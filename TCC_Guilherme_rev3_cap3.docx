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Pr="007B6B84" w:rsidRDefault="00304A4D" w:rsidP="006E14DB">
      <w:pPr>
        <w:rPr>
          <w:b/>
          <w:sz w:val="28"/>
          <w:szCs w:val="28"/>
        </w:rPr>
      </w:pPr>
      <w:bookmarkStart w:id="0" w:name="_Toc157833063"/>
      <w:r w:rsidRPr="00091E0D">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Pr="007B6B84" w:rsidRDefault="00C111C6" w:rsidP="00C111C6">
      <w:pPr>
        <w:jc w:val="center"/>
        <w:rPr>
          <w:b/>
          <w:sz w:val="28"/>
          <w:szCs w:val="28"/>
        </w:rPr>
      </w:pPr>
    </w:p>
    <w:p w14:paraId="5CC759B4" w14:textId="061EB800" w:rsidR="006E14DB" w:rsidRPr="007B6B84" w:rsidRDefault="006E14DB" w:rsidP="00C111C6">
      <w:pPr>
        <w:jc w:val="center"/>
        <w:rPr>
          <w:b/>
          <w:sz w:val="28"/>
          <w:szCs w:val="28"/>
        </w:rPr>
      </w:pPr>
    </w:p>
    <w:p w14:paraId="63859BF5" w14:textId="7530FE98" w:rsidR="006E14DB" w:rsidRPr="007B6B84" w:rsidRDefault="006E14DB" w:rsidP="00C111C6">
      <w:pPr>
        <w:jc w:val="center"/>
        <w:rPr>
          <w:b/>
          <w:sz w:val="28"/>
          <w:szCs w:val="28"/>
        </w:rPr>
      </w:pPr>
    </w:p>
    <w:p w14:paraId="73A40B3F" w14:textId="77777777" w:rsidR="006E14DB" w:rsidRPr="007B6B84" w:rsidRDefault="006E14DB" w:rsidP="00C111C6">
      <w:pPr>
        <w:jc w:val="center"/>
        <w:rPr>
          <w:b/>
          <w:sz w:val="28"/>
          <w:szCs w:val="28"/>
        </w:rPr>
      </w:pPr>
    </w:p>
    <w:p w14:paraId="69F2587A" w14:textId="77777777" w:rsidR="006E14DB" w:rsidRPr="007B6B84" w:rsidRDefault="006E14DB" w:rsidP="00C111C6">
      <w:pPr>
        <w:jc w:val="center"/>
        <w:rPr>
          <w:b/>
          <w:sz w:val="28"/>
          <w:szCs w:val="28"/>
        </w:rPr>
      </w:pPr>
    </w:p>
    <w:bookmarkEnd w:id="0"/>
    <w:p w14:paraId="7E6247A7" w14:textId="47AC8997" w:rsidR="00C111C6" w:rsidRPr="007B6B84" w:rsidRDefault="000D3748" w:rsidP="00C111C6">
      <w:pPr>
        <w:spacing w:before="240" w:after="120" w:line="360" w:lineRule="auto"/>
        <w:jc w:val="center"/>
        <w:rPr>
          <w:b/>
          <w:caps/>
        </w:rPr>
      </w:pPr>
      <w:r w:rsidRPr="007B6B84">
        <w:rPr>
          <w:b/>
          <w:caps/>
        </w:rPr>
        <w:t>GUILHERME mIYATA MEIRELLES</w:t>
      </w:r>
    </w:p>
    <w:p w14:paraId="1B63C895" w14:textId="77777777" w:rsidR="00C111C6" w:rsidRPr="007B6B84" w:rsidRDefault="00C111C6" w:rsidP="00C111C6">
      <w:pPr>
        <w:autoSpaceDE w:val="0"/>
        <w:autoSpaceDN w:val="0"/>
        <w:adjustRightInd w:val="0"/>
        <w:spacing w:line="360" w:lineRule="auto"/>
        <w:rPr>
          <w:b/>
          <w:bCs/>
        </w:rPr>
      </w:pPr>
    </w:p>
    <w:p w14:paraId="408F736D" w14:textId="77777777" w:rsidR="00C111C6" w:rsidRPr="007B6B84" w:rsidRDefault="00C111C6" w:rsidP="00C111C6">
      <w:pPr>
        <w:autoSpaceDE w:val="0"/>
        <w:autoSpaceDN w:val="0"/>
        <w:adjustRightInd w:val="0"/>
        <w:spacing w:line="360" w:lineRule="auto"/>
        <w:rPr>
          <w:b/>
          <w:bCs/>
        </w:rPr>
      </w:pPr>
    </w:p>
    <w:p w14:paraId="052FBC05" w14:textId="77777777" w:rsidR="00C111C6" w:rsidRPr="007B6B84" w:rsidRDefault="00C111C6" w:rsidP="00C111C6">
      <w:pPr>
        <w:autoSpaceDE w:val="0"/>
        <w:autoSpaceDN w:val="0"/>
        <w:adjustRightInd w:val="0"/>
        <w:spacing w:line="360" w:lineRule="auto"/>
        <w:rPr>
          <w:b/>
          <w:bCs/>
        </w:rPr>
      </w:pPr>
    </w:p>
    <w:p w14:paraId="134CBB40" w14:textId="77777777" w:rsidR="00C111C6" w:rsidRPr="007B6B84" w:rsidRDefault="00C111C6" w:rsidP="00C111C6">
      <w:pPr>
        <w:autoSpaceDE w:val="0"/>
        <w:autoSpaceDN w:val="0"/>
        <w:adjustRightInd w:val="0"/>
        <w:spacing w:line="360" w:lineRule="auto"/>
        <w:rPr>
          <w:b/>
          <w:bCs/>
        </w:rPr>
      </w:pPr>
    </w:p>
    <w:p w14:paraId="136BC7AB" w14:textId="5B825B40" w:rsidR="00C111C6" w:rsidRPr="007B6B84" w:rsidRDefault="00934076" w:rsidP="00C111C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7B6B84">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28D7A51F" w14:textId="77777777" w:rsidR="00C111C6" w:rsidRPr="007B6B84" w:rsidRDefault="00C111C6" w:rsidP="00C111C6">
      <w:pPr>
        <w:autoSpaceDE w:val="0"/>
        <w:autoSpaceDN w:val="0"/>
        <w:adjustRightInd w:val="0"/>
        <w:spacing w:line="360" w:lineRule="auto"/>
        <w:jc w:val="both"/>
        <w:rPr>
          <w:b/>
          <w:bCs/>
        </w:rPr>
      </w:pPr>
    </w:p>
    <w:p w14:paraId="73E65101" w14:textId="77777777" w:rsidR="00C111C6" w:rsidRPr="007B6B84" w:rsidRDefault="00C111C6" w:rsidP="00C111C6">
      <w:pPr>
        <w:autoSpaceDE w:val="0"/>
        <w:autoSpaceDN w:val="0"/>
        <w:adjustRightInd w:val="0"/>
        <w:spacing w:line="360" w:lineRule="auto"/>
        <w:jc w:val="both"/>
        <w:rPr>
          <w:b/>
          <w:bCs/>
        </w:rPr>
      </w:pPr>
    </w:p>
    <w:p w14:paraId="65BE7CC9" w14:textId="77777777" w:rsidR="00C111C6" w:rsidRPr="007B6B84" w:rsidRDefault="00C111C6" w:rsidP="00C111C6">
      <w:pPr>
        <w:tabs>
          <w:tab w:val="left" w:pos="4536"/>
        </w:tabs>
        <w:spacing w:line="360" w:lineRule="auto"/>
      </w:pPr>
    </w:p>
    <w:p w14:paraId="65FC97D4" w14:textId="77777777" w:rsidR="00C111C6" w:rsidRPr="007B6B84" w:rsidRDefault="00C111C6" w:rsidP="00C111C6">
      <w:pPr>
        <w:autoSpaceDE w:val="0"/>
        <w:autoSpaceDN w:val="0"/>
        <w:adjustRightInd w:val="0"/>
        <w:spacing w:line="360" w:lineRule="auto"/>
        <w:jc w:val="both"/>
        <w:rPr>
          <w:b/>
          <w:bCs/>
        </w:rPr>
      </w:pPr>
    </w:p>
    <w:p w14:paraId="265991AF" w14:textId="77777777" w:rsidR="00C111C6" w:rsidRPr="007B6B84" w:rsidRDefault="00C111C6" w:rsidP="00C111C6">
      <w:pPr>
        <w:autoSpaceDE w:val="0"/>
        <w:autoSpaceDN w:val="0"/>
        <w:adjustRightInd w:val="0"/>
        <w:spacing w:line="360" w:lineRule="auto"/>
        <w:jc w:val="both"/>
        <w:rPr>
          <w:b/>
          <w:bCs/>
        </w:rPr>
      </w:pPr>
    </w:p>
    <w:p w14:paraId="5536AF1B" w14:textId="77777777" w:rsidR="00C111C6" w:rsidRPr="007B6B84" w:rsidRDefault="00C111C6" w:rsidP="00C111C6">
      <w:pPr>
        <w:autoSpaceDE w:val="0"/>
        <w:autoSpaceDN w:val="0"/>
        <w:adjustRightInd w:val="0"/>
        <w:spacing w:line="360" w:lineRule="auto"/>
        <w:jc w:val="both"/>
        <w:rPr>
          <w:b/>
          <w:bCs/>
        </w:rPr>
      </w:pPr>
    </w:p>
    <w:p w14:paraId="2DE8720E" w14:textId="77777777" w:rsidR="00C111C6" w:rsidRPr="007B6B84" w:rsidRDefault="00C111C6" w:rsidP="00C111C6">
      <w:pPr>
        <w:autoSpaceDE w:val="0"/>
        <w:autoSpaceDN w:val="0"/>
        <w:adjustRightInd w:val="0"/>
        <w:spacing w:line="360" w:lineRule="auto"/>
        <w:jc w:val="both"/>
        <w:rPr>
          <w:b/>
          <w:bCs/>
        </w:rPr>
      </w:pPr>
    </w:p>
    <w:p w14:paraId="441DF1AA" w14:textId="77777777" w:rsidR="00934076" w:rsidRPr="007B6B84" w:rsidRDefault="00934076" w:rsidP="00C111C6">
      <w:pPr>
        <w:autoSpaceDE w:val="0"/>
        <w:autoSpaceDN w:val="0"/>
        <w:adjustRightInd w:val="0"/>
        <w:spacing w:line="360" w:lineRule="auto"/>
        <w:jc w:val="both"/>
        <w:rPr>
          <w:b/>
          <w:bCs/>
        </w:rPr>
      </w:pPr>
    </w:p>
    <w:p w14:paraId="0C4A30D8" w14:textId="77777777" w:rsidR="00934076" w:rsidRPr="007B6B84" w:rsidRDefault="00934076" w:rsidP="00C111C6">
      <w:pPr>
        <w:autoSpaceDE w:val="0"/>
        <w:autoSpaceDN w:val="0"/>
        <w:adjustRightInd w:val="0"/>
        <w:spacing w:line="360" w:lineRule="auto"/>
        <w:jc w:val="both"/>
        <w:rPr>
          <w:b/>
          <w:bCs/>
        </w:rPr>
      </w:pPr>
    </w:p>
    <w:p w14:paraId="09A2B360" w14:textId="77777777" w:rsidR="00934076" w:rsidRPr="007B6B84" w:rsidRDefault="00934076" w:rsidP="00C111C6">
      <w:pPr>
        <w:autoSpaceDE w:val="0"/>
        <w:autoSpaceDN w:val="0"/>
        <w:adjustRightInd w:val="0"/>
        <w:spacing w:line="360" w:lineRule="auto"/>
        <w:jc w:val="both"/>
        <w:rPr>
          <w:b/>
          <w:bCs/>
        </w:rPr>
      </w:pPr>
    </w:p>
    <w:p w14:paraId="496C555B" w14:textId="77777777" w:rsidR="00C111C6" w:rsidRPr="007B6B84" w:rsidRDefault="00C111C6" w:rsidP="00C111C6">
      <w:pPr>
        <w:autoSpaceDE w:val="0"/>
        <w:autoSpaceDN w:val="0"/>
        <w:adjustRightInd w:val="0"/>
        <w:spacing w:line="360" w:lineRule="auto"/>
        <w:jc w:val="both"/>
        <w:rPr>
          <w:b/>
          <w:bCs/>
        </w:rPr>
      </w:pPr>
    </w:p>
    <w:p w14:paraId="5C136ED4" w14:textId="77777777" w:rsidR="00C111C6" w:rsidRPr="007B6B84" w:rsidRDefault="00C111C6" w:rsidP="00C111C6">
      <w:pPr>
        <w:autoSpaceDE w:val="0"/>
        <w:autoSpaceDN w:val="0"/>
        <w:adjustRightInd w:val="0"/>
        <w:spacing w:line="360" w:lineRule="auto"/>
        <w:jc w:val="both"/>
        <w:rPr>
          <w:b/>
          <w:bCs/>
        </w:rPr>
      </w:pPr>
    </w:p>
    <w:p w14:paraId="708FB4FF" w14:textId="77777777" w:rsidR="00C111C6" w:rsidRPr="007B6B84" w:rsidRDefault="00C111C6" w:rsidP="00C111C6">
      <w:pPr>
        <w:autoSpaceDE w:val="0"/>
        <w:autoSpaceDN w:val="0"/>
        <w:adjustRightInd w:val="0"/>
        <w:spacing w:line="360" w:lineRule="auto"/>
        <w:rPr>
          <w:b/>
          <w:bCs/>
        </w:rPr>
      </w:pPr>
    </w:p>
    <w:p w14:paraId="541F8FC0" w14:textId="306FC031" w:rsidR="00C111C6" w:rsidRPr="007B6B84" w:rsidRDefault="00304A4D" w:rsidP="00C111C6">
      <w:pPr>
        <w:jc w:val="center"/>
        <w:rPr>
          <w:b/>
        </w:rPr>
      </w:pPr>
      <w:r w:rsidRPr="007B6B84">
        <w:rPr>
          <w:b/>
        </w:rPr>
        <w:t>São José dos Campos</w:t>
      </w:r>
      <w:r w:rsidR="00C111C6" w:rsidRPr="007B6B84">
        <w:rPr>
          <w:b/>
        </w:rPr>
        <w:t>, 202</w:t>
      </w:r>
      <w:r w:rsidR="00B854CA" w:rsidRPr="007B6B84">
        <w:rPr>
          <w:b/>
        </w:rPr>
        <w:t>5</w:t>
      </w:r>
    </w:p>
    <w:p w14:paraId="59DA8EFE" w14:textId="656BEE3C" w:rsidR="00A65505" w:rsidRPr="007B6B84" w:rsidRDefault="00C111C6" w:rsidP="00DE7CE1">
      <w:pPr>
        <w:jc w:val="center"/>
      </w:pPr>
      <w:r w:rsidRPr="007B6B84">
        <w:rPr>
          <w:b/>
        </w:rPr>
        <w:t>SP – Brasil</w:t>
      </w:r>
      <w:r w:rsidR="00A65505" w:rsidRPr="007B6B84">
        <w:br w:type="page"/>
      </w:r>
    </w:p>
    <w:p w14:paraId="74F85B43" w14:textId="53ECBED3" w:rsidR="00104438" w:rsidRPr="007B6B84" w:rsidRDefault="00304A4D" w:rsidP="008C23E5">
      <w:pPr>
        <w:spacing w:line="360" w:lineRule="auto"/>
      </w:pPr>
      <w:r w:rsidRPr="00091E0D">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7B6B84"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7B6B84">
        <w:rPr>
          <w:rFonts w:ascii="TimesNewRomanPS-BoldMT" w:eastAsiaTheme="minorHAnsi" w:hAnsi="TimesNewRomanPS-BoldMT" w:cs="TimesNewRomanPS-BoldMT"/>
          <w:b/>
          <w:bCs/>
          <w:sz w:val="28"/>
          <w:szCs w:val="28"/>
          <w:lang w:eastAsia="en-US"/>
        </w:rPr>
        <w:t>INSTITUTO FEDERAL DE EDUCAÇÃO, CIÊNCIA E TECNOLOGIA</w:t>
      </w:r>
      <w:r w:rsidR="00B854CA" w:rsidRPr="007B6B84">
        <w:rPr>
          <w:rFonts w:ascii="TimesNewRomanPS-BoldMT" w:eastAsiaTheme="minorHAnsi" w:hAnsi="TimesNewRomanPS-BoldMT" w:cs="TimesNewRomanPS-BoldMT"/>
          <w:b/>
          <w:bCs/>
          <w:sz w:val="28"/>
          <w:szCs w:val="28"/>
          <w:lang w:eastAsia="en-US"/>
        </w:rPr>
        <w:t xml:space="preserve"> </w:t>
      </w:r>
      <w:r w:rsidRPr="007B6B84">
        <w:rPr>
          <w:rFonts w:ascii="TimesNewRomanPS-BoldMT" w:eastAsiaTheme="minorHAnsi" w:hAnsi="TimesNewRomanPS-BoldMT" w:cs="TimesNewRomanPS-BoldMT"/>
          <w:b/>
          <w:bCs/>
          <w:sz w:val="28"/>
          <w:szCs w:val="28"/>
          <w:lang w:eastAsia="en-US"/>
        </w:rPr>
        <w:t>DE SÃO PAULO</w:t>
      </w:r>
      <w:r w:rsidR="00B854CA" w:rsidRPr="007B6B84">
        <w:rPr>
          <w:rFonts w:ascii="TimesNewRomanPS-BoldMT" w:eastAsiaTheme="minorHAnsi" w:hAnsi="TimesNewRomanPS-BoldMT" w:cs="TimesNewRomanPS-BoldMT"/>
          <w:b/>
          <w:bCs/>
          <w:sz w:val="28"/>
          <w:szCs w:val="28"/>
          <w:lang w:eastAsia="en-US"/>
        </w:rPr>
        <w:t xml:space="preserve"> </w:t>
      </w:r>
      <w:r w:rsidRPr="007B6B84">
        <w:rPr>
          <w:rFonts w:ascii="TimesNewRomanPS-BoldMT" w:eastAsiaTheme="minorHAnsi" w:hAnsi="TimesNewRomanPS-BoldMT" w:cs="TimesNewRomanPS-BoldMT"/>
          <w:b/>
          <w:bCs/>
          <w:sz w:val="28"/>
          <w:szCs w:val="28"/>
          <w:lang w:eastAsia="en-US"/>
        </w:rPr>
        <w:t xml:space="preserve">CÂMPUS </w:t>
      </w:r>
      <w:r w:rsidR="00304A4D" w:rsidRPr="007B6B84">
        <w:rPr>
          <w:rFonts w:ascii="TimesNewRomanPS-BoldMT" w:eastAsiaTheme="minorHAnsi" w:hAnsi="TimesNewRomanPS-BoldMT" w:cs="TimesNewRomanPS-BoldMT"/>
          <w:b/>
          <w:bCs/>
          <w:sz w:val="28"/>
          <w:szCs w:val="28"/>
          <w:lang w:eastAsia="en-US"/>
        </w:rPr>
        <w:t>SÃO JOSÉ DOS CAMPOS</w:t>
      </w:r>
    </w:p>
    <w:p w14:paraId="66D3FAD1" w14:textId="77777777" w:rsidR="00104438" w:rsidRPr="007B6B84"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7B6B84">
        <w:rPr>
          <w:rFonts w:ascii="TimesNewRomanPS-BoldMT" w:eastAsiaTheme="minorHAnsi" w:hAnsi="TimesNewRomanPS-BoldMT" w:cs="TimesNewRomanPS-BoldMT"/>
          <w:b/>
          <w:bCs/>
          <w:sz w:val="28"/>
          <w:szCs w:val="28"/>
          <w:lang w:eastAsia="en-US"/>
        </w:rPr>
        <w:t>BACHARELADO EM ENGENHARIA DE CONTROLE E AUTOMAÇÃO</w:t>
      </w:r>
    </w:p>
    <w:p w14:paraId="04AE68E5" w14:textId="77777777" w:rsidR="00B854CA" w:rsidRPr="007B6B84" w:rsidRDefault="00B854CA" w:rsidP="00B854CA">
      <w:pPr>
        <w:spacing w:line="360" w:lineRule="auto"/>
        <w:rPr>
          <w:b/>
          <w:bCs/>
        </w:rPr>
      </w:pPr>
    </w:p>
    <w:p w14:paraId="47154FCA" w14:textId="77777777" w:rsidR="00B854CA" w:rsidRPr="007B6B84" w:rsidRDefault="00B854CA" w:rsidP="00B854CA">
      <w:pPr>
        <w:spacing w:line="360" w:lineRule="auto"/>
        <w:rPr>
          <w:b/>
          <w:bCs/>
        </w:rPr>
      </w:pPr>
    </w:p>
    <w:p w14:paraId="6D1569E8" w14:textId="28DAF41A" w:rsidR="00B854CA" w:rsidRPr="007B6B84" w:rsidRDefault="000D3748" w:rsidP="00B854CA">
      <w:pPr>
        <w:spacing w:line="360" w:lineRule="auto"/>
        <w:jc w:val="center"/>
        <w:rPr>
          <w:b/>
          <w:bCs/>
        </w:rPr>
      </w:pPr>
      <w:r w:rsidRPr="007B6B84">
        <w:rPr>
          <w:b/>
          <w:bCs/>
        </w:rPr>
        <w:t>GUILHERME MIYATA MEIRELLES</w:t>
      </w:r>
    </w:p>
    <w:p w14:paraId="5D47DC4A" w14:textId="77777777" w:rsidR="00B854CA" w:rsidRPr="007B6B84"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3F534850" w14:textId="790A002C" w:rsidR="00934076" w:rsidRPr="007B6B84" w:rsidRDefault="00934076" w:rsidP="0093407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7B6B84">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3C982DE9" w14:textId="77777777" w:rsidR="00B854CA" w:rsidRPr="007B6B84" w:rsidRDefault="00B854CA" w:rsidP="008C23E5"/>
    <w:p w14:paraId="2CF8DE4B" w14:textId="77777777" w:rsidR="00934076" w:rsidRPr="007B6B84" w:rsidRDefault="00934076" w:rsidP="008C23E5"/>
    <w:p w14:paraId="2EEC3BB0" w14:textId="77777777" w:rsidR="00934076" w:rsidRPr="007B6B84" w:rsidRDefault="00934076" w:rsidP="008C23E5"/>
    <w:p w14:paraId="3CE7E5F4" w14:textId="171EE0E5" w:rsidR="008C23E5" w:rsidRPr="007B6B84" w:rsidRDefault="00437E20" w:rsidP="008C23E5">
      <w:r w:rsidRPr="00091E0D">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7B6B84" w:rsidRDefault="006E14DB" w:rsidP="008C23E5">
                            <w:pPr>
                              <w:jc w:val="both"/>
                            </w:pPr>
                            <w:r w:rsidRPr="007B6B84">
                              <w:t xml:space="preserve">Trabalho de Graduação apresentada ao Instituto Federal de Educação, Ciência e Tecnologia de São Paulo, câmpus </w:t>
                            </w:r>
                            <w:r w:rsidR="00304A4D" w:rsidRPr="007B6B84">
                              <w:t>São José dos Campos</w:t>
                            </w:r>
                            <w:r w:rsidRPr="007B6B84">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7B6B84" w:rsidRDefault="006E14DB" w:rsidP="008C23E5">
                      <w:pPr>
                        <w:jc w:val="both"/>
                      </w:pPr>
                      <w:r w:rsidRPr="007B6B84">
                        <w:t xml:space="preserve">Trabalho de Graduação apresentada ao Instituto Federal de Educação, Ciência e Tecnologia de São Paulo, câmpus </w:t>
                      </w:r>
                      <w:r w:rsidR="00304A4D" w:rsidRPr="007B6B84">
                        <w:t>São José dos Campos</w:t>
                      </w:r>
                      <w:r w:rsidRPr="007B6B84">
                        <w:t xml:space="preserve"> como parte dos requisitos exigidos para conclusão do curso bacharelado em Engenharia de Controle e Automação.</w:t>
                      </w:r>
                    </w:p>
                  </w:txbxContent>
                </v:textbox>
              </v:shape>
            </w:pict>
          </mc:Fallback>
        </mc:AlternateContent>
      </w:r>
    </w:p>
    <w:p w14:paraId="276D8E85" w14:textId="77777777" w:rsidR="003D2D21" w:rsidRPr="007B6B84" w:rsidRDefault="003D2D21" w:rsidP="008C23E5"/>
    <w:p w14:paraId="310145BB" w14:textId="77777777" w:rsidR="008C23E5" w:rsidRPr="007B6B84" w:rsidRDefault="008C23E5" w:rsidP="008C23E5"/>
    <w:p w14:paraId="18DCE05E" w14:textId="77777777" w:rsidR="008C23E5" w:rsidRPr="007B6B84" w:rsidRDefault="008C23E5" w:rsidP="008C23E5"/>
    <w:p w14:paraId="6C9829EC" w14:textId="77777777" w:rsidR="003D2D21" w:rsidRPr="007B6B84" w:rsidRDefault="003D2D21" w:rsidP="008C23E5"/>
    <w:p w14:paraId="248D3048" w14:textId="77777777" w:rsidR="003D2D21" w:rsidRPr="007B6B84" w:rsidRDefault="003D2D21" w:rsidP="008C23E5"/>
    <w:p w14:paraId="57820336" w14:textId="77777777" w:rsidR="008C23E5" w:rsidRPr="007B6B84" w:rsidRDefault="008C23E5" w:rsidP="008C23E5"/>
    <w:p w14:paraId="66DB0099" w14:textId="77777777" w:rsidR="00B854CA" w:rsidRPr="007B6B84" w:rsidRDefault="00B854CA" w:rsidP="008C23E5"/>
    <w:p w14:paraId="5917573C" w14:textId="77777777" w:rsidR="00B854CA" w:rsidRPr="007B6B84" w:rsidRDefault="00B854CA" w:rsidP="008C23E5"/>
    <w:p w14:paraId="7C5DDB94" w14:textId="77777777" w:rsidR="003D2D21" w:rsidRPr="007B6B84" w:rsidRDefault="003D2D21" w:rsidP="001A0330"/>
    <w:p w14:paraId="37BDAA29" w14:textId="50B464F6" w:rsidR="00104438" w:rsidRPr="007B6B84" w:rsidRDefault="00104438" w:rsidP="00104438">
      <w:r w:rsidRPr="007B6B84">
        <w:t xml:space="preserve">Orientador: </w:t>
      </w:r>
      <w:r w:rsidR="000D3748" w:rsidRPr="007B6B84">
        <w:t>Anderson Kenji Hirata</w:t>
      </w:r>
    </w:p>
    <w:p w14:paraId="19BBC8F9" w14:textId="35ECB861" w:rsidR="006E14DB" w:rsidRPr="007B6B84" w:rsidRDefault="006E14DB" w:rsidP="006E14DB">
      <w:r w:rsidRPr="007B6B84">
        <w:t xml:space="preserve">Coorientador: </w:t>
      </w:r>
      <w:r w:rsidR="0050525D" w:rsidRPr="007B6B84">
        <w:t>Carlos Eduardo Oliveira da Silva</w:t>
      </w:r>
    </w:p>
    <w:p w14:paraId="4E611173" w14:textId="77777777" w:rsidR="00934076" w:rsidRPr="007B6B84" w:rsidRDefault="00934076" w:rsidP="001A0330"/>
    <w:p w14:paraId="644F3109" w14:textId="77777777" w:rsidR="003D2D21" w:rsidRPr="007B6B84" w:rsidRDefault="003D2D21" w:rsidP="001A0330"/>
    <w:p w14:paraId="4D19098D" w14:textId="77777777" w:rsidR="00054D20" w:rsidRPr="007B6B84" w:rsidRDefault="00054D20" w:rsidP="001A0330"/>
    <w:p w14:paraId="54904A8D" w14:textId="77777777" w:rsidR="00054D20" w:rsidRPr="007B6B84" w:rsidRDefault="00054D20" w:rsidP="001A0330"/>
    <w:p w14:paraId="3E88E561" w14:textId="77777777" w:rsidR="003D2D21" w:rsidRPr="007B6B84" w:rsidRDefault="003D2D21" w:rsidP="001A0330"/>
    <w:p w14:paraId="1343227E" w14:textId="1B10556A" w:rsidR="00304A4D" w:rsidRPr="007B6B84" w:rsidRDefault="00304A4D" w:rsidP="00304A4D">
      <w:pPr>
        <w:jc w:val="center"/>
        <w:rPr>
          <w:b/>
        </w:rPr>
      </w:pPr>
      <w:r w:rsidRPr="007B6B84">
        <w:rPr>
          <w:b/>
        </w:rPr>
        <w:t>São José dos Campos, 202</w:t>
      </w:r>
      <w:r w:rsidR="00B854CA" w:rsidRPr="007B6B84">
        <w:rPr>
          <w:b/>
        </w:rPr>
        <w:t>5</w:t>
      </w:r>
    </w:p>
    <w:p w14:paraId="5DD4D36B" w14:textId="6F7A77BA" w:rsidR="00104438" w:rsidRPr="007B6B84" w:rsidRDefault="006E14DB" w:rsidP="00B854CA">
      <w:pPr>
        <w:jc w:val="center"/>
        <w:rPr>
          <w:b/>
          <w:bCs/>
        </w:rPr>
      </w:pPr>
      <w:r w:rsidRPr="007B6B84">
        <w:rPr>
          <w:b/>
        </w:rPr>
        <w:t>S</w:t>
      </w:r>
      <w:r w:rsidR="003D2D21" w:rsidRPr="007B6B84">
        <w:rPr>
          <w:b/>
        </w:rPr>
        <w:t>P – Brasil</w:t>
      </w:r>
      <w:r w:rsidR="008C23E5" w:rsidRPr="007B6B84">
        <w:rPr>
          <w:b/>
          <w:bCs/>
        </w:rPr>
        <w:br w:type="page"/>
      </w:r>
    </w:p>
    <w:p w14:paraId="48BF9AB8" w14:textId="77777777" w:rsidR="00104438" w:rsidRPr="007B6B84" w:rsidRDefault="00104438" w:rsidP="00B56258">
      <w:pPr>
        <w:spacing w:before="240" w:after="60"/>
        <w:jc w:val="center"/>
        <w:rPr>
          <w:b/>
          <w:bCs/>
          <w:sz w:val="28"/>
          <w:szCs w:val="28"/>
        </w:rPr>
      </w:pPr>
      <w:r w:rsidRPr="007B6B84">
        <w:rPr>
          <w:b/>
          <w:bCs/>
          <w:sz w:val="28"/>
          <w:szCs w:val="28"/>
        </w:rPr>
        <w:lastRenderedPageBreak/>
        <w:t>Página destinada a ficha catalográfica confeccionada pela biblioteca do campus</w:t>
      </w:r>
    </w:p>
    <w:p w14:paraId="799F5F6E" w14:textId="77777777" w:rsidR="00104438" w:rsidRPr="007B6B84" w:rsidRDefault="00104438" w:rsidP="00B56258">
      <w:pPr>
        <w:spacing w:before="240" w:after="60"/>
        <w:jc w:val="center"/>
        <w:rPr>
          <w:b/>
          <w:bCs/>
          <w:sz w:val="28"/>
          <w:szCs w:val="28"/>
        </w:rPr>
      </w:pPr>
    </w:p>
    <w:p w14:paraId="721CEFF3" w14:textId="77777777" w:rsidR="00104438" w:rsidRPr="007B6B84" w:rsidRDefault="00104438" w:rsidP="00B56258">
      <w:pPr>
        <w:spacing w:before="240" w:after="60"/>
        <w:jc w:val="center"/>
        <w:rPr>
          <w:b/>
          <w:bCs/>
          <w:sz w:val="28"/>
          <w:szCs w:val="28"/>
        </w:rPr>
      </w:pPr>
    </w:p>
    <w:p w14:paraId="5B2E3A2E" w14:textId="77777777" w:rsidR="00104438" w:rsidRPr="007B6B84" w:rsidRDefault="00104438">
      <w:pPr>
        <w:spacing w:after="160" w:line="259" w:lineRule="auto"/>
        <w:rPr>
          <w:b/>
          <w:bCs/>
          <w:sz w:val="28"/>
          <w:szCs w:val="28"/>
        </w:rPr>
      </w:pPr>
      <w:r w:rsidRPr="007B6B84">
        <w:rPr>
          <w:b/>
          <w:bCs/>
          <w:sz w:val="28"/>
          <w:szCs w:val="28"/>
        </w:rPr>
        <w:br w:type="page"/>
      </w:r>
    </w:p>
    <w:p w14:paraId="177AEF20" w14:textId="77777777" w:rsidR="00B56258" w:rsidRPr="007B6B84" w:rsidRDefault="003D2D21" w:rsidP="00B56258">
      <w:pPr>
        <w:spacing w:before="240" w:after="60"/>
        <w:jc w:val="center"/>
        <w:rPr>
          <w:b/>
          <w:bCs/>
          <w:sz w:val="28"/>
          <w:szCs w:val="28"/>
        </w:rPr>
      </w:pPr>
      <w:r w:rsidRPr="007B6B84">
        <w:rPr>
          <w:b/>
          <w:bCs/>
          <w:sz w:val="28"/>
          <w:szCs w:val="28"/>
        </w:rPr>
        <w:lastRenderedPageBreak/>
        <w:t>INSTITUTO FEDERAL DE EDUCAÇÃO, CIÊNCIA E TECNOLOGIA DE SÃO PAULO</w:t>
      </w:r>
    </w:p>
    <w:p w14:paraId="62344E21" w14:textId="7A065548" w:rsidR="00B56258" w:rsidRPr="007B6B84" w:rsidRDefault="003D2D21" w:rsidP="00B56258">
      <w:pPr>
        <w:spacing w:before="240" w:after="60"/>
        <w:jc w:val="center"/>
        <w:rPr>
          <w:b/>
          <w:bCs/>
          <w:sz w:val="28"/>
          <w:szCs w:val="28"/>
        </w:rPr>
      </w:pPr>
      <w:r w:rsidRPr="007B6B84">
        <w:rPr>
          <w:b/>
          <w:bCs/>
          <w:sz w:val="28"/>
          <w:szCs w:val="28"/>
        </w:rPr>
        <w:t xml:space="preserve">CAMPUS </w:t>
      </w:r>
      <w:r w:rsidR="00304A4D" w:rsidRPr="007B6B84">
        <w:rPr>
          <w:b/>
          <w:bCs/>
          <w:sz w:val="28"/>
          <w:szCs w:val="28"/>
        </w:rPr>
        <w:t>SÃO JOSÉ DOS CAMPOS</w:t>
      </w:r>
    </w:p>
    <w:p w14:paraId="0BA627FA" w14:textId="77777777" w:rsidR="00B56258" w:rsidRPr="007B6B84" w:rsidRDefault="003D2D21" w:rsidP="00B56258">
      <w:pPr>
        <w:spacing w:before="240" w:after="60"/>
        <w:jc w:val="center"/>
        <w:rPr>
          <w:b/>
          <w:bCs/>
          <w:sz w:val="28"/>
          <w:szCs w:val="28"/>
        </w:rPr>
      </w:pPr>
      <w:r w:rsidRPr="007B6B84">
        <w:rPr>
          <w:b/>
          <w:bCs/>
          <w:sz w:val="28"/>
          <w:szCs w:val="28"/>
        </w:rPr>
        <w:t>BACHARELADO</w:t>
      </w:r>
      <w:r w:rsidR="00B56258" w:rsidRPr="007B6B84">
        <w:rPr>
          <w:b/>
          <w:bCs/>
          <w:sz w:val="28"/>
          <w:szCs w:val="28"/>
        </w:rPr>
        <w:t xml:space="preserve"> EM ENGENHARIA </w:t>
      </w:r>
      <w:r w:rsidRPr="007B6B84">
        <w:rPr>
          <w:b/>
          <w:bCs/>
          <w:sz w:val="28"/>
          <w:szCs w:val="28"/>
        </w:rPr>
        <w:t>DE CONTROLE E AUTOMAÇÃO</w:t>
      </w:r>
    </w:p>
    <w:p w14:paraId="00584916" w14:textId="77777777" w:rsidR="00B56258" w:rsidRPr="007B6B84" w:rsidRDefault="00B56258" w:rsidP="00B56258"/>
    <w:p w14:paraId="3B07355F" w14:textId="77777777" w:rsidR="003D2D21" w:rsidRPr="007B6B84" w:rsidRDefault="003D2D21" w:rsidP="00B56258"/>
    <w:p w14:paraId="1E97436C" w14:textId="77777777" w:rsidR="00822A04" w:rsidRPr="007B6B84" w:rsidRDefault="00822A04" w:rsidP="00B56258"/>
    <w:p w14:paraId="2C024BC5" w14:textId="77777777" w:rsidR="00B56258" w:rsidRPr="007B6B84" w:rsidRDefault="00B56258" w:rsidP="00B56258">
      <w:pPr>
        <w:jc w:val="center"/>
      </w:pPr>
      <w:r w:rsidRPr="007B6B84">
        <w:rPr>
          <w:b/>
        </w:rPr>
        <w:t xml:space="preserve">TRABALHO DE </w:t>
      </w:r>
      <w:r w:rsidR="008310CF" w:rsidRPr="007B6B84">
        <w:rPr>
          <w:b/>
        </w:rPr>
        <w:t>CONCLUSÃO DE CURSO</w:t>
      </w:r>
    </w:p>
    <w:p w14:paraId="7542EA6B" w14:textId="77777777" w:rsidR="003D2D21" w:rsidRPr="007B6B84" w:rsidRDefault="003D2D21" w:rsidP="00B56258">
      <w:pPr>
        <w:jc w:val="center"/>
        <w:rPr>
          <w:b/>
        </w:rPr>
      </w:pPr>
    </w:p>
    <w:p w14:paraId="23280D2C" w14:textId="77777777" w:rsidR="003D2D21" w:rsidRPr="007B6B84" w:rsidRDefault="003D2D21" w:rsidP="00B56258">
      <w:pPr>
        <w:jc w:val="center"/>
        <w:rPr>
          <w:b/>
        </w:rPr>
      </w:pPr>
    </w:p>
    <w:p w14:paraId="528E2607" w14:textId="77777777" w:rsidR="00822A04" w:rsidRPr="007B6B84" w:rsidRDefault="00822A04" w:rsidP="00B56258">
      <w:pPr>
        <w:jc w:val="center"/>
        <w:rPr>
          <w:b/>
          <w:sz w:val="22"/>
          <w:szCs w:val="22"/>
        </w:rPr>
      </w:pPr>
    </w:p>
    <w:p w14:paraId="7A2A77A6" w14:textId="52D4821B" w:rsidR="00051855" w:rsidRPr="007B6B84" w:rsidRDefault="00051855" w:rsidP="00051855">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7B6B84">
        <w:rPr>
          <w:b/>
          <w:bCs/>
          <w:sz w:val="36"/>
          <w:szCs w:val="36"/>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5CEF9CF7" w14:textId="27A04370" w:rsidR="00B56258" w:rsidRPr="007B6B84" w:rsidRDefault="00B56258" w:rsidP="00B56258">
      <w:pPr>
        <w:spacing w:line="360" w:lineRule="auto"/>
        <w:rPr>
          <w:b/>
        </w:rPr>
      </w:pPr>
      <w:r w:rsidRPr="007B6B84">
        <w:t>Autor:</w:t>
      </w:r>
      <w:r w:rsidR="00822A04" w:rsidRPr="007B6B84">
        <w:t xml:space="preserve"> </w:t>
      </w:r>
      <w:r w:rsidR="008F0D5A" w:rsidRPr="007B6B84">
        <w:t>Guilherme Miyata Meirelles</w:t>
      </w:r>
    </w:p>
    <w:p w14:paraId="6F6592A2" w14:textId="55E52AA7" w:rsidR="00B56258" w:rsidRPr="007B6B84" w:rsidRDefault="00B56258" w:rsidP="00B56258">
      <w:r w:rsidRPr="007B6B84">
        <w:t xml:space="preserve">Orientador: </w:t>
      </w:r>
      <w:r w:rsidR="008F0D5A" w:rsidRPr="007B6B84">
        <w:t>Anderson Kenji Hirata</w:t>
      </w:r>
    </w:p>
    <w:p w14:paraId="5866BC4F" w14:textId="1612F16F" w:rsidR="006E14DB" w:rsidRPr="007B6B84" w:rsidRDefault="006E14DB" w:rsidP="00B56258">
      <w:pPr>
        <w:rPr>
          <w:b/>
        </w:rPr>
      </w:pPr>
      <w:r w:rsidRPr="007B6B84">
        <w:t xml:space="preserve">Coorientador: </w:t>
      </w:r>
      <w:r w:rsidR="008F0D5A" w:rsidRPr="007B6B84">
        <w:t xml:space="preserve">Carlos Eduardo Oliveira da Silva </w:t>
      </w:r>
    </w:p>
    <w:p w14:paraId="26B74810" w14:textId="77777777" w:rsidR="00B56258" w:rsidRPr="007B6B84" w:rsidRDefault="00B56258" w:rsidP="00B56258"/>
    <w:p w14:paraId="6054675A" w14:textId="77777777" w:rsidR="00822A04" w:rsidRPr="007B6B84" w:rsidRDefault="00822A04" w:rsidP="00B56258"/>
    <w:p w14:paraId="210DC3DC" w14:textId="77777777" w:rsidR="00B56258" w:rsidRPr="007B6B84" w:rsidRDefault="00B56258" w:rsidP="00B56258">
      <w:r w:rsidRPr="007B6B84">
        <w:t>A Banca Examinadora composta pelos membros abaixo aprovou est</w:t>
      </w:r>
      <w:r w:rsidR="00822A04" w:rsidRPr="007B6B84">
        <w:t>e Trabalho de Graduação</w:t>
      </w:r>
      <w:r w:rsidRPr="007B6B84">
        <w:t>:</w:t>
      </w:r>
    </w:p>
    <w:p w14:paraId="281F926F" w14:textId="77777777" w:rsidR="00B56258" w:rsidRPr="007B6B84" w:rsidRDefault="00B56258" w:rsidP="00B56258">
      <w:pPr>
        <w:rPr>
          <w:bCs/>
        </w:rPr>
      </w:pPr>
    </w:p>
    <w:p w14:paraId="5E41790D" w14:textId="3B9146FF" w:rsidR="00822A04" w:rsidRPr="007B6B84" w:rsidRDefault="006E14DB" w:rsidP="006E14DB">
      <w:pPr>
        <w:jc w:val="center"/>
        <w:rPr>
          <w:bCs/>
        </w:rPr>
      </w:pPr>
      <w:r w:rsidRPr="007B6B84">
        <w:rPr>
          <w:bCs/>
        </w:rPr>
        <w:t>________________________________________________________</w:t>
      </w:r>
    </w:p>
    <w:p w14:paraId="38260A3A" w14:textId="6264D032" w:rsidR="00CF1A55" w:rsidRPr="007B6B84" w:rsidRDefault="00CF1A55" w:rsidP="006E14DB">
      <w:pPr>
        <w:jc w:val="center"/>
        <w:rPr>
          <w:b/>
        </w:rPr>
      </w:pPr>
      <w:r w:rsidRPr="007B6B84">
        <w:rPr>
          <w:b/>
        </w:rPr>
        <w:t>Prof. titulação e nome por extenso do docente orientador</w:t>
      </w:r>
    </w:p>
    <w:p w14:paraId="408782FC" w14:textId="7427B6CC" w:rsidR="00AE3BBD" w:rsidRPr="007B6B84" w:rsidRDefault="00AE3BBD" w:rsidP="006E14DB">
      <w:pPr>
        <w:spacing w:after="120"/>
        <w:jc w:val="center"/>
        <w:rPr>
          <w:b/>
          <w:sz w:val="22"/>
          <w:szCs w:val="22"/>
        </w:rPr>
      </w:pPr>
      <w:r w:rsidRPr="007B6B84">
        <w:rPr>
          <w:b/>
          <w:sz w:val="22"/>
          <w:szCs w:val="22"/>
        </w:rPr>
        <w:t xml:space="preserve">Instituto </w:t>
      </w:r>
      <w:r w:rsidRPr="007B6B84">
        <w:rPr>
          <w:b/>
        </w:rPr>
        <w:t>Federal</w:t>
      </w:r>
      <w:r w:rsidRPr="007B6B84">
        <w:rPr>
          <w:b/>
          <w:sz w:val="22"/>
          <w:szCs w:val="22"/>
        </w:rPr>
        <w:t xml:space="preserve"> Educação, Ciência e Tecnologia de São Paulo – C</w:t>
      </w:r>
      <w:r w:rsidR="006E14DB" w:rsidRPr="007B6B84">
        <w:rPr>
          <w:b/>
          <w:sz w:val="22"/>
          <w:szCs w:val="22"/>
        </w:rPr>
        <w:t>â</w:t>
      </w:r>
      <w:r w:rsidRPr="007B6B84">
        <w:rPr>
          <w:b/>
          <w:sz w:val="22"/>
          <w:szCs w:val="22"/>
        </w:rPr>
        <w:t xml:space="preserve">mpus </w:t>
      </w:r>
      <w:r w:rsidR="00304A4D" w:rsidRPr="007B6B84">
        <w:rPr>
          <w:b/>
          <w:sz w:val="22"/>
          <w:szCs w:val="22"/>
        </w:rPr>
        <w:t>São José dos Campos</w:t>
      </w:r>
    </w:p>
    <w:p w14:paraId="29B8D6F0" w14:textId="1F209698" w:rsidR="00B56258" w:rsidRPr="007B6B84" w:rsidRDefault="00B56258" w:rsidP="00822A04">
      <w:pPr>
        <w:rPr>
          <w:bCs/>
        </w:rPr>
      </w:pPr>
    </w:p>
    <w:p w14:paraId="245DD7A2" w14:textId="77777777" w:rsidR="006E14DB" w:rsidRPr="007B6B84" w:rsidRDefault="006E14DB" w:rsidP="006E14DB">
      <w:pPr>
        <w:jc w:val="center"/>
        <w:rPr>
          <w:bCs/>
        </w:rPr>
      </w:pPr>
      <w:r w:rsidRPr="007B6B84">
        <w:rPr>
          <w:bCs/>
        </w:rPr>
        <w:t>________________________________________________________</w:t>
      </w:r>
    </w:p>
    <w:p w14:paraId="3F2617BA" w14:textId="405B4CBB" w:rsidR="006E14DB" w:rsidRPr="007B6B84" w:rsidRDefault="006E14DB" w:rsidP="006E14DB">
      <w:pPr>
        <w:jc w:val="center"/>
        <w:rPr>
          <w:b/>
        </w:rPr>
      </w:pPr>
      <w:r w:rsidRPr="007B6B84">
        <w:rPr>
          <w:b/>
        </w:rPr>
        <w:t>Prof. titulação e nome por extenso do docente coorientador</w:t>
      </w:r>
    </w:p>
    <w:p w14:paraId="3369050D" w14:textId="30238236" w:rsidR="006E14DB" w:rsidRPr="007B6B84" w:rsidRDefault="006E14DB" w:rsidP="006E14DB">
      <w:pPr>
        <w:spacing w:after="120"/>
        <w:jc w:val="center"/>
        <w:rPr>
          <w:b/>
          <w:sz w:val="22"/>
          <w:szCs w:val="22"/>
        </w:rPr>
      </w:pPr>
      <w:r w:rsidRPr="007B6B84">
        <w:rPr>
          <w:b/>
          <w:sz w:val="22"/>
          <w:szCs w:val="22"/>
        </w:rPr>
        <w:t xml:space="preserve">Instituto </w:t>
      </w:r>
      <w:r w:rsidRPr="007B6B84">
        <w:rPr>
          <w:b/>
        </w:rPr>
        <w:t>Federal</w:t>
      </w:r>
      <w:r w:rsidRPr="007B6B84">
        <w:rPr>
          <w:b/>
          <w:sz w:val="22"/>
          <w:szCs w:val="22"/>
        </w:rPr>
        <w:t xml:space="preserve"> Educação, Ciência e Tecnologia de São Paulo – Câmpus </w:t>
      </w:r>
      <w:r w:rsidR="00304A4D" w:rsidRPr="007B6B84">
        <w:rPr>
          <w:b/>
          <w:sz w:val="22"/>
          <w:szCs w:val="22"/>
        </w:rPr>
        <w:t>São José dos Campos</w:t>
      </w:r>
    </w:p>
    <w:p w14:paraId="403DF7F2" w14:textId="77777777" w:rsidR="006E14DB" w:rsidRPr="007B6B84" w:rsidRDefault="006E14DB" w:rsidP="00822A04">
      <w:pPr>
        <w:rPr>
          <w:bCs/>
        </w:rPr>
      </w:pPr>
    </w:p>
    <w:p w14:paraId="2B27C0C7" w14:textId="77777777" w:rsidR="006E14DB" w:rsidRPr="007B6B84" w:rsidRDefault="006E14DB" w:rsidP="006E14DB">
      <w:pPr>
        <w:jc w:val="center"/>
        <w:rPr>
          <w:bCs/>
        </w:rPr>
      </w:pPr>
      <w:r w:rsidRPr="007B6B84">
        <w:rPr>
          <w:bCs/>
        </w:rPr>
        <w:t>________________________________________________________</w:t>
      </w:r>
    </w:p>
    <w:p w14:paraId="1B304543" w14:textId="77777777" w:rsidR="00B56258" w:rsidRPr="007B6B84" w:rsidRDefault="00B56258" w:rsidP="006E14DB">
      <w:pPr>
        <w:jc w:val="center"/>
        <w:rPr>
          <w:b/>
        </w:rPr>
      </w:pPr>
      <w:r w:rsidRPr="007B6B84">
        <w:rPr>
          <w:b/>
        </w:rPr>
        <w:t xml:space="preserve">Prof. </w:t>
      </w:r>
      <w:r w:rsidR="00C111C6" w:rsidRPr="007B6B84">
        <w:rPr>
          <w:b/>
        </w:rPr>
        <w:t>titulação e nome por extenso do docente</w:t>
      </w:r>
    </w:p>
    <w:p w14:paraId="25DDE752" w14:textId="0D6F43C9" w:rsidR="00AE3BBD" w:rsidRPr="007B6B84" w:rsidRDefault="00AE3BBD" w:rsidP="006E14DB">
      <w:pPr>
        <w:spacing w:after="120"/>
        <w:jc w:val="center"/>
        <w:rPr>
          <w:b/>
          <w:sz w:val="22"/>
          <w:szCs w:val="22"/>
        </w:rPr>
      </w:pPr>
      <w:r w:rsidRPr="007B6B84">
        <w:rPr>
          <w:b/>
          <w:sz w:val="22"/>
          <w:szCs w:val="22"/>
        </w:rPr>
        <w:t xml:space="preserve">Instituto </w:t>
      </w:r>
      <w:r w:rsidRPr="007B6B84">
        <w:rPr>
          <w:b/>
        </w:rPr>
        <w:t>Federal</w:t>
      </w:r>
      <w:r w:rsidRPr="007B6B84">
        <w:rPr>
          <w:b/>
          <w:sz w:val="22"/>
          <w:szCs w:val="22"/>
        </w:rPr>
        <w:t xml:space="preserve"> Educação, Ciência e Tecnologia de São Paulo – C</w:t>
      </w:r>
      <w:r w:rsidR="006E14DB" w:rsidRPr="007B6B84">
        <w:rPr>
          <w:b/>
          <w:sz w:val="22"/>
          <w:szCs w:val="22"/>
        </w:rPr>
        <w:t>â</w:t>
      </w:r>
      <w:r w:rsidRPr="007B6B84">
        <w:rPr>
          <w:b/>
          <w:sz w:val="22"/>
          <w:szCs w:val="22"/>
        </w:rPr>
        <w:t xml:space="preserve">mpus </w:t>
      </w:r>
      <w:r w:rsidR="00304A4D" w:rsidRPr="007B6B84">
        <w:rPr>
          <w:b/>
          <w:sz w:val="22"/>
          <w:szCs w:val="22"/>
        </w:rPr>
        <w:t>São José dos Campos</w:t>
      </w:r>
    </w:p>
    <w:p w14:paraId="4CFFEF4F" w14:textId="77777777" w:rsidR="00B56258" w:rsidRPr="007B6B84" w:rsidRDefault="00B56258" w:rsidP="006E14DB">
      <w:pPr>
        <w:jc w:val="center"/>
        <w:rPr>
          <w:bCs/>
        </w:rPr>
      </w:pPr>
    </w:p>
    <w:p w14:paraId="2F1B6265" w14:textId="77777777" w:rsidR="006E14DB" w:rsidRPr="007B6B84" w:rsidRDefault="006E14DB" w:rsidP="006E14DB">
      <w:pPr>
        <w:jc w:val="center"/>
        <w:rPr>
          <w:bCs/>
        </w:rPr>
      </w:pPr>
      <w:r w:rsidRPr="007B6B84">
        <w:rPr>
          <w:bCs/>
        </w:rPr>
        <w:t>________________________________________________________</w:t>
      </w:r>
    </w:p>
    <w:p w14:paraId="55D2FFFC" w14:textId="77777777" w:rsidR="00C111C6" w:rsidRPr="007B6B84" w:rsidRDefault="00C111C6" w:rsidP="006E14DB">
      <w:pPr>
        <w:jc w:val="center"/>
        <w:rPr>
          <w:b/>
        </w:rPr>
      </w:pPr>
      <w:r w:rsidRPr="007B6B84">
        <w:rPr>
          <w:b/>
        </w:rPr>
        <w:t>Prof. titulação e nome por extenso do docente</w:t>
      </w:r>
    </w:p>
    <w:p w14:paraId="1AB357FE" w14:textId="77777777" w:rsidR="00C111C6" w:rsidRPr="007B6B84" w:rsidRDefault="00C111C6" w:rsidP="006E14DB">
      <w:pPr>
        <w:spacing w:after="120"/>
        <w:jc w:val="center"/>
        <w:rPr>
          <w:b/>
        </w:rPr>
      </w:pPr>
      <w:r w:rsidRPr="007B6B84">
        <w:rPr>
          <w:b/>
        </w:rPr>
        <w:t>Instituição/Cidade</w:t>
      </w:r>
    </w:p>
    <w:p w14:paraId="4C9C7D2A" w14:textId="77777777" w:rsidR="00B56258" w:rsidRPr="007B6B84" w:rsidRDefault="00B56258" w:rsidP="00B56258">
      <w:pPr>
        <w:rPr>
          <w:bCs/>
        </w:rPr>
      </w:pPr>
    </w:p>
    <w:p w14:paraId="2A7A8568" w14:textId="77777777" w:rsidR="00822A04" w:rsidRPr="007B6B84" w:rsidRDefault="00822A04" w:rsidP="00B56258">
      <w:pPr>
        <w:rPr>
          <w:bCs/>
        </w:rPr>
      </w:pPr>
    </w:p>
    <w:p w14:paraId="395CB5C2" w14:textId="360F0604" w:rsidR="00B56258" w:rsidRPr="007B6B84" w:rsidRDefault="00304A4D" w:rsidP="00822A04">
      <w:pPr>
        <w:jc w:val="right"/>
        <w:rPr>
          <w:rFonts w:ascii="Arial" w:hAnsi="Arial" w:cs="Arial"/>
          <w:b/>
          <w:sz w:val="30"/>
          <w:szCs w:val="30"/>
        </w:rPr>
      </w:pPr>
      <w:r w:rsidRPr="007B6B84">
        <w:t>São José dos Campos</w:t>
      </w:r>
      <w:r w:rsidR="00B56258" w:rsidRPr="007B6B84">
        <w:t xml:space="preserve">, </w:t>
      </w:r>
      <w:proofErr w:type="spellStart"/>
      <w:r w:rsidR="00FB60CC" w:rsidRPr="007B6B84">
        <w:t>xx</w:t>
      </w:r>
      <w:proofErr w:type="spellEnd"/>
      <w:r w:rsidR="00B56258" w:rsidRPr="007B6B84">
        <w:t xml:space="preserve"> de </w:t>
      </w:r>
      <w:proofErr w:type="spellStart"/>
      <w:r w:rsidR="00FB60CC" w:rsidRPr="007B6B84">
        <w:t>xxx</w:t>
      </w:r>
      <w:proofErr w:type="spellEnd"/>
      <w:r w:rsidR="00B56258" w:rsidRPr="007B6B84">
        <w:t xml:space="preserve"> de 20</w:t>
      </w:r>
      <w:r w:rsidR="00C111C6" w:rsidRPr="007B6B84">
        <w:t>2</w:t>
      </w:r>
      <w:r w:rsidR="00B854CA" w:rsidRPr="007B6B84">
        <w:t>5</w:t>
      </w:r>
      <w:r w:rsidR="00B56258" w:rsidRPr="007B6B84">
        <w:t>.</w:t>
      </w:r>
      <w:r w:rsidR="00B56258" w:rsidRPr="007B6B84">
        <w:rPr>
          <w:rFonts w:ascii="Arial" w:hAnsi="Arial" w:cs="Arial"/>
          <w:b/>
          <w:sz w:val="30"/>
          <w:szCs w:val="30"/>
        </w:rPr>
        <w:br w:type="page"/>
      </w:r>
    </w:p>
    <w:p w14:paraId="34B59830" w14:textId="77777777" w:rsidR="00B56258" w:rsidRPr="007B6B84" w:rsidRDefault="00B56258" w:rsidP="00B56258">
      <w:pPr>
        <w:jc w:val="center"/>
        <w:rPr>
          <w:rFonts w:ascii="Arial" w:hAnsi="Arial" w:cs="Arial"/>
          <w:b/>
          <w:sz w:val="30"/>
          <w:szCs w:val="30"/>
        </w:rPr>
      </w:pPr>
      <w:r w:rsidRPr="007B6B84">
        <w:rPr>
          <w:rFonts w:ascii="Arial" w:hAnsi="Arial" w:cs="Arial"/>
          <w:b/>
          <w:sz w:val="30"/>
          <w:szCs w:val="30"/>
        </w:rPr>
        <w:lastRenderedPageBreak/>
        <w:t>Dedicatória</w:t>
      </w:r>
    </w:p>
    <w:p w14:paraId="359C3292" w14:textId="77777777" w:rsidR="000E706B" w:rsidRPr="007B6B84" w:rsidRDefault="000E706B" w:rsidP="000E706B">
      <w:pPr>
        <w:jc w:val="both"/>
      </w:pPr>
    </w:p>
    <w:p w14:paraId="444CC94E" w14:textId="77777777" w:rsidR="000E706B" w:rsidRPr="007B6B84" w:rsidRDefault="000E706B" w:rsidP="000E706B">
      <w:pPr>
        <w:jc w:val="both"/>
      </w:pPr>
    </w:p>
    <w:p w14:paraId="50D38D00" w14:textId="31ECF04C" w:rsidR="00B56258" w:rsidRPr="007B6B84" w:rsidRDefault="00B56258" w:rsidP="00B56258">
      <w:pPr>
        <w:spacing w:line="276" w:lineRule="auto"/>
        <w:ind w:firstLine="567"/>
        <w:rPr>
          <w:color w:val="FF0000"/>
        </w:rPr>
      </w:pPr>
      <w:r w:rsidRPr="007B6B84">
        <w:rPr>
          <w:color w:val="FF0000"/>
        </w:rPr>
        <w:t>Elemento opcional no qual o autor presta homenagem ou dedica seu trabalho para uma ou mais pessoas.</w:t>
      </w:r>
    </w:p>
    <w:p w14:paraId="5ED526C5" w14:textId="77777777" w:rsidR="00B56258" w:rsidRPr="007B6B84" w:rsidRDefault="00B56258" w:rsidP="00B56258"/>
    <w:p w14:paraId="323D3161" w14:textId="77777777" w:rsidR="00B56258" w:rsidRPr="007B6B84" w:rsidRDefault="00B56258" w:rsidP="00B56258"/>
    <w:p w14:paraId="709C1999" w14:textId="77777777" w:rsidR="00B56258" w:rsidRPr="007B6B84" w:rsidRDefault="00B56258" w:rsidP="00B56258"/>
    <w:p w14:paraId="2F8EE7BD" w14:textId="77777777" w:rsidR="00B56258" w:rsidRPr="007B6B84" w:rsidRDefault="00B56258" w:rsidP="00B56258"/>
    <w:p w14:paraId="185CF988" w14:textId="77777777" w:rsidR="00B56258" w:rsidRPr="007B6B84" w:rsidRDefault="00AE3BBD" w:rsidP="00B56258">
      <w:r w:rsidRPr="007B6B84">
        <w:t>Exemplo:</w:t>
      </w:r>
    </w:p>
    <w:p w14:paraId="41DD8EE7" w14:textId="77777777" w:rsidR="00AE3BBD" w:rsidRPr="007B6B84" w:rsidRDefault="00AE3BBD" w:rsidP="00B56258"/>
    <w:p w14:paraId="6BC00C1B" w14:textId="77777777" w:rsidR="00AE3BBD" w:rsidRPr="007B6B84" w:rsidRDefault="00AE3BBD" w:rsidP="00AE3BBD">
      <w:pPr>
        <w:spacing w:line="360" w:lineRule="auto"/>
        <w:ind w:firstLine="567"/>
        <w:jc w:val="both"/>
      </w:pPr>
      <w:r w:rsidRPr="007B6B84">
        <w:t>Dedico este trabalho aos meus pais que sempre me incentivaram e apoiaram ...</w:t>
      </w:r>
    </w:p>
    <w:p w14:paraId="419D5FFE" w14:textId="77777777" w:rsidR="00AE3BBD" w:rsidRPr="007B6B84" w:rsidRDefault="00AE3BBD" w:rsidP="00AE3BBD">
      <w:pPr>
        <w:spacing w:line="360" w:lineRule="auto"/>
        <w:ind w:firstLine="567"/>
        <w:jc w:val="both"/>
      </w:pPr>
    </w:p>
    <w:p w14:paraId="4D787A99" w14:textId="77777777" w:rsidR="00AE3BBD" w:rsidRPr="007B6B84" w:rsidRDefault="00AE3BBD" w:rsidP="00AE3BBD">
      <w:pPr>
        <w:spacing w:line="360" w:lineRule="auto"/>
        <w:ind w:firstLine="567"/>
        <w:jc w:val="both"/>
      </w:pPr>
    </w:p>
    <w:p w14:paraId="22042BEE" w14:textId="77777777" w:rsidR="00AE3BBD" w:rsidRPr="007B6B84" w:rsidRDefault="00AE3BBD" w:rsidP="00B56258"/>
    <w:p w14:paraId="151615F7" w14:textId="77777777" w:rsidR="00B56258" w:rsidRPr="007B6B84" w:rsidRDefault="00B56258" w:rsidP="00B56258"/>
    <w:p w14:paraId="0B5569AB" w14:textId="77777777" w:rsidR="00B56258" w:rsidRPr="007B6B84" w:rsidRDefault="00B56258" w:rsidP="00B56258"/>
    <w:p w14:paraId="66C37CCA" w14:textId="77777777" w:rsidR="00B56258" w:rsidRPr="007B6B84" w:rsidRDefault="00B56258" w:rsidP="00B56258"/>
    <w:p w14:paraId="74975002" w14:textId="77777777" w:rsidR="00B56258" w:rsidRPr="007B6B84" w:rsidRDefault="00B56258" w:rsidP="00B56258"/>
    <w:p w14:paraId="6BE55BE1" w14:textId="77777777" w:rsidR="00B56258" w:rsidRPr="007B6B84" w:rsidRDefault="00B56258" w:rsidP="00B56258"/>
    <w:p w14:paraId="5902AA04" w14:textId="77777777" w:rsidR="00B56258" w:rsidRPr="007B6B84" w:rsidRDefault="00B56258" w:rsidP="00B56258"/>
    <w:p w14:paraId="56414F37" w14:textId="77777777" w:rsidR="00B56258" w:rsidRPr="007B6B84" w:rsidRDefault="00B56258" w:rsidP="00B56258"/>
    <w:p w14:paraId="2288E32C" w14:textId="77777777" w:rsidR="00B56258" w:rsidRPr="007B6B84" w:rsidRDefault="00B56258" w:rsidP="00B56258"/>
    <w:p w14:paraId="787FE1ED" w14:textId="77777777" w:rsidR="00B56258" w:rsidRPr="007B6B84" w:rsidRDefault="00B56258" w:rsidP="00B56258"/>
    <w:p w14:paraId="5D0B4439" w14:textId="77777777" w:rsidR="00B56258" w:rsidRPr="007B6B84" w:rsidRDefault="00B56258" w:rsidP="00B56258"/>
    <w:p w14:paraId="144513C1" w14:textId="77777777" w:rsidR="00B56258" w:rsidRPr="007B6B84" w:rsidRDefault="00B56258" w:rsidP="00B56258"/>
    <w:p w14:paraId="39138CCF" w14:textId="77777777" w:rsidR="00B56258" w:rsidRPr="007B6B84" w:rsidRDefault="00B56258" w:rsidP="00B56258"/>
    <w:p w14:paraId="3E0DB5CB" w14:textId="77777777" w:rsidR="00B56258" w:rsidRPr="007B6B84" w:rsidRDefault="00B56258" w:rsidP="00B56258"/>
    <w:p w14:paraId="2F04095C" w14:textId="77777777" w:rsidR="00B56258" w:rsidRPr="007B6B84" w:rsidRDefault="00B56258" w:rsidP="00B56258"/>
    <w:p w14:paraId="48E7D561" w14:textId="77777777" w:rsidR="00B56258" w:rsidRPr="007B6B84" w:rsidRDefault="00B56258" w:rsidP="00B56258"/>
    <w:p w14:paraId="00F1C49B" w14:textId="77777777" w:rsidR="00B56258" w:rsidRPr="007B6B84" w:rsidRDefault="00B56258" w:rsidP="00B56258"/>
    <w:p w14:paraId="56102408" w14:textId="77777777" w:rsidR="00B56258" w:rsidRPr="007B6B84" w:rsidRDefault="00B56258" w:rsidP="00B56258"/>
    <w:p w14:paraId="444329D0" w14:textId="77777777" w:rsidR="00B56258" w:rsidRPr="007B6B84" w:rsidRDefault="00B56258" w:rsidP="00B56258">
      <w:r w:rsidRPr="007B6B84">
        <w:br w:type="page"/>
      </w:r>
    </w:p>
    <w:p w14:paraId="5FA7ECDF" w14:textId="77777777" w:rsidR="00B56258" w:rsidRPr="007B6B84" w:rsidRDefault="00B56258" w:rsidP="00B56258">
      <w:pPr>
        <w:jc w:val="center"/>
        <w:rPr>
          <w:rFonts w:ascii="Arial" w:hAnsi="Arial" w:cs="Arial"/>
          <w:b/>
          <w:sz w:val="30"/>
          <w:szCs w:val="30"/>
        </w:rPr>
      </w:pPr>
      <w:r w:rsidRPr="007B6B84">
        <w:rPr>
          <w:rFonts w:ascii="Arial" w:hAnsi="Arial" w:cs="Arial"/>
          <w:b/>
          <w:sz w:val="30"/>
          <w:szCs w:val="30"/>
        </w:rPr>
        <w:lastRenderedPageBreak/>
        <w:t>Agradecimentos</w:t>
      </w:r>
    </w:p>
    <w:p w14:paraId="48371ED2" w14:textId="77777777" w:rsidR="000E706B" w:rsidRPr="007B6B84" w:rsidRDefault="000E706B" w:rsidP="000E706B">
      <w:pPr>
        <w:jc w:val="both"/>
      </w:pPr>
    </w:p>
    <w:p w14:paraId="05A64924" w14:textId="77777777" w:rsidR="000E706B" w:rsidRPr="007B6B84" w:rsidRDefault="000E706B" w:rsidP="000E706B">
      <w:pPr>
        <w:jc w:val="both"/>
      </w:pPr>
    </w:p>
    <w:p w14:paraId="57509E4D" w14:textId="1D0ADDEE" w:rsidR="00B56258" w:rsidRPr="007B6B84" w:rsidRDefault="00B56258" w:rsidP="00B56258">
      <w:pPr>
        <w:spacing w:line="276" w:lineRule="auto"/>
        <w:ind w:firstLine="567"/>
        <w:jc w:val="both"/>
        <w:rPr>
          <w:color w:val="FF0000"/>
        </w:rPr>
      </w:pPr>
      <w:r w:rsidRPr="007B6B84">
        <w:rPr>
          <w:color w:val="FF0000"/>
        </w:rPr>
        <w:t>Elemento opcional no qual o autor faz agradecimentos dirigidos àqueles que contribuíram de maneira relevante à elaboração do trabalho.</w:t>
      </w:r>
    </w:p>
    <w:p w14:paraId="4AD5E0F7" w14:textId="77777777" w:rsidR="00B56258" w:rsidRPr="007B6B84" w:rsidRDefault="00B56258" w:rsidP="00B56258">
      <w:pPr>
        <w:spacing w:line="360" w:lineRule="auto"/>
      </w:pPr>
    </w:p>
    <w:p w14:paraId="0A243A47" w14:textId="77777777" w:rsidR="00B56258" w:rsidRPr="007B6B84" w:rsidRDefault="00B56258" w:rsidP="00B56258"/>
    <w:p w14:paraId="2ADC6167" w14:textId="77777777" w:rsidR="00B56258" w:rsidRPr="007B6B84" w:rsidRDefault="00AE3BBD" w:rsidP="00B56258">
      <w:r w:rsidRPr="007B6B84">
        <w:t>Exemplo:</w:t>
      </w:r>
    </w:p>
    <w:p w14:paraId="63917B51" w14:textId="77777777" w:rsidR="00AE3BBD" w:rsidRPr="007B6B84" w:rsidRDefault="00AE3BBD" w:rsidP="00B56258"/>
    <w:p w14:paraId="5F34B687" w14:textId="77777777" w:rsidR="00AE3BBD" w:rsidRPr="007B6B84" w:rsidRDefault="00AE3BBD" w:rsidP="00AE3BBD">
      <w:pPr>
        <w:spacing w:line="360" w:lineRule="auto"/>
        <w:ind w:firstLine="567"/>
        <w:jc w:val="both"/>
      </w:pPr>
      <w:r w:rsidRPr="007B6B84">
        <w:t>Este trabalho não poderia ser terminado sem a ajuda de diversas pessoas às quais prestamos nossas homenagens:</w:t>
      </w:r>
    </w:p>
    <w:p w14:paraId="044B4CA9" w14:textId="77777777" w:rsidR="00AE3BBD" w:rsidRPr="007B6B84" w:rsidRDefault="00AE3BBD" w:rsidP="00AE3BBD"/>
    <w:p w14:paraId="57C8AD49" w14:textId="77777777" w:rsidR="00AE3BBD" w:rsidRPr="007B6B84" w:rsidRDefault="00AE3BBD" w:rsidP="00AE3BBD">
      <w:pPr>
        <w:spacing w:line="360" w:lineRule="auto"/>
        <w:ind w:firstLine="567"/>
        <w:jc w:val="both"/>
      </w:pPr>
      <w:r w:rsidRPr="007B6B84">
        <w:t>Aos nossos pais pelo incentivo em todos os momentos de nossas vidas.</w:t>
      </w:r>
    </w:p>
    <w:p w14:paraId="48ACA4B5" w14:textId="77777777" w:rsidR="00AE3BBD" w:rsidRPr="007B6B84" w:rsidRDefault="00AE3BBD" w:rsidP="00AE3BBD">
      <w:pPr>
        <w:spacing w:line="360" w:lineRule="auto"/>
        <w:ind w:firstLine="567"/>
        <w:jc w:val="both"/>
      </w:pPr>
      <w:r w:rsidRPr="007B6B84">
        <w:t>Ao nosso orientador, que nos mostrou os caminhos a serem seguidos para a correta elaboração desta monografia.</w:t>
      </w:r>
    </w:p>
    <w:p w14:paraId="22378FC5" w14:textId="77777777" w:rsidR="00AE3BBD" w:rsidRPr="007B6B84" w:rsidRDefault="00AE3BBD" w:rsidP="00AE3BBD">
      <w:pPr>
        <w:spacing w:line="360" w:lineRule="auto"/>
        <w:ind w:firstLine="567"/>
        <w:jc w:val="both"/>
      </w:pPr>
      <w:r w:rsidRPr="007B6B84">
        <w:t xml:space="preserve">À empresa </w:t>
      </w:r>
      <w:proofErr w:type="spellStart"/>
      <w:r w:rsidRPr="007B6B84">
        <w:t>TecCamp</w:t>
      </w:r>
      <w:proofErr w:type="spellEnd"/>
      <w:r w:rsidRPr="007B6B84">
        <w:t>, que gentilmente permitiu o desenvolvimento da pesquisa em suas instalações.</w:t>
      </w:r>
    </w:p>
    <w:p w14:paraId="48932E24" w14:textId="77777777" w:rsidR="00AE3BBD" w:rsidRPr="007B6B84" w:rsidRDefault="00AE3BBD" w:rsidP="00AE3BBD">
      <w:pPr>
        <w:spacing w:line="360" w:lineRule="auto"/>
        <w:ind w:firstLine="567"/>
        <w:jc w:val="both"/>
      </w:pPr>
      <w:r w:rsidRPr="007B6B84">
        <w:t>A todos os professores e colegas do IFSP, que ajudaram de forma direta e indireta na conclusão deste trabalho.</w:t>
      </w:r>
    </w:p>
    <w:p w14:paraId="515DF00C" w14:textId="77777777" w:rsidR="00AE3BBD" w:rsidRPr="007B6B84" w:rsidRDefault="00AE3BBD" w:rsidP="00B56258"/>
    <w:p w14:paraId="1BCED574" w14:textId="77777777" w:rsidR="00B56258" w:rsidRPr="007B6B84" w:rsidRDefault="00B56258" w:rsidP="00B56258"/>
    <w:p w14:paraId="68DF757E" w14:textId="77777777" w:rsidR="00B56258" w:rsidRPr="007B6B84" w:rsidRDefault="00B56258" w:rsidP="00B56258"/>
    <w:p w14:paraId="5FAB3F02" w14:textId="77777777" w:rsidR="00B56258" w:rsidRPr="007B6B84" w:rsidRDefault="00B56258" w:rsidP="00B56258"/>
    <w:p w14:paraId="479D2092" w14:textId="77777777" w:rsidR="00B56258" w:rsidRPr="007B6B84" w:rsidRDefault="00B56258" w:rsidP="00B56258"/>
    <w:p w14:paraId="71F749A4" w14:textId="77777777" w:rsidR="00B56258" w:rsidRPr="007B6B84" w:rsidRDefault="00B56258" w:rsidP="00B56258"/>
    <w:p w14:paraId="36D11928" w14:textId="77777777" w:rsidR="00B56258" w:rsidRPr="007B6B84" w:rsidRDefault="00B56258" w:rsidP="00B56258"/>
    <w:p w14:paraId="0EBEE1AF" w14:textId="77777777" w:rsidR="00B56258" w:rsidRPr="007B6B84" w:rsidRDefault="00B56258" w:rsidP="00B56258"/>
    <w:p w14:paraId="4BE4BB5C" w14:textId="77777777" w:rsidR="00B56258" w:rsidRPr="007B6B84" w:rsidRDefault="00B56258" w:rsidP="00B56258"/>
    <w:p w14:paraId="20F48886" w14:textId="77777777" w:rsidR="00B56258" w:rsidRPr="007B6B84" w:rsidRDefault="00B56258" w:rsidP="00B56258"/>
    <w:p w14:paraId="602636D3" w14:textId="77777777" w:rsidR="00B56258" w:rsidRPr="007B6B84" w:rsidRDefault="00B56258" w:rsidP="00B56258"/>
    <w:p w14:paraId="351214B2" w14:textId="77777777" w:rsidR="00B56258" w:rsidRPr="007B6B84" w:rsidRDefault="00B56258" w:rsidP="00B56258"/>
    <w:p w14:paraId="11B0B48D" w14:textId="77777777" w:rsidR="00B56258" w:rsidRPr="007B6B84" w:rsidRDefault="00B56258" w:rsidP="00B56258"/>
    <w:p w14:paraId="430B4E6E" w14:textId="77777777" w:rsidR="00B56258" w:rsidRPr="007B6B84" w:rsidRDefault="00B56258" w:rsidP="00B56258"/>
    <w:p w14:paraId="23CC9732" w14:textId="77777777" w:rsidR="00B56258" w:rsidRPr="007B6B84" w:rsidRDefault="00B56258" w:rsidP="00B56258"/>
    <w:p w14:paraId="7AD12CB5" w14:textId="77777777" w:rsidR="00B56258" w:rsidRPr="007B6B84" w:rsidRDefault="00B56258" w:rsidP="00B56258"/>
    <w:p w14:paraId="45AD09E6" w14:textId="77777777" w:rsidR="00B56258" w:rsidRPr="007B6B84" w:rsidRDefault="00B56258" w:rsidP="00B56258"/>
    <w:p w14:paraId="1A6196FF" w14:textId="77777777" w:rsidR="00B56258" w:rsidRPr="007B6B84" w:rsidRDefault="00B56258" w:rsidP="00B56258"/>
    <w:p w14:paraId="2CEA7155" w14:textId="77777777" w:rsidR="00B56258" w:rsidRPr="007B6B84" w:rsidRDefault="00B56258" w:rsidP="00B56258"/>
    <w:p w14:paraId="390A824D" w14:textId="77777777" w:rsidR="00B56258" w:rsidRPr="007B6B84" w:rsidRDefault="00B56258" w:rsidP="00B56258"/>
    <w:p w14:paraId="63359531" w14:textId="77777777" w:rsidR="00B56258" w:rsidRPr="007B6B84" w:rsidRDefault="00B56258" w:rsidP="00B56258"/>
    <w:p w14:paraId="19A9751C" w14:textId="77777777" w:rsidR="00B56258" w:rsidRPr="007B6B84" w:rsidRDefault="00B56258" w:rsidP="00B56258"/>
    <w:p w14:paraId="14FE73C3" w14:textId="77777777" w:rsidR="00B56258" w:rsidRPr="007B6B84" w:rsidRDefault="00B56258" w:rsidP="00B56258"/>
    <w:p w14:paraId="00ABC959" w14:textId="77777777" w:rsidR="00B56258" w:rsidRPr="007B6B84" w:rsidRDefault="00B56258" w:rsidP="00B56258"/>
    <w:p w14:paraId="59581613" w14:textId="77777777" w:rsidR="00B56258" w:rsidRPr="007B6B84" w:rsidRDefault="00B56258" w:rsidP="00B56258">
      <w:r w:rsidRPr="007B6B84">
        <w:br w:type="page"/>
      </w:r>
    </w:p>
    <w:p w14:paraId="2353C054" w14:textId="77777777" w:rsidR="00AE3BBD" w:rsidRPr="007B6B84" w:rsidRDefault="00AE3BBD" w:rsidP="00AE3BBD"/>
    <w:p w14:paraId="5F062B42" w14:textId="77777777" w:rsidR="00AE3BBD" w:rsidRPr="007B6B84" w:rsidRDefault="00AE3BBD" w:rsidP="00AE3BBD"/>
    <w:p w14:paraId="0AB66D87" w14:textId="77777777" w:rsidR="00AE3BBD" w:rsidRPr="007B6B84" w:rsidRDefault="00AE3BBD" w:rsidP="00AE3BBD"/>
    <w:p w14:paraId="139492C3" w14:textId="77777777" w:rsidR="00AE3BBD" w:rsidRPr="007B6B84" w:rsidRDefault="00AE3BBD" w:rsidP="00AE3BBD"/>
    <w:p w14:paraId="45CEF797" w14:textId="77777777" w:rsidR="00AE3BBD" w:rsidRPr="007B6B84" w:rsidRDefault="00AE3BBD" w:rsidP="00AE3BBD"/>
    <w:p w14:paraId="2FFD30E6" w14:textId="77777777" w:rsidR="00AE3BBD" w:rsidRPr="007B6B84" w:rsidRDefault="00AE3BBD" w:rsidP="00AE3BBD"/>
    <w:p w14:paraId="1F49C79D" w14:textId="77777777" w:rsidR="00AE3BBD" w:rsidRPr="007B6B84" w:rsidRDefault="00AE3BBD" w:rsidP="00AE3BBD"/>
    <w:p w14:paraId="6C7BA6A0" w14:textId="77777777" w:rsidR="00AE3BBD" w:rsidRPr="007B6B84" w:rsidRDefault="00AE3BBD" w:rsidP="00AE3BBD"/>
    <w:p w14:paraId="5EB44B19" w14:textId="77777777" w:rsidR="00AE3BBD" w:rsidRPr="007B6B84" w:rsidRDefault="00AE3BBD" w:rsidP="00AE3BBD"/>
    <w:p w14:paraId="45B1EB67" w14:textId="77777777" w:rsidR="00AE3BBD" w:rsidRPr="007B6B84" w:rsidRDefault="00AE3BBD" w:rsidP="00AE3BBD"/>
    <w:p w14:paraId="55A0A8C8" w14:textId="77777777" w:rsidR="00AE3BBD" w:rsidRPr="007B6B84" w:rsidRDefault="00AE3BBD" w:rsidP="00AE3BBD"/>
    <w:p w14:paraId="0F77DCBF" w14:textId="77777777" w:rsidR="00AE3BBD" w:rsidRPr="007B6B84" w:rsidRDefault="00AE3BBD" w:rsidP="00AE3BBD"/>
    <w:p w14:paraId="045C47EF" w14:textId="77777777" w:rsidR="00AE3BBD" w:rsidRPr="007B6B84" w:rsidRDefault="00AE3BBD" w:rsidP="00AE3BBD"/>
    <w:p w14:paraId="6340464F" w14:textId="77777777" w:rsidR="00AE3BBD" w:rsidRPr="007B6B84" w:rsidRDefault="00AE3BBD" w:rsidP="00AE3BBD"/>
    <w:p w14:paraId="33D61E2A" w14:textId="77777777" w:rsidR="00AE3BBD" w:rsidRPr="007B6B84" w:rsidRDefault="00AE3BBD" w:rsidP="00AE3BBD"/>
    <w:p w14:paraId="38500674" w14:textId="77777777" w:rsidR="00AE3BBD" w:rsidRPr="007B6B84" w:rsidRDefault="00AE3BBD" w:rsidP="00AE3BBD"/>
    <w:p w14:paraId="711457C5" w14:textId="77777777" w:rsidR="00AE3BBD" w:rsidRPr="007B6B84" w:rsidRDefault="00AE3BBD" w:rsidP="00AE3BBD"/>
    <w:p w14:paraId="34781348" w14:textId="77777777" w:rsidR="00AE3BBD" w:rsidRPr="007B6B84" w:rsidRDefault="00AE3BBD" w:rsidP="00AE3BBD"/>
    <w:p w14:paraId="7D888E97" w14:textId="77777777" w:rsidR="00AE3BBD" w:rsidRPr="007B6B84" w:rsidRDefault="00AE3BBD" w:rsidP="00AE3BBD"/>
    <w:p w14:paraId="7AD32419" w14:textId="77777777" w:rsidR="00AE3BBD" w:rsidRPr="007B6B84" w:rsidRDefault="00AE3BBD" w:rsidP="00AE3BBD"/>
    <w:p w14:paraId="111CCCFE" w14:textId="77777777" w:rsidR="00AE3BBD" w:rsidRPr="007B6B84" w:rsidRDefault="00AE3BBD" w:rsidP="00AE3BBD"/>
    <w:p w14:paraId="18F0F422" w14:textId="77777777" w:rsidR="00AE3BBD" w:rsidRPr="007B6B84" w:rsidRDefault="00AE3BBD" w:rsidP="00AE3BBD"/>
    <w:p w14:paraId="6ED2773E" w14:textId="77777777" w:rsidR="00AE3BBD" w:rsidRPr="007B6B84" w:rsidRDefault="00AE3BBD" w:rsidP="00AE3BBD"/>
    <w:p w14:paraId="1B357CE3" w14:textId="77777777" w:rsidR="00AE3BBD" w:rsidRPr="007B6B84" w:rsidRDefault="00AE3BBD" w:rsidP="00AE3BBD"/>
    <w:p w14:paraId="6E04D193" w14:textId="77777777" w:rsidR="00AE3BBD" w:rsidRPr="007B6B84" w:rsidRDefault="00AE3BBD" w:rsidP="00AE3BBD"/>
    <w:p w14:paraId="49E8EEAF" w14:textId="77777777" w:rsidR="00AE3BBD" w:rsidRPr="007B6B84" w:rsidRDefault="00AE3BBD" w:rsidP="00AE3BBD"/>
    <w:p w14:paraId="08199A33" w14:textId="77777777" w:rsidR="00AE3BBD" w:rsidRPr="007B6B84" w:rsidRDefault="00AE3BBD" w:rsidP="00AE3BBD"/>
    <w:p w14:paraId="593D5C36" w14:textId="77777777" w:rsidR="00AE3BBD" w:rsidRPr="007B6B84" w:rsidRDefault="00AE3BBD" w:rsidP="00AE3BBD"/>
    <w:p w14:paraId="22075A9C" w14:textId="77777777" w:rsidR="00AE3BBD" w:rsidRPr="007B6B84" w:rsidRDefault="00AE3BBD" w:rsidP="00AE3BBD"/>
    <w:p w14:paraId="0F2BE818" w14:textId="77777777" w:rsidR="00AE3BBD" w:rsidRPr="007B6B84" w:rsidRDefault="00AE3BBD" w:rsidP="00AE3BBD"/>
    <w:p w14:paraId="227396E5" w14:textId="77777777" w:rsidR="00AE3BBD" w:rsidRPr="007B6B84" w:rsidRDefault="00AE3BBD" w:rsidP="00AE3BBD"/>
    <w:p w14:paraId="47708F2E" w14:textId="77777777" w:rsidR="00AE3BBD" w:rsidRPr="007B6B84" w:rsidRDefault="00AE3BBD" w:rsidP="00AE3BBD"/>
    <w:p w14:paraId="4431B632" w14:textId="77777777" w:rsidR="00AE3BBD" w:rsidRPr="007B6B84" w:rsidRDefault="00AE3BBD" w:rsidP="00AE3BBD"/>
    <w:p w14:paraId="422777E0" w14:textId="77777777" w:rsidR="00AE3BBD" w:rsidRPr="007B6B84" w:rsidRDefault="00AE3BBD" w:rsidP="00AE3BBD"/>
    <w:p w14:paraId="7F2EB2CC" w14:textId="77777777" w:rsidR="00AE3BBD" w:rsidRPr="007B6B84" w:rsidRDefault="00AE3BBD" w:rsidP="00AE3BBD"/>
    <w:p w14:paraId="3D8E47ED" w14:textId="77777777" w:rsidR="00AE3BBD" w:rsidRPr="007B6B84" w:rsidRDefault="00AE3BBD" w:rsidP="00AE3BBD">
      <w:r w:rsidRPr="007B6B84">
        <w:t>Epígrafe - pensamento, parte de música ... que exprime uma ideia que é simbólica para o autor.</w:t>
      </w:r>
    </w:p>
    <w:p w14:paraId="166A26D7" w14:textId="77777777" w:rsidR="00AE3BBD" w:rsidRPr="007B6B84" w:rsidRDefault="00AE3BBD" w:rsidP="00AE3BBD"/>
    <w:p w14:paraId="0160D47C" w14:textId="77777777" w:rsidR="00AE3BBD" w:rsidRPr="007B6B84" w:rsidRDefault="00AE3BBD" w:rsidP="00AE3BBD">
      <w:pPr>
        <w:spacing w:line="360" w:lineRule="auto"/>
        <w:ind w:left="2268" w:firstLine="567"/>
        <w:jc w:val="right"/>
        <w:rPr>
          <w:i/>
        </w:rPr>
      </w:pPr>
      <w:r w:rsidRPr="007B6B84">
        <w:rPr>
          <w:i/>
        </w:rPr>
        <w:t>Espaço destinado a epígrafe – “</w:t>
      </w:r>
      <w:proofErr w:type="spellStart"/>
      <w:r w:rsidRPr="007B6B84">
        <w:rPr>
          <w:i/>
        </w:rPr>
        <w:t>xxxx</w:t>
      </w:r>
      <w:proofErr w:type="spellEnd"/>
      <w:r w:rsidRPr="007B6B84">
        <w:rPr>
          <w:i/>
        </w:rPr>
        <w:t>.”</w:t>
      </w:r>
    </w:p>
    <w:p w14:paraId="7AC44C5F" w14:textId="77777777" w:rsidR="00AE3BBD" w:rsidRPr="007B6B84" w:rsidRDefault="00AE3BBD" w:rsidP="00AE3BBD">
      <w:pPr>
        <w:spacing w:line="360" w:lineRule="auto"/>
        <w:ind w:left="2268" w:firstLine="567"/>
        <w:jc w:val="right"/>
      </w:pPr>
      <w:r w:rsidRPr="007B6B84">
        <w:t>autor/ ano -</w:t>
      </w:r>
      <w:proofErr w:type="spellStart"/>
      <w:r w:rsidRPr="007B6B84">
        <w:t>xxxx</w:t>
      </w:r>
      <w:proofErr w:type="spellEnd"/>
    </w:p>
    <w:p w14:paraId="57B2C29C" w14:textId="77777777" w:rsidR="00AE3BBD" w:rsidRPr="007B6B84" w:rsidRDefault="00AE3BBD" w:rsidP="00AE3BBD"/>
    <w:p w14:paraId="7FE0C7D7" w14:textId="77777777" w:rsidR="00AE3BBD" w:rsidRPr="007B6B84" w:rsidRDefault="00AE3BBD" w:rsidP="00AE3BBD"/>
    <w:p w14:paraId="6D5F75E5" w14:textId="77777777" w:rsidR="00AE3BBD" w:rsidRPr="007B6B84" w:rsidRDefault="00AE3BBD" w:rsidP="00AE3BBD"/>
    <w:p w14:paraId="023AB686" w14:textId="5CE2D3F8" w:rsidR="00B56258" w:rsidRPr="007B6B84" w:rsidRDefault="00AE3BBD" w:rsidP="00AE3BBD">
      <w:pPr>
        <w:jc w:val="center"/>
        <w:rPr>
          <w:rFonts w:ascii="Arial" w:hAnsi="Arial" w:cs="Arial"/>
          <w:b/>
          <w:sz w:val="30"/>
          <w:szCs w:val="30"/>
        </w:rPr>
      </w:pPr>
      <w:r w:rsidRPr="007B6B84">
        <w:br w:type="page"/>
      </w:r>
      <w:r w:rsidR="00B56258" w:rsidRPr="007B6B84">
        <w:rPr>
          <w:rFonts w:ascii="Arial" w:hAnsi="Arial" w:cs="Arial"/>
          <w:b/>
          <w:sz w:val="30"/>
          <w:szCs w:val="30"/>
        </w:rPr>
        <w:lastRenderedPageBreak/>
        <w:t>Resumo</w:t>
      </w:r>
    </w:p>
    <w:p w14:paraId="37644FB9" w14:textId="77777777" w:rsidR="000E706B" w:rsidRPr="007B6B84" w:rsidRDefault="000E706B" w:rsidP="000E706B">
      <w:pPr>
        <w:jc w:val="both"/>
      </w:pPr>
    </w:p>
    <w:p w14:paraId="61A9D1CC" w14:textId="22395213" w:rsidR="004B1798" w:rsidRPr="007B6B84" w:rsidRDefault="004B1798" w:rsidP="004B1798">
      <w:pPr>
        <w:autoSpaceDE w:val="0"/>
        <w:autoSpaceDN w:val="0"/>
        <w:adjustRightInd w:val="0"/>
        <w:spacing w:after="120" w:line="360" w:lineRule="auto"/>
        <w:ind w:firstLine="567"/>
        <w:jc w:val="both"/>
      </w:pPr>
      <w:r w:rsidRPr="007B6B84">
        <w:t>Este trabalho apresenta o desenvolvimento de um sistema de controle dedicado para uma plataforma de Stewart existente no Instituto Federal de São Paulo, campus São José dos Campos, com o objetivo de superar limitações técnicas da bancada original e ampliar seu potencial didático e experimental. A plataforma encontrada possuía ruído elevado nos sensores de posição, diferenças dinâmicas entre atuadores, restrições de hardware e impossibilidade de operação coordenada dos seis graus de liberdade. Para solucionar essas limitações, foram projetados e implementados um novo hardware controlador baseado em ESP32-S3, uma interface gráfica de operação em ambiente web e algoritmos de controle de posição dos atuadores.</w:t>
      </w:r>
    </w:p>
    <w:p w14:paraId="4AE257AD" w14:textId="77777777" w:rsidR="004B1798" w:rsidRPr="004B1798" w:rsidRDefault="004B1798" w:rsidP="004B1798">
      <w:pPr>
        <w:autoSpaceDE w:val="0"/>
        <w:autoSpaceDN w:val="0"/>
        <w:adjustRightInd w:val="0"/>
        <w:spacing w:after="120" w:line="360" w:lineRule="auto"/>
        <w:ind w:firstLine="567"/>
        <w:jc w:val="both"/>
      </w:pPr>
      <w:r w:rsidRPr="004B1798">
        <w:t xml:space="preserve">Inicialmente, foi realizado o levantamento da estrutura mecânica e eletrônica da bancada, seguido da identificação das características dinâmicas dos pistões e do desenvolvimento de modelos de primeira ordem utilizados para o projeto de controladores PI individuais. Procedimentos de filtragem, compensação de zona morta e técnicas de </w:t>
      </w:r>
      <w:proofErr w:type="spellStart"/>
      <w:r w:rsidRPr="004B1798">
        <w:rPr>
          <w:i/>
          <w:iCs/>
        </w:rPr>
        <w:t>anti-windup</w:t>
      </w:r>
      <w:proofErr w:type="spellEnd"/>
      <w:r w:rsidRPr="004B1798">
        <w:t xml:space="preserve"> foram incorporados para garantir estabilidade e sincronismo entre os atuadores. Em paralelo, foram implementadas rotinas de cinemática direta e inversa, modos de operação manual e automático, e integração da plataforma com o simulador de voo </w:t>
      </w:r>
      <w:proofErr w:type="spellStart"/>
      <w:r w:rsidRPr="004B1798">
        <w:t>FlightGear</w:t>
      </w:r>
      <w:proofErr w:type="spellEnd"/>
      <w:r w:rsidRPr="004B1798">
        <w:t xml:space="preserve"> para replicação de trajetórias em seis graus de liberdade.</w:t>
      </w:r>
    </w:p>
    <w:p w14:paraId="5671831D" w14:textId="4B6196F2" w:rsidR="00AE3BBD" w:rsidRPr="007B6B84" w:rsidRDefault="004B1798" w:rsidP="004B1798">
      <w:pPr>
        <w:autoSpaceDE w:val="0"/>
        <w:autoSpaceDN w:val="0"/>
        <w:adjustRightInd w:val="0"/>
        <w:spacing w:after="120" w:line="360" w:lineRule="auto"/>
        <w:ind w:firstLine="567"/>
        <w:jc w:val="both"/>
      </w:pPr>
      <w:r w:rsidRPr="004B1798">
        <w:t>Os resultados experimentais demonstram que o novo sistema é capaz de operar a plataforma de forma estável, com reduzido erro estacionário e maior uniformidade entre as juntas, além de permitir experimentos avançados em controle, robótica paralela e integração com sistemas embarcados. O trabalho contribui para o uso acadêmico da bancada, oferecendo uma solução acessível, modular e compatível com abordagens modernas de ensino e pesquisa.</w:t>
      </w:r>
    </w:p>
    <w:p w14:paraId="5BBFDBF4" w14:textId="2504BCA3" w:rsidR="00AE3BBD" w:rsidRPr="007B6B84" w:rsidRDefault="00AE3BBD" w:rsidP="00AE3BBD">
      <w:pPr>
        <w:pStyle w:val="Palavras-chave"/>
        <w:spacing w:before="240" w:line="360" w:lineRule="auto"/>
        <w:rPr>
          <w:i w:val="0"/>
          <w:lang w:val="pt-BR"/>
        </w:rPr>
      </w:pPr>
      <w:r w:rsidRPr="007B6B84">
        <w:rPr>
          <w:b/>
          <w:i w:val="0"/>
          <w:lang w:val="pt-BR"/>
        </w:rPr>
        <w:t>Palavras-chave</w:t>
      </w:r>
      <w:r w:rsidRPr="007B6B84">
        <w:rPr>
          <w:i w:val="0"/>
          <w:lang w:val="pt-BR"/>
        </w:rPr>
        <w:t xml:space="preserve">: </w:t>
      </w:r>
      <w:r w:rsidR="004B1798" w:rsidRPr="007B6B84">
        <w:rPr>
          <w:i w:val="0"/>
          <w:lang w:val="pt-BR"/>
        </w:rPr>
        <w:t>Plataforma de Stewart; Controle; Identificação de Sistemas; Robótica Paralela; ESP32-S3.</w:t>
      </w:r>
    </w:p>
    <w:p w14:paraId="0C7CDB72" w14:textId="77777777" w:rsidR="00B56258" w:rsidRPr="007B6B84" w:rsidRDefault="00B56258" w:rsidP="00B56258">
      <w:pPr>
        <w:spacing w:line="360" w:lineRule="auto"/>
        <w:jc w:val="both"/>
      </w:pPr>
    </w:p>
    <w:p w14:paraId="2CFB5EDC" w14:textId="77777777" w:rsidR="00B56258" w:rsidRPr="007B6B84" w:rsidRDefault="00B56258" w:rsidP="00B56258">
      <w:pPr>
        <w:spacing w:line="360" w:lineRule="auto"/>
        <w:jc w:val="both"/>
      </w:pPr>
    </w:p>
    <w:p w14:paraId="4272EB79" w14:textId="77777777" w:rsidR="00B56258" w:rsidRPr="007B6B84" w:rsidRDefault="00B56258" w:rsidP="00B56258">
      <w:pPr>
        <w:spacing w:line="360" w:lineRule="auto"/>
        <w:jc w:val="both"/>
      </w:pPr>
    </w:p>
    <w:p w14:paraId="56632A22" w14:textId="77777777" w:rsidR="004B1798" w:rsidRPr="007B6B84" w:rsidRDefault="004B1798" w:rsidP="00B56258">
      <w:pPr>
        <w:spacing w:line="360" w:lineRule="auto"/>
        <w:jc w:val="both"/>
      </w:pPr>
    </w:p>
    <w:p w14:paraId="095BD67A" w14:textId="77777777" w:rsidR="004B1798" w:rsidRPr="007B6B84" w:rsidRDefault="004B1798" w:rsidP="00B56258">
      <w:pPr>
        <w:spacing w:line="360" w:lineRule="auto"/>
        <w:jc w:val="both"/>
      </w:pPr>
    </w:p>
    <w:p w14:paraId="04B61163" w14:textId="6B0C49BB" w:rsidR="00B56258" w:rsidRPr="007B6B84" w:rsidRDefault="00B56258" w:rsidP="00B56258">
      <w:pPr>
        <w:spacing w:line="360" w:lineRule="auto"/>
        <w:jc w:val="both"/>
      </w:pPr>
    </w:p>
    <w:p w14:paraId="57C5ABE0" w14:textId="77777777" w:rsidR="00B56258" w:rsidRPr="007B6B84" w:rsidRDefault="00B56258" w:rsidP="00B56258">
      <w:pPr>
        <w:jc w:val="center"/>
        <w:rPr>
          <w:rFonts w:ascii="Arial" w:hAnsi="Arial" w:cs="Arial"/>
          <w:b/>
          <w:i/>
          <w:iCs/>
          <w:sz w:val="30"/>
          <w:szCs w:val="30"/>
        </w:rPr>
      </w:pPr>
      <w:r w:rsidRPr="007B6B84">
        <w:rPr>
          <w:rFonts w:ascii="Arial" w:hAnsi="Arial" w:cs="Arial"/>
          <w:b/>
          <w:i/>
          <w:iCs/>
          <w:sz w:val="30"/>
          <w:szCs w:val="30"/>
        </w:rPr>
        <w:lastRenderedPageBreak/>
        <w:t>Abstract</w:t>
      </w:r>
    </w:p>
    <w:p w14:paraId="4E48E603" w14:textId="77777777" w:rsidR="000E706B" w:rsidRPr="007B6B84" w:rsidRDefault="000E706B" w:rsidP="000E706B">
      <w:pPr>
        <w:jc w:val="both"/>
      </w:pPr>
    </w:p>
    <w:p w14:paraId="5AB1751B" w14:textId="328DDE32" w:rsidR="004B1798" w:rsidRPr="007B6B84" w:rsidRDefault="004B1798" w:rsidP="004B1798">
      <w:pPr>
        <w:autoSpaceDE w:val="0"/>
        <w:autoSpaceDN w:val="0"/>
        <w:adjustRightInd w:val="0"/>
        <w:spacing w:after="120" w:line="360" w:lineRule="auto"/>
        <w:ind w:firstLine="567"/>
        <w:jc w:val="both"/>
      </w:pPr>
      <w:proofErr w:type="spellStart"/>
      <w:r w:rsidRPr="007B6B84">
        <w:t>This</w:t>
      </w:r>
      <w:proofErr w:type="spellEnd"/>
      <w:r w:rsidRPr="007B6B84">
        <w:t xml:space="preserve"> </w:t>
      </w:r>
      <w:proofErr w:type="spellStart"/>
      <w:r w:rsidRPr="007B6B84">
        <w:t>work</w:t>
      </w:r>
      <w:proofErr w:type="spellEnd"/>
      <w:r w:rsidRPr="007B6B84">
        <w:t xml:space="preserve"> </w:t>
      </w:r>
      <w:proofErr w:type="spellStart"/>
      <w:r w:rsidRPr="007B6B84">
        <w:t>presents</w:t>
      </w:r>
      <w:proofErr w:type="spellEnd"/>
      <w:r w:rsidRPr="007B6B84">
        <w:t xml:space="preserve"> </w:t>
      </w:r>
      <w:proofErr w:type="spellStart"/>
      <w:r w:rsidRPr="007B6B84">
        <w:t>the</w:t>
      </w:r>
      <w:proofErr w:type="spellEnd"/>
      <w:r w:rsidRPr="007B6B84">
        <w:t xml:space="preserve"> </w:t>
      </w:r>
      <w:proofErr w:type="spellStart"/>
      <w:r w:rsidRPr="007B6B84">
        <w:t>development</w:t>
      </w:r>
      <w:proofErr w:type="spellEnd"/>
      <w:r w:rsidRPr="007B6B84">
        <w:t xml:space="preserve"> </w:t>
      </w:r>
      <w:proofErr w:type="spellStart"/>
      <w:r w:rsidRPr="007B6B84">
        <w:t>of</w:t>
      </w:r>
      <w:proofErr w:type="spellEnd"/>
      <w:r w:rsidRPr="007B6B84">
        <w:t xml:space="preserve"> a </w:t>
      </w:r>
      <w:proofErr w:type="spellStart"/>
      <w:r w:rsidRPr="007B6B84">
        <w:t>dedicated</w:t>
      </w:r>
      <w:proofErr w:type="spellEnd"/>
      <w:r w:rsidRPr="007B6B84">
        <w:t xml:space="preserve"> </w:t>
      </w:r>
      <w:proofErr w:type="spellStart"/>
      <w:r w:rsidRPr="007B6B84">
        <w:t>control</w:t>
      </w:r>
      <w:proofErr w:type="spellEnd"/>
      <w:r w:rsidRPr="007B6B84">
        <w:t xml:space="preserve"> system for </w:t>
      </w:r>
      <w:proofErr w:type="spellStart"/>
      <w:r w:rsidRPr="007B6B84">
        <w:t>an</w:t>
      </w:r>
      <w:proofErr w:type="spellEnd"/>
      <w:r w:rsidRPr="007B6B84">
        <w:t xml:space="preserve"> </w:t>
      </w:r>
      <w:proofErr w:type="spellStart"/>
      <w:r w:rsidRPr="007B6B84">
        <w:t>existing</w:t>
      </w:r>
      <w:proofErr w:type="spellEnd"/>
      <w:r w:rsidRPr="007B6B84">
        <w:t xml:space="preserve"> Stewart </w:t>
      </w:r>
      <w:proofErr w:type="spellStart"/>
      <w:r w:rsidRPr="007B6B84">
        <w:t>platform</w:t>
      </w:r>
      <w:proofErr w:type="spellEnd"/>
      <w:r w:rsidRPr="007B6B84">
        <w:t xml:space="preserve"> </w:t>
      </w:r>
      <w:proofErr w:type="spellStart"/>
      <w:r w:rsidRPr="007B6B84">
        <w:t>at</w:t>
      </w:r>
      <w:proofErr w:type="spellEnd"/>
      <w:r w:rsidRPr="007B6B84">
        <w:t xml:space="preserve"> </w:t>
      </w:r>
      <w:proofErr w:type="spellStart"/>
      <w:r w:rsidRPr="007B6B84">
        <w:t>the</w:t>
      </w:r>
      <w:proofErr w:type="spellEnd"/>
      <w:r w:rsidRPr="007B6B84">
        <w:t xml:space="preserve"> Federal </w:t>
      </w:r>
      <w:proofErr w:type="spellStart"/>
      <w:r w:rsidRPr="007B6B84">
        <w:t>Institute</w:t>
      </w:r>
      <w:proofErr w:type="spellEnd"/>
      <w:r w:rsidRPr="007B6B84">
        <w:t xml:space="preserve"> </w:t>
      </w:r>
      <w:proofErr w:type="spellStart"/>
      <w:r w:rsidRPr="007B6B84">
        <w:t>of</w:t>
      </w:r>
      <w:proofErr w:type="spellEnd"/>
      <w:r w:rsidRPr="007B6B84">
        <w:t xml:space="preserve"> São Paulo, São José dos Campos campus, </w:t>
      </w:r>
      <w:proofErr w:type="spellStart"/>
      <w:r w:rsidRPr="007B6B84">
        <w:t>aiming</w:t>
      </w:r>
      <w:proofErr w:type="spellEnd"/>
      <w:r w:rsidRPr="007B6B84">
        <w:t xml:space="preserve"> </w:t>
      </w:r>
      <w:proofErr w:type="spellStart"/>
      <w:r w:rsidRPr="007B6B84">
        <w:t>to</w:t>
      </w:r>
      <w:proofErr w:type="spellEnd"/>
      <w:r w:rsidRPr="007B6B84">
        <w:t xml:space="preserve"> </w:t>
      </w:r>
      <w:proofErr w:type="spellStart"/>
      <w:r w:rsidRPr="007B6B84">
        <w:t>overcome</w:t>
      </w:r>
      <w:proofErr w:type="spellEnd"/>
      <w:r w:rsidRPr="007B6B84">
        <w:t xml:space="preserve"> </w:t>
      </w:r>
      <w:proofErr w:type="spellStart"/>
      <w:r w:rsidRPr="007B6B84">
        <w:t>technical</w:t>
      </w:r>
      <w:proofErr w:type="spellEnd"/>
      <w:r w:rsidRPr="007B6B84">
        <w:t xml:space="preserve"> </w:t>
      </w:r>
      <w:proofErr w:type="spellStart"/>
      <w:r w:rsidRPr="007B6B84">
        <w:t>limitations</w:t>
      </w:r>
      <w:proofErr w:type="spellEnd"/>
      <w:r w:rsidRPr="007B6B84">
        <w:t xml:space="preserve"> </w:t>
      </w:r>
      <w:proofErr w:type="spellStart"/>
      <w:r w:rsidRPr="007B6B84">
        <w:t>of</w:t>
      </w:r>
      <w:proofErr w:type="spellEnd"/>
      <w:r w:rsidRPr="007B6B84">
        <w:t xml:space="preserve"> </w:t>
      </w:r>
      <w:proofErr w:type="spellStart"/>
      <w:r w:rsidRPr="007B6B84">
        <w:t>the</w:t>
      </w:r>
      <w:proofErr w:type="spellEnd"/>
      <w:r w:rsidRPr="007B6B84">
        <w:t xml:space="preserve"> original </w:t>
      </w:r>
      <w:proofErr w:type="spellStart"/>
      <w:r w:rsidRPr="007B6B84">
        <w:t>bench</w:t>
      </w:r>
      <w:proofErr w:type="spellEnd"/>
      <w:r w:rsidRPr="007B6B84">
        <w:t xml:space="preserve"> </w:t>
      </w:r>
      <w:proofErr w:type="spellStart"/>
      <w:r w:rsidRPr="007B6B84">
        <w:t>and</w:t>
      </w:r>
      <w:proofErr w:type="spellEnd"/>
      <w:r w:rsidRPr="007B6B84">
        <w:t xml:space="preserve"> </w:t>
      </w:r>
      <w:proofErr w:type="spellStart"/>
      <w:r w:rsidRPr="007B6B84">
        <w:t>expand</w:t>
      </w:r>
      <w:proofErr w:type="spellEnd"/>
      <w:r w:rsidRPr="007B6B84">
        <w:t xml:space="preserve"> its </w:t>
      </w:r>
      <w:proofErr w:type="spellStart"/>
      <w:r w:rsidRPr="007B6B84">
        <w:t>didactic</w:t>
      </w:r>
      <w:proofErr w:type="spellEnd"/>
      <w:r w:rsidRPr="007B6B84">
        <w:t xml:space="preserve"> </w:t>
      </w:r>
      <w:proofErr w:type="spellStart"/>
      <w:r w:rsidRPr="007B6B84">
        <w:t>and</w:t>
      </w:r>
      <w:proofErr w:type="spellEnd"/>
      <w:r w:rsidRPr="007B6B84">
        <w:t xml:space="preserve"> experimental </w:t>
      </w:r>
      <w:proofErr w:type="spellStart"/>
      <w:r w:rsidRPr="007B6B84">
        <w:t>potential</w:t>
      </w:r>
      <w:proofErr w:type="spellEnd"/>
      <w:r w:rsidRPr="007B6B84">
        <w:t xml:space="preserve">. The </w:t>
      </w:r>
      <w:proofErr w:type="spellStart"/>
      <w:r w:rsidRPr="007B6B84">
        <w:t>initial</w:t>
      </w:r>
      <w:proofErr w:type="spellEnd"/>
      <w:r w:rsidRPr="007B6B84">
        <w:t xml:space="preserve"> </w:t>
      </w:r>
      <w:proofErr w:type="spellStart"/>
      <w:r w:rsidRPr="007B6B84">
        <w:t>platform</w:t>
      </w:r>
      <w:proofErr w:type="spellEnd"/>
      <w:r w:rsidRPr="007B6B84">
        <w:t xml:space="preserve"> </w:t>
      </w:r>
      <w:proofErr w:type="spellStart"/>
      <w:r w:rsidRPr="007B6B84">
        <w:t>exhibited</w:t>
      </w:r>
      <w:proofErr w:type="spellEnd"/>
      <w:r w:rsidRPr="007B6B84">
        <w:t xml:space="preserve"> high </w:t>
      </w:r>
      <w:proofErr w:type="spellStart"/>
      <w:r w:rsidRPr="007B6B84">
        <w:t>noise</w:t>
      </w:r>
      <w:proofErr w:type="spellEnd"/>
      <w:r w:rsidRPr="007B6B84">
        <w:t xml:space="preserve"> </w:t>
      </w:r>
      <w:proofErr w:type="spellStart"/>
      <w:r w:rsidRPr="007B6B84">
        <w:t>levels</w:t>
      </w:r>
      <w:proofErr w:type="spellEnd"/>
      <w:r w:rsidRPr="007B6B84">
        <w:t xml:space="preserve"> in </w:t>
      </w:r>
      <w:proofErr w:type="spellStart"/>
      <w:r w:rsidRPr="007B6B84">
        <w:t>the</w:t>
      </w:r>
      <w:proofErr w:type="spellEnd"/>
      <w:r w:rsidRPr="007B6B84">
        <w:t xml:space="preserve"> position </w:t>
      </w:r>
      <w:proofErr w:type="spellStart"/>
      <w:r w:rsidRPr="007B6B84">
        <w:t>sensors</w:t>
      </w:r>
      <w:proofErr w:type="spellEnd"/>
      <w:r w:rsidRPr="007B6B84">
        <w:t xml:space="preserve">, </w:t>
      </w:r>
      <w:proofErr w:type="spellStart"/>
      <w:r w:rsidRPr="007B6B84">
        <w:t>dynamic</w:t>
      </w:r>
      <w:proofErr w:type="spellEnd"/>
      <w:r w:rsidRPr="007B6B84">
        <w:t xml:space="preserve"> </w:t>
      </w:r>
      <w:proofErr w:type="spellStart"/>
      <w:r w:rsidRPr="007B6B84">
        <w:t>discrepancies</w:t>
      </w:r>
      <w:proofErr w:type="spellEnd"/>
      <w:r w:rsidRPr="007B6B84">
        <w:t xml:space="preserve"> </w:t>
      </w:r>
      <w:proofErr w:type="spellStart"/>
      <w:r w:rsidRPr="007B6B84">
        <w:t>among</w:t>
      </w:r>
      <w:proofErr w:type="spellEnd"/>
      <w:r w:rsidRPr="007B6B84">
        <w:t xml:space="preserve"> </w:t>
      </w:r>
      <w:proofErr w:type="spellStart"/>
      <w:r w:rsidRPr="007B6B84">
        <w:t>actuators</w:t>
      </w:r>
      <w:proofErr w:type="spellEnd"/>
      <w:r w:rsidRPr="007B6B84">
        <w:t xml:space="preserve">, hardware </w:t>
      </w:r>
      <w:proofErr w:type="spellStart"/>
      <w:r w:rsidRPr="007B6B84">
        <w:t>restrictions</w:t>
      </w:r>
      <w:proofErr w:type="spellEnd"/>
      <w:r w:rsidRPr="007B6B84">
        <w:t xml:space="preserve">, </w:t>
      </w:r>
      <w:proofErr w:type="spellStart"/>
      <w:r w:rsidRPr="007B6B84">
        <w:t>and</w:t>
      </w:r>
      <w:proofErr w:type="spellEnd"/>
      <w:r w:rsidRPr="007B6B84">
        <w:t xml:space="preserve"> </w:t>
      </w:r>
      <w:proofErr w:type="spellStart"/>
      <w:r w:rsidRPr="007B6B84">
        <w:t>the</w:t>
      </w:r>
      <w:proofErr w:type="spellEnd"/>
      <w:r w:rsidRPr="007B6B84">
        <w:t xml:space="preserve"> </w:t>
      </w:r>
      <w:proofErr w:type="spellStart"/>
      <w:r w:rsidRPr="007B6B84">
        <w:t>inability</w:t>
      </w:r>
      <w:proofErr w:type="spellEnd"/>
      <w:r w:rsidRPr="007B6B84">
        <w:t xml:space="preserve"> </w:t>
      </w:r>
      <w:proofErr w:type="spellStart"/>
      <w:r w:rsidRPr="007B6B84">
        <w:t>to</w:t>
      </w:r>
      <w:proofErr w:type="spellEnd"/>
      <w:r w:rsidRPr="007B6B84">
        <w:t xml:space="preserve"> </w:t>
      </w:r>
      <w:proofErr w:type="spellStart"/>
      <w:r w:rsidRPr="007B6B84">
        <w:t>operate</w:t>
      </w:r>
      <w:proofErr w:type="spellEnd"/>
      <w:r w:rsidRPr="007B6B84">
        <w:t xml:space="preserve"> </w:t>
      </w:r>
      <w:proofErr w:type="spellStart"/>
      <w:r w:rsidRPr="007B6B84">
        <w:t>all</w:t>
      </w:r>
      <w:proofErr w:type="spellEnd"/>
      <w:r w:rsidRPr="007B6B84">
        <w:t xml:space="preserve"> </w:t>
      </w:r>
      <w:proofErr w:type="spellStart"/>
      <w:r w:rsidRPr="007B6B84">
        <w:t>six</w:t>
      </w:r>
      <w:proofErr w:type="spellEnd"/>
      <w:r w:rsidRPr="007B6B84">
        <w:t xml:space="preserve"> </w:t>
      </w:r>
      <w:proofErr w:type="spellStart"/>
      <w:r w:rsidRPr="007B6B84">
        <w:t>degrees</w:t>
      </w:r>
      <w:proofErr w:type="spellEnd"/>
      <w:r w:rsidRPr="007B6B84">
        <w:t xml:space="preserve"> </w:t>
      </w:r>
      <w:proofErr w:type="spellStart"/>
      <w:r w:rsidRPr="007B6B84">
        <w:t>of</w:t>
      </w:r>
      <w:proofErr w:type="spellEnd"/>
      <w:r w:rsidRPr="007B6B84">
        <w:t xml:space="preserve"> </w:t>
      </w:r>
      <w:proofErr w:type="spellStart"/>
      <w:r w:rsidRPr="007B6B84">
        <w:t>freedom</w:t>
      </w:r>
      <w:proofErr w:type="spellEnd"/>
      <w:r w:rsidRPr="007B6B84">
        <w:t xml:space="preserve"> in a </w:t>
      </w:r>
      <w:proofErr w:type="spellStart"/>
      <w:r w:rsidRPr="007B6B84">
        <w:t>coordinated</w:t>
      </w:r>
      <w:proofErr w:type="spellEnd"/>
      <w:r w:rsidRPr="007B6B84">
        <w:t xml:space="preserve"> </w:t>
      </w:r>
      <w:proofErr w:type="spellStart"/>
      <w:r w:rsidRPr="007B6B84">
        <w:t>manner</w:t>
      </w:r>
      <w:proofErr w:type="spellEnd"/>
      <w:r w:rsidRPr="007B6B84">
        <w:t xml:space="preserve">. </w:t>
      </w:r>
      <w:proofErr w:type="spellStart"/>
      <w:r w:rsidRPr="007B6B84">
        <w:t>To</w:t>
      </w:r>
      <w:proofErr w:type="spellEnd"/>
      <w:r w:rsidRPr="007B6B84">
        <w:t xml:space="preserve"> </w:t>
      </w:r>
      <w:proofErr w:type="spellStart"/>
      <w:r w:rsidRPr="007B6B84">
        <w:t>address</w:t>
      </w:r>
      <w:proofErr w:type="spellEnd"/>
      <w:r w:rsidRPr="007B6B84">
        <w:t xml:space="preserve"> </w:t>
      </w:r>
      <w:proofErr w:type="spellStart"/>
      <w:r w:rsidRPr="007B6B84">
        <w:t>these</w:t>
      </w:r>
      <w:proofErr w:type="spellEnd"/>
      <w:r w:rsidRPr="007B6B84">
        <w:t xml:space="preserve"> </w:t>
      </w:r>
      <w:proofErr w:type="spellStart"/>
      <w:r w:rsidRPr="007B6B84">
        <w:t>limitations</w:t>
      </w:r>
      <w:proofErr w:type="spellEnd"/>
      <w:r w:rsidRPr="007B6B84">
        <w:t xml:space="preserve">, a new </w:t>
      </w:r>
      <w:proofErr w:type="spellStart"/>
      <w:r w:rsidRPr="007B6B84">
        <w:t>control</w:t>
      </w:r>
      <w:proofErr w:type="spellEnd"/>
      <w:r w:rsidRPr="007B6B84">
        <w:t xml:space="preserve"> hardware </w:t>
      </w:r>
      <w:proofErr w:type="spellStart"/>
      <w:r w:rsidRPr="007B6B84">
        <w:t>based</w:t>
      </w:r>
      <w:proofErr w:type="spellEnd"/>
      <w:r w:rsidRPr="007B6B84">
        <w:t xml:space="preserve"> </w:t>
      </w:r>
      <w:proofErr w:type="spellStart"/>
      <w:r w:rsidRPr="007B6B84">
        <w:t>on</w:t>
      </w:r>
      <w:proofErr w:type="spellEnd"/>
      <w:r w:rsidRPr="007B6B84">
        <w:t xml:space="preserve"> </w:t>
      </w:r>
      <w:proofErr w:type="spellStart"/>
      <w:r w:rsidRPr="007B6B84">
        <w:t>the</w:t>
      </w:r>
      <w:proofErr w:type="spellEnd"/>
      <w:r w:rsidRPr="007B6B84">
        <w:t xml:space="preserve"> ESP32-S3 </w:t>
      </w:r>
      <w:proofErr w:type="spellStart"/>
      <w:r w:rsidRPr="007B6B84">
        <w:t>microcontroller</w:t>
      </w:r>
      <w:proofErr w:type="spellEnd"/>
      <w:r w:rsidRPr="007B6B84">
        <w:t xml:space="preserve"> </w:t>
      </w:r>
      <w:proofErr w:type="spellStart"/>
      <w:r w:rsidRPr="007B6B84">
        <w:t>was</w:t>
      </w:r>
      <w:proofErr w:type="spellEnd"/>
      <w:r w:rsidRPr="007B6B84">
        <w:t xml:space="preserve"> </w:t>
      </w:r>
      <w:proofErr w:type="spellStart"/>
      <w:r w:rsidRPr="007B6B84">
        <w:t>designed</w:t>
      </w:r>
      <w:proofErr w:type="spellEnd"/>
      <w:r w:rsidRPr="007B6B84">
        <w:t xml:space="preserve"> </w:t>
      </w:r>
      <w:proofErr w:type="spellStart"/>
      <w:r w:rsidRPr="007B6B84">
        <w:t>and</w:t>
      </w:r>
      <w:proofErr w:type="spellEnd"/>
      <w:r w:rsidRPr="007B6B84">
        <w:t xml:space="preserve"> </w:t>
      </w:r>
      <w:proofErr w:type="spellStart"/>
      <w:r w:rsidRPr="007B6B84">
        <w:t>implemented</w:t>
      </w:r>
      <w:proofErr w:type="spellEnd"/>
      <w:r w:rsidRPr="007B6B84">
        <w:t xml:space="preserve">, </w:t>
      </w:r>
      <w:proofErr w:type="spellStart"/>
      <w:r w:rsidRPr="007B6B84">
        <w:t>along</w:t>
      </w:r>
      <w:proofErr w:type="spellEnd"/>
      <w:r w:rsidRPr="007B6B84">
        <w:t xml:space="preserve"> </w:t>
      </w:r>
      <w:proofErr w:type="spellStart"/>
      <w:r w:rsidRPr="007B6B84">
        <w:t>with</w:t>
      </w:r>
      <w:proofErr w:type="spellEnd"/>
      <w:r w:rsidRPr="007B6B84">
        <w:t xml:space="preserve"> a web-</w:t>
      </w:r>
      <w:proofErr w:type="spellStart"/>
      <w:r w:rsidRPr="007B6B84">
        <w:t>based</w:t>
      </w:r>
      <w:proofErr w:type="spellEnd"/>
      <w:r w:rsidRPr="007B6B84">
        <w:t xml:space="preserve"> </w:t>
      </w:r>
      <w:proofErr w:type="spellStart"/>
      <w:r w:rsidRPr="007B6B84">
        <w:t>graphical</w:t>
      </w:r>
      <w:proofErr w:type="spellEnd"/>
      <w:r w:rsidRPr="007B6B84">
        <w:t xml:space="preserve"> interface </w:t>
      </w:r>
      <w:proofErr w:type="spellStart"/>
      <w:r w:rsidRPr="007B6B84">
        <w:t>and</w:t>
      </w:r>
      <w:proofErr w:type="spellEnd"/>
      <w:r w:rsidRPr="007B6B84">
        <w:t xml:space="preserve"> position </w:t>
      </w:r>
      <w:proofErr w:type="spellStart"/>
      <w:r w:rsidRPr="007B6B84">
        <w:t>control</w:t>
      </w:r>
      <w:proofErr w:type="spellEnd"/>
      <w:r w:rsidRPr="007B6B84">
        <w:t xml:space="preserve"> </w:t>
      </w:r>
      <w:proofErr w:type="spellStart"/>
      <w:r w:rsidRPr="007B6B84">
        <w:t>algorithms</w:t>
      </w:r>
      <w:proofErr w:type="spellEnd"/>
      <w:r w:rsidRPr="007B6B84">
        <w:t xml:space="preserve"> for </w:t>
      </w:r>
      <w:proofErr w:type="spellStart"/>
      <w:r w:rsidRPr="007B6B84">
        <w:t>the</w:t>
      </w:r>
      <w:proofErr w:type="spellEnd"/>
      <w:r w:rsidRPr="007B6B84">
        <w:t xml:space="preserve"> </w:t>
      </w:r>
      <w:proofErr w:type="spellStart"/>
      <w:r w:rsidRPr="007B6B84">
        <w:t>actuators</w:t>
      </w:r>
      <w:proofErr w:type="spellEnd"/>
      <w:r w:rsidRPr="007B6B84">
        <w:t>.</w:t>
      </w:r>
    </w:p>
    <w:p w14:paraId="64E66A3E" w14:textId="77777777" w:rsidR="004B1798" w:rsidRPr="004B1798" w:rsidRDefault="004B1798" w:rsidP="004B1798">
      <w:pPr>
        <w:autoSpaceDE w:val="0"/>
        <w:autoSpaceDN w:val="0"/>
        <w:adjustRightInd w:val="0"/>
        <w:spacing w:after="120" w:line="360" w:lineRule="auto"/>
        <w:ind w:firstLine="567"/>
        <w:jc w:val="both"/>
      </w:pPr>
      <w:r w:rsidRPr="004B1798">
        <w:t xml:space="preserve">The </w:t>
      </w:r>
      <w:proofErr w:type="spellStart"/>
      <w:r w:rsidRPr="004B1798">
        <w:t>development</w:t>
      </w:r>
      <w:proofErr w:type="spellEnd"/>
      <w:r w:rsidRPr="004B1798">
        <w:t xml:space="preserve"> </w:t>
      </w:r>
      <w:proofErr w:type="spellStart"/>
      <w:r w:rsidRPr="004B1798">
        <w:t>began</w:t>
      </w:r>
      <w:proofErr w:type="spellEnd"/>
      <w:r w:rsidRPr="004B1798">
        <w:t xml:space="preserve"> </w:t>
      </w:r>
      <w:proofErr w:type="spellStart"/>
      <w:r w:rsidRPr="004B1798">
        <w:t>with</w:t>
      </w:r>
      <w:proofErr w:type="spellEnd"/>
      <w:r w:rsidRPr="004B1798">
        <w:t xml:space="preserve"> a </w:t>
      </w:r>
      <w:proofErr w:type="spellStart"/>
      <w:r w:rsidRPr="004B1798">
        <w:t>detailed</w:t>
      </w:r>
      <w:proofErr w:type="spellEnd"/>
      <w:r w:rsidRPr="004B1798">
        <w:t xml:space="preserve"> assessment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mechanical</w:t>
      </w:r>
      <w:proofErr w:type="spellEnd"/>
      <w:r w:rsidRPr="004B1798">
        <w:t xml:space="preserve"> </w:t>
      </w:r>
      <w:proofErr w:type="spellStart"/>
      <w:r w:rsidRPr="004B1798">
        <w:t>and</w:t>
      </w:r>
      <w:proofErr w:type="spellEnd"/>
      <w:r w:rsidRPr="004B1798">
        <w:t xml:space="preserve"> </w:t>
      </w:r>
      <w:proofErr w:type="spellStart"/>
      <w:r w:rsidRPr="004B1798">
        <w:t>electronic</w:t>
      </w:r>
      <w:proofErr w:type="spellEnd"/>
      <w:r w:rsidRPr="004B1798">
        <w:t xml:space="preserve"> </w:t>
      </w:r>
      <w:proofErr w:type="spellStart"/>
      <w:r w:rsidRPr="004B1798">
        <w:t>structure</w:t>
      </w:r>
      <w:proofErr w:type="spellEnd"/>
      <w:r w:rsidRPr="004B1798">
        <w:t xml:space="preserve">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bench</w:t>
      </w:r>
      <w:proofErr w:type="spellEnd"/>
      <w:r w:rsidRPr="004B1798">
        <w:t xml:space="preserve">, </w:t>
      </w:r>
      <w:proofErr w:type="spellStart"/>
      <w:r w:rsidRPr="004B1798">
        <w:t>followed</w:t>
      </w:r>
      <w:proofErr w:type="spellEnd"/>
      <w:r w:rsidRPr="004B1798">
        <w:t xml:space="preserve"> </w:t>
      </w:r>
      <w:proofErr w:type="spellStart"/>
      <w:r w:rsidRPr="004B1798">
        <w:t>by</w:t>
      </w:r>
      <w:proofErr w:type="spellEnd"/>
      <w:r w:rsidRPr="004B1798">
        <w:t xml:space="preserve"> </w:t>
      </w:r>
      <w:proofErr w:type="spellStart"/>
      <w:r w:rsidRPr="004B1798">
        <w:t>the</w:t>
      </w:r>
      <w:proofErr w:type="spellEnd"/>
      <w:r w:rsidRPr="004B1798">
        <w:t xml:space="preserve"> </w:t>
      </w:r>
      <w:proofErr w:type="spellStart"/>
      <w:r w:rsidRPr="004B1798">
        <w:t>identification</w:t>
      </w:r>
      <w:proofErr w:type="spellEnd"/>
      <w:r w:rsidRPr="004B1798">
        <w:t xml:space="preserve">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dynamic</w:t>
      </w:r>
      <w:proofErr w:type="spellEnd"/>
      <w:r w:rsidRPr="004B1798">
        <w:t xml:space="preserve"> </w:t>
      </w:r>
      <w:proofErr w:type="spellStart"/>
      <w:r w:rsidRPr="004B1798">
        <w:t>characteristics</w:t>
      </w:r>
      <w:proofErr w:type="spellEnd"/>
      <w:r w:rsidRPr="004B1798">
        <w:t xml:space="preserve">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actuators</w:t>
      </w:r>
      <w:proofErr w:type="spellEnd"/>
      <w:r w:rsidRPr="004B1798">
        <w:t xml:space="preserve"> </w:t>
      </w:r>
      <w:proofErr w:type="spellStart"/>
      <w:r w:rsidRPr="004B1798">
        <w:t>and</w:t>
      </w:r>
      <w:proofErr w:type="spellEnd"/>
      <w:r w:rsidRPr="004B1798">
        <w:t xml:space="preserve"> </w:t>
      </w:r>
      <w:proofErr w:type="spellStart"/>
      <w:r w:rsidRPr="004B1798">
        <w:t>the</w:t>
      </w:r>
      <w:proofErr w:type="spellEnd"/>
      <w:r w:rsidRPr="004B1798">
        <w:t xml:space="preserve"> </w:t>
      </w:r>
      <w:proofErr w:type="spellStart"/>
      <w:r w:rsidRPr="004B1798">
        <w:t>creation</w:t>
      </w:r>
      <w:proofErr w:type="spellEnd"/>
      <w:r w:rsidRPr="004B1798">
        <w:t xml:space="preserve"> </w:t>
      </w:r>
      <w:proofErr w:type="spellStart"/>
      <w:r w:rsidRPr="004B1798">
        <w:t>of</w:t>
      </w:r>
      <w:proofErr w:type="spellEnd"/>
      <w:r w:rsidRPr="004B1798">
        <w:t xml:space="preserve"> </w:t>
      </w:r>
      <w:proofErr w:type="spellStart"/>
      <w:r w:rsidRPr="004B1798">
        <w:t>first-order</w:t>
      </w:r>
      <w:proofErr w:type="spellEnd"/>
      <w:r w:rsidRPr="004B1798">
        <w:t xml:space="preserve"> models </w:t>
      </w:r>
      <w:proofErr w:type="spellStart"/>
      <w:r w:rsidRPr="004B1798">
        <w:t>used</w:t>
      </w:r>
      <w:proofErr w:type="spellEnd"/>
      <w:r w:rsidRPr="004B1798">
        <w:t xml:space="preserve"> </w:t>
      </w:r>
      <w:proofErr w:type="spellStart"/>
      <w:r w:rsidRPr="004B1798">
        <w:t>to</w:t>
      </w:r>
      <w:proofErr w:type="spellEnd"/>
      <w:r w:rsidRPr="004B1798">
        <w:t xml:space="preserve"> design individual PI </w:t>
      </w:r>
      <w:proofErr w:type="spellStart"/>
      <w:r w:rsidRPr="004B1798">
        <w:t>controllers</w:t>
      </w:r>
      <w:proofErr w:type="spellEnd"/>
      <w:r w:rsidRPr="004B1798">
        <w:t xml:space="preserve">. </w:t>
      </w:r>
      <w:proofErr w:type="spellStart"/>
      <w:r w:rsidRPr="004B1798">
        <w:t>Filtering</w:t>
      </w:r>
      <w:proofErr w:type="spellEnd"/>
      <w:r w:rsidRPr="004B1798">
        <w:t xml:space="preserve"> procedures, </w:t>
      </w:r>
      <w:proofErr w:type="spellStart"/>
      <w:r w:rsidRPr="004B1798">
        <w:t>dead</w:t>
      </w:r>
      <w:proofErr w:type="spellEnd"/>
      <w:r w:rsidRPr="004B1798">
        <w:t xml:space="preserve">-zone </w:t>
      </w:r>
      <w:proofErr w:type="spellStart"/>
      <w:r w:rsidRPr="004B1798">
        <w:t>compensation</w:t>
      </w:r>
      <w:proofErr w:type="spellEnd"/>
      <w:r w:rsidRPr="004B1798">
        <w:t xml:space="preserve">, </w:t>
      </w:r>
      <w:proofErr w:type="spellStart"/>
      <w:r w:rsidRPr="004B1798">
        <w:t>and</w:t>
      </w:r>
      <w:proofErr w:type="spellEnd"/>
      <w:r w:rsidRPr="004B1798">
        <w:t xml:space="preserve"> </w:t>
      </w:r>
      <w:proofErr w:type="spellStart"/>
      <w:r w:rsidRPr="004B1798">
        <w:t>anti-windup</w:t>
      </w:r>
      <w:proofErr w:type="spellEnd"/>
      <w:r w:rsidRPr="004B1798">
        <w:t xml:space="preserve"> </w:t>
      </w:r>
      <w:proofErr w:type="spellStart"/>
      <w:r w:rsidRPr="004B1798">
        <w:t>techniques</w:t>
      </w:r>
      <w:proofErr w:type="spellEnd"/>
      <w:r w:rsidRPr="004B1798">
        <w:t xml:space="preserve"> </w:t>
      </w:r>
      <w:proofErr w:type="spellStart"/>
      <w:r w:rsidRPr="004B1798">
        <w:t>were</w:t>
      </w:r>
      <w:proofErr w:type="spellEnd"/>
      <w:r w:rsidRPr="004B1798">
        <w:t xml:space="preserve"> </w:t>
      </w:r>
      <w:proofErr w:type="spellStart"/>
      <w:r w:rsidRPr="004B1798">
        <w:t>incorporated</w:t>
      </w:r>
      <w:proofErr w:type="spellEnd"/>
      <w:r w:rsidRPr="004B1798">
        <w:t xml:space="preserve"> </w:t>
      </w:r>
      <w:proofErr w:type="spellStart"/>
      <w:r w:rsidRPr="004B1798">
        <w:t>to</w:t>
      </w:r>
      <w:proofErr w:type="spellEnd"/>
      <w:r w:rsidRPr="004B1798">
        <w:t xml:space="preserve"> </w:t>
      </w:r>
      <w:proofErr w:type="spellStart"/>
      <w:r w:rsidRPr="004B1798">
        <w:t>ensure</w:t>
      </w:r>
      <w:proofErr w:type="spellEnd"/>
      <w:r w:rsidRPr="004B1798">
        <w:t xml:space="preserve"> </w:t>
      </w:r>
      <w:proofErr w:type="spellStart"/>
      <w:r w:rsidRPr="004B1798">
        <w:t>stability</w:t>
      </w:r>
      <w:proofErr w:type="spellEnd"/>
      <w:r w:rsidRPr="004B1798">
        <w:t xml:space="preserve"> </w:t>
      </w:r>
      <w:proofErr w:type="spellStart"/>
      <w:r w:rsidRPr="004B1798">
        <w:t>and</w:t>
      </w:r>
      <w:proofErr w:type="spellEnd"/>
      <w:r w:rsidRPr="004B1798">
        <w:t xml:space="preserve"> </w:t>
      </w:r>
      <w:proofErr w:type="spellStart"/>
      <w:r w:rsidRPr="004B1798">
        <w:t>synchronization</w:t>
      </w:r>
      <w:proofErr w:type="spellEnd"/>
      <w:r w:rsidRPr="004B1798">
        <w:t xml:space="preserve"> </w:t>
      </w:r>
      <w:proofErr w:type="spellStart"/>
      <w:r w:rsidRPr="004B1798">
        <w:t>among</w:t>
      </w:r>
      <w:proofErr w:type="spellEnd"/>
      <w:r w:rsidRPr="004B1798">
        <w:t xml:space="preserve"> </w:t>
      </w:r>
      <w:proofErr w:type="spellStart"/>
      <w:r w:rsidRPr="004B1798">
        <w:t>the</w:t>
      </w:r>
      <w:proofErr w:type="spellEnd"/>
      <w:r w:rsidRPr="004B1798">
        <w:t xml:space="preserve"> </w:t>
      </w:r>
      <w:proofErr w:type="spellStart"/>
      <w:r w:rsidRPr="004B1798">
        <w:t>actuators</w:t>
      </w:r>
      <w:proofErr w:type="spellEnd"/>
      <w:r w:rsidRPr="004B1798">
        <w:t xml:space="preserve">. In </w:t>
      </w:r>
      <w:proofErr w:type="spellStart"/>
      <w:r w:rsidRPr="004B1798">
        <w:t>parallel</w:t>
      </w:r>
      <w:proofErr w:type="spellEnd"/>
      <w:r w:rsidRPr="004B1798">
        <w:t xml:space="preserve">, </w:t>
      </w:r>
      <w:proofErr w:type="spellStart"/>
      <w:r w:rsidRPr="004B1798">
        <w:t>routines</w:t>
      </w:r>
      <w:proofErr w:type="spellEnd"/>
      <w:r w:rsidRPr="004B1798">
        <w:t xml:space="preserve"> for forward </w:t>
      </w:r>
      <w:proofErr w:type="spellStart"/>
      <w:r w:rsidRPr="004B1798">
        <w:t>and</w:t>
      </w:r>
      <w:proofErr w:type="spellEnd"/>
      <w:r w:rsidRPr="004B1798">
        <w:t xml:space="preserve"> </w:t>
      </w:r>
      <w:proofErr w:type="spellStart"/>
      <w:r w:rsidRPr="004B1798">
        <w:t>inverse</w:t>
      </w:r>
      <w:proofErr w:type="spellEnd"/>
      <w:r w:rsidRPr="004B1798">
        <w:t xml:space="preserve"> </w:t>
      </w:r>
      <w:proofErr w:type="spellStart"/>
      <w:r w:rsidRPr="004B1798">
        <w:t>kinematics</w:t>
      </w:r>
      <w:proofErr w:type="spellEnd"/>
      <w:r w:rsidRPr="004B1798">
        <w:t xml:space="preserve">, manual </w:t>
      </w:r>
      <w:proofErr w:type="spellStart"/>
      <w:r w:rsidRPr="004B1798">
        <w:t>and</w:t>
      </w:r>
      <w:proofErr w:type="spellEnd"/>
      <w:r w:rsidRPr="004B1798">
        <w:t xml:space="preserve"> </w:t>
      </w:r>
      <w:proofErr w:type="spellStart"/>
      <w:r w:rsidRPr="004B1798">
        <w:t>automatic</w:t>
      </w:r>
      <w:proofErr w:type="spellEnd"/>
      <w:r w:rsidRPr="004B1798">
        <w:t xml:space="preserve"> </w:t>
      </w:r>
      <w:proofErr w:type="spellStart"/>
      <w:r w:rsidRPr="004B1798">
        <w:t>operation</w:t>
      </w:r>
      <w:proofErr w:type="spellEnd"/>
      <w:r w:rsidRPr="004B1798">
        <w:t xml:space="preserve"> </w:t>
      </w:r>
      <w:proofErr w:type="spellStart"/>
      <w:r w:rsidRPr="004B1798">
        <w:t>modes</w:t>
      </w:r>
      <w:proofErr w:type="spellEnd"/>
      <w:r w:rsidRPr="004B1798">
        <w:t xml:space="preserve">, </w:t>
      </w:r>
      <w:proofErr w:type="spellStart"/>
      <w:r w:rsidRPr="004B1798">
        <w:t>and</w:t>
      </w:r>
      <w:proofErr w:type="spellEnd"/>
      <w:r w:rsidRPr="004B1798">
        <w:t xml:space="preserve"> </w:t>
      </w:r>
      <w:proofErr w:type="spellStart"/>
      <w:r w:rsidRPr="004B1798">
        <w:t>integration</w:t>
      </w:r>
      <w:proofErr w:type="spellEnd"/>
      <w:r w:rsidRPr="004B1798">
        <w:t xml:space="preserve"> </w:t>
      </w:r>
      <w:proofErr w:type="spellStart"/>
      <w:r w:rsidRPr="004B1798">
        <w:t>with</w:t>
      </w:r>
      <w:proofErr w:type="spellEnd"/>
      <w:r w:rsidRPr="004B1798">
        <w:t xml:space="preserve"> </w:t>
      </w:r>
      <w:proofErr w:type="spellStart"/>
      <w:r w:rsidRPr="004B1798">
        <w:t>the</w:t>
      </w:r>
      <w:proofErr w:type="spellEnd"/>
      <w:r w:rsidRPr="004B1798">
        <w:t xml:space="preserve"> </w:t>
      </w:r>
      <w:proofErr w:type="spellStart"/>
      <w:r w:rsidRPr="004B1798">
        <w:t>FlightGear</w:t>
      </w:r>
      <w:proofErr w:type="spellEnd"/>
      <w:r w:rsidRPr="004B1798">
        <w:t xml:space="preserve"> </w:t>
      </w:r>
      <w:proofErr w:type="spellStart"/>
      <w:r w:rsidRPr="004B1798">
        <w:t>flight</w:t>
      </w:r>
      <w:proofErr w:type="spellEnd"/>
      <w:r w:rsidRPr="004B1798">
        <w:t xml:space="preserve"> </w:t>
      </w:r>
      <w:proofErr w:type="spellStart"/>
      <w:r w:rsidRPr="004B1798">
        <w:t>simulator</w:t>
      </w:r>
      <w:proofErr w:type="spellEnd"/>
      <w:r w:rsidRPr="004B1798">
        <w:t xml:space="preserve"> </w:t>
      </w:r>
      <w:proofErr w:type="spellStart"/>
      <w:r w:rsidRPr="004B1798">
        <w:t>were</w:t>
      </w:r>
      <w:proofErr w:type="spellEnd"/>
      <w:r w:rsidRPr="004B1798">
        <w:t xml:space="preserve"> </w:t>
      </w:r>
      <w:proofErr w:type="spellStart"/>
      <w:r w:rsidRPr="004B1798">
        <w:t>implemented</w:t>
      </w:r>
      <w:proofErr w:type="spellEnd"/>
      <w:r w:rsidRPr="004B1798">
        <w:t xml:space="preserve"> </w:t>
      </w:r>
      <w:proofErr w:type="spellStart"/>
      <w:r w:rsidRPr="004B1798">
        <w:t>to</w:t>
      </w:r>
      <w:proofErr w:type="spellEnd"/>
      <w:r w:rsidRPr="004B1798">
        <w:t xml:space="preserve"> </w:t>
      </w:r>
      <w:proofErr w:type="spellStart"/>
      <w:r w:rsidRPr="004B1798">
        <w:t>replicate</w:t>
      </w:r>
      <w:proofErr w:type="spellEnd"/>
      <w:r w:rsidRPr="004B1798">
        <w:t xml:space="preserve"> </w:t>
      </w:r>
      <w:proofErr w:type="spellStart"/>
      <w:r w:rsidRPr="004B1798">
        <w:t>six-degree-of-freedom</w:t>
      </w:r>
      <w:proofErr w:type="spellEnd"/>
      <w:r w:rsidRPr="004B1798">
        <w:t xml:space="preserve"> </w:t>
      </w:r>
      <w:proofErr w:type="spellStart"/>
      <w:r w:rsidRPr="004B1798">
        <w:t>trajectories</w:t>
      </w:r>
      <w:proofErr w:type="spellEnd"/>
      <w:r w:rsidRPr="004B1798">
        <w:t>.</w:t>
      </w:r>
    </w:p>
    <w:p w14:paraId="4D2F18EC" w14:textId="0281C727" w:rsidR="000E706B" w:rsidRPr="007B6B84" w:rsidRDefault="004B1798" w:rsidP="004B1798">
      <w:pPr>
        <w:autoSpaceDE w:val="0"/>
        <w:autoSpaceDN w:val="0"/>
        <w:adjustRightInd w:val="0"/>
        <w:spacing w:after="120" w:line="360" w:lineRule="auto"/>
        <w:ind w:firstLine="567"/>
        <w:jc w:val="both"/>
      </w:pPr>
      <w:r w:rsidRPr="004B1798">
        <w:t xml:space="preserve">Experimental </w:t>
      </w:r>
      <w:proofErr w:type="spellStart"/>
      <w:r w:rsidRPr="004B1798">
        <w:t>results</w:t>
      </w:r>
      <w:proofErr w:type="spellEnd"/>
      <w:r w:rsidRPr="004B1798">
        <w:t xml:space="preserve"> </w:t>
      </w:r>
      <w:proofErr w:type="spellStart"/>
      <w:r w:rsidRPr="004B1798">
        <w:t>demonstrate</w:t>
      </w:r>
      <w:proofErr w:type="spellEnd"/>
      <w:r w:rsidRPr="004B1798">
        <w:t xml:space="preserve"> </w:t>
      </w:r>
      <w:proofErr w:type="spellStart"/>
      <w:r w:rsidRPr="004B1798">
        <w:t>that</w:t>
      </w:r>
      <w:proofErr w:type="spellEnd"/>
      <w:r w:rsidRPr="004B1798">
        <w:t xml:space="preserve"> </w:t>
      </w:r>
      <w:proofErr w:type="spellStart"/>
      <w:r w:rsidRPr="004B1798">
        <w:t>the</w:t>
      </w:r>
      <w:proofErr w:type="spellEnd"/>
      <w:r w:rsidRPr="004B1798">
        <w:t xml:space="preserve"> new system </w:t>
      </w:r>
      <w:proofErr w:type="spellStart"/>
      <w:r w:rsidRPr="004B1798">
        <w:t>is</w:t>
      </w:r>
      <w:proofErr w:type="spellEnd"/>
      <w:r w:rsidRPr="004B1798">
        <w:t xml:space="preserve"> </w:t>
      </w:r>
      <w:proofErr w:type="spellStart"/>
      <w:r w:rsidRPr="004B1798">
        <w:t>capable</w:t>
      </w:r>
      <w:proofErr w:type="spellEnd"/>
      <w:r w:rsidRPr="004B1798">
        <w:t xml:space="preserve"> </w:t>
      </w:r>
      <w:proofErr w:type="spellStart"/>
      <w:r w:rsidRPr="004B1798">
        <w:t>of</w:t>
      </w:r>
      <w:proofErr w:type="spellEnd"/>
      <w:r w:rsidRPr="004B1798">
        <w:t xml:space="preserve"> </w:t>
      </w:r>
      <w:proofErr w:type="spellStart"/>
      <w:r w:rsidRPr="004B1798">
        <w:t>operating</w:t>
      </w:r>
      <w:proofErr w:type="spellEnd"/>
      <w:r w:rsidRPr="004B1798">
        <w:t xml:space="preserve"> </w:t>
      </w:r>
      <w:proofErr w:type="spellStart"/>
      <w:r w:rsidRPr="004B1798">
        <w:t>the</w:t>
      </w:r>
      <w:proofErr w:type="spellEnd"/>
      <w:r w:rsidRPr="004B1798">
        <w:t xml:space="preserve"> </w:t>
      </w:r>
      <w:proofErr w:type="spellStart"/>
      <w:r w:rsidRPr="004B1798">
        <w:t>platform</w:t>
      </w:r>
      <w:proofErr w:type="spellEnd"/>
      <w:r w:rsidRPr="004B1798">
        <w:t xml:space="preserve"> </w:t>
      </w:r>
      <w:proofErr w:type="spellStart"/>
      <w:r w:rsidRPr="004B1798">
        <w:t>stably</w:t>
      </w:r>
      <w:proofErr w:type="spellEnd"/>
      <w:r w:rsidRPr="004B1798">
        <w:t xml:space="preserve">, </w:t>
      </w:r>
      <w:proofErr w:type="spellStart"/>
      <w:r w:rsidRPr="004B1798">
        <w:t>with</w:t>
      </w:r>
      <w:proofErr w:type="spellEnd"/>
      <w:r w:rsidRPr="004B1798">
        <w:t xml:space="preserve"> </w:t>
      </w:r>
      <w:proofErr w:type="spellStart"/>
      <w:r w:rsidRPr="004B1798">
        <w:t>reduced</w:t>
      </w:r>
      <w:proofErr w:type="spellEnd"/>
      <w:r w:rsidRPr="004B1798">
        <w:t xml:space="preserve"> </w:t>
      </w:r>
      <w:proofErr w:type="spellStart"/>
      <w:r w:rsidRPr="004B1798">
        <w:t>steady-state</w:t>
      </w:r>
      <w:proofErr w:type="spellEnd"/>
      <w:r w:rsidRPr="004B1798">
        <w:t xml:space="preserve"> </w:t>
      </w:r>
      <w:proofErr w:type="spellStart"/>
      <w:r w:rsidRPr="004B1798">
        <w:t>error</w:t>
      </w:r>
      <w:proofErr w:type="spellEnd"/>
      <w:r w:rsidRPr="004B1798">
        <w:t xml:space="preserve"> </w:t>
      </w:r>
      <w:proofErr w:type="spellStart"/>
      <w:r w:rsidRPr="004B1798">
        <w:t>and</w:t>
      </w:r>
      <w:proofErr w:type="spellEnd"/>
      <w:r w:rsidRPr="004B1798">
        <w:t xml:space="preserve"> </w:t>
      </w:r>
      <w:proofErr w:type="spellStart"/>
      <w:r w:rsidRPr="004B1798">
        <w:t>improved</w:t>
      </w:r>
      <w:proofErr w:type="spellEnd"/>
      <w:r w:rsidRPr="004B1798">
        <w:t xml:space="preserve"> </w:t>
      </w:r>
      <w:proofErr w:type="spellStart"/>
      <w:r w:rsidRPr="004B1798">
        <w:t>uniformity</w:t>
      </w:r>
      <w:proofErr w:type="spellEnd"/>
      <w:r w:rsidRPr="004B1798">
        <w:t xml:space="preserve"> </w:t>
      </w:r>
      <w:proofErr w:type="spellStart"/>
      <w:r w:rsidRPr="004B1798">
        <w:t>among</w:t>
      </w:r>
      <w:proofErr w:type="spellEnd"/>
      <w:r w:rsidRPr="004B1798">
        <w:t xml:space="preserve"> </w:t>
      </w:r>
      <w:proofErr w:type="spellStart"/>
      <w:r w:rsidRPr="004B1798">
        <w:t>the</w:t>
      </w:r>
      <w:proofErr w:type="spellEnd"/>
      <w:r w:rsidRPr="004B1798">
        <w:t xml:space="preserve"> </w:t>
      </w:r>
      <w:proofErr w:type="spellStart"/>
      <w:r w:rsidRPr="004B1798">
        <w:t>actuators</w:t>
      </w:r>
      <w:proofErr w:type="spellEnd"/>
      <w:r w:rsidRPr="004B1798">
        <w:t xml:space="preserve">, </w:t>
      </w:r>
      <w:proofErr w:type="spellStart"/>
      <w:r w:rsidRPr="004B1798">
        <w:t>while</w:t>
      </w:r>
      <w:proofErr w:type="spellEnd"/>
      <w:r w:rsidRPr="004B1798">
        <w:t xml:space="preserve"> </w:t>
      </w:r>
      <w:proofErr w:type="spellStart"/>
      <w:r w:rsidRPr="004B1798">
        <w:t>enabling</w:t>
      </w:r>
      <w:proofErr w:type="spellEnd"/>
      <w:r w:rsidRPr="004B1798">
        <w:t xml:space="preserve"> </w:t>
      </w:r>
      <w:proofErr w:type="spellStart"/>
      <w:r w:rsidRPr="004B1798">
        <w:t>advanced</w:t>
      </w:r>
      <w:proofErr w:type="spellEnd"/>
      <w:r w:rsidRPr="004B1798">
        <w:t xml:space="preserve"> </w:t>
      </w:r>
      <w:proofErr w:type="spellStart"/>
      <w:r w:rsidRPr="004B1798">
        <w:t>experiments</w:t>
      </w:r>
      <w:proofErr w:type="spellEnd"/>
      <w:r w:rsidRPr="004B1798">
        <w:t xml:space="preserve"> in </w:t>
      </w:r>
      <w:proofErr w:type="spellStart"/>
      <w:r w:rsidRPr="004B1798">
        <w:t>control</w:t>
      </w:r>
      <w:proofErr w:type="spellEnd"/>
      <w:r w:rsidRPr="004B1798">
        <w:t xml:space="preserve">, </w:t>
      </w:r>
      <w:proofErr w:type="spellStart"/>
      <w:r w:rsidRPr="004B1798">
        <w:t>parallel</w:t>
      </w:r>
      <w:proofErr w:type="spellEnd"/>
      <w:r w:rsidRPr="004B1798">
        <w:t xml:space="preserve"> </w:t>
      </w:r>
      <w:proofErr w:type="spellStart"/>
      <w:r w:rsidRPr="004B1798">
        <w:t>robotics</w:t>
      </w:r>
      <w:proofErr w:type="spellEnd"/>
      <w:r w:rsidRPr="004B1798">
        <w:t xml:space="preserve">, </w:t>
      </w:r>
      <w:proofErr w:type="spellStart"/>
      <w:r w:rsidRPr="004B1798">
        <w:t>and</w:t>
      </w:r>
      <w:proofErr w:type="spellEnd"/>
      <w:r w:rsidRPr="004B1798">
        <w:t xml:space="preserve"> </w:t>
      </w:r>
      <w:proofErr w:type="spellStart"/>
      <w:r w:rsidRPr="004B1798">
        <w:t>embedded</w:t>
      </w:r>
      <w:proofErr w:type="spellEnd"/>
      <w:r w:rsidRPr="004B1798">
        <w:t xml:space="preserve"> systems </w:t>
      </w:r>
      <w:proofErr w:type="spellStart"/>
      <w:r w:rsidRPr="004B1798">
        <w:t>integration</w:t>
      </w:r>
      <w:proofErr w:type="spellEnd"/>
      <w:r w:rsidRPr="004B1798">
        <w:t xml:space="preserve">. The </w:t>
      </w:r>
      <w:proofErr w:type="spellStart"/>
      <w:r w:rsidRPr="004B1798">
        <w:t>work</w:t>
      </w:r>
      <w:proofErr w:type="spellEnd"/>
      <w:r w:rsidRPr="004B1798">
        <w:t xml:space="preserve"> </w:t>
      </w:r>
      <w:proofErr w:type="spellStart"/>
      <w:r w:rsidRPr="004B1798">
        <w:t>contributes</w:t>
      </w:r>
      <w:proofErr w:type="spellEnd"/>
      <w:r w:rsidRPr="004B1798">
        <w:t xml:space="preserve"> </w:t>
      </w:r>
      <w:proofErr w:type="spellStart"/>
      <w:r w:rsidRPr="004B1798">
        <w:t>to</w:t>
      </w:r>
      <w:proofErr w:type="spellEnd"/>
      <w:r w:rsidRPr="004B1798">
        <w:t xml:space="preserve"> </w:t>
      </w:r>
      <w:proofErr w:type="spellStart"/>
      <w:r w:rsidRPr="004B1798">
        <w:t>the</w:t>
      </w:r>
      <w:proofErr w:type="spellEnd"/>
      <w:r w:rsidRPr="004B1798">
        <w:t xml:space="preserve"> </w:t>
      </w:r>
      <w:proofErr w:type="spellStart"/>
      <w:r w:rsidRPr="004B1798">
        <w:t>academic</w:t>
      </w:r>
      <w:proofErr w:type="spellEnd"/>
      <w:r w:rsidRPr="004B1798">
        <w:t xml:space="preserve"> use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bench</w:t>
      </w:r>
      <w:proofErr w:type="spellEnd"/>
      <w:r w:rsidRPr="004B1798">
        <w:t xml:space="preserve"> </w:t>
      </w:r>
      <w:proofErr w:type="spellStart"/>
      <w:r w:rsidRPr="004B1798">
        <w:t>by</w:t>
      </w:r>
      <w:proofErr w:type="spellEnd"/>
      <w:r w:rsidRPr="004B1798">
        <w:t xml:space="preserve"> </w:t>
      </w:r>
      <w:proofErr w:type="spellStart"/>
      <w:r w:rsidRPr="004B1798">
        <w:t>providing</w:t>
      </w:r>
      <w:proofErr w:type="spellEnd"/>
      <w:r w:rsidRPr="004B1798">
        <w:t xml:space="preserve"> </w:t>
      </w:r>
      <w:proofErr w:type="spellStart"/>
      <w:r w:rsidRPr="004B1798">
        <w:t>an</w:t>
      </w:r>
      <w:proofErr w:type="spellEnd"/>
      <w:r w:rsidRPr="004B1798">
        <w:t xml:space="preserve"> </w:t>
      </w:r>
      <w:proofErr w:type="spellStart"/>
      <w:r w:rsidRPr="004B1798">
        <w:t>accessible</w:t>
      </w:r>
      <w:proofErr w:type="spellEnd"/>
      <w:r w:rsidRPr="004B1798">
        <w:t xml:space="preserve">, modular </w:t>
      </w:r>
      <w:proofErr w:type="spellStart"/>
      <w:r w:rsidRPr="004B1798">
        <w:t>solution</w:t>
      </w:r>
      <w:proofErr w:type="spellEnd"/>
      <w:r w:rsidRPr="004B1798">
        <w:t xml:space="preserve"> </w:t>
      </w:r>
      <w:proofErr w:type="spellStart"/>
      <w:r w:rsidRPr="004B1798">
        <w:t>aligned</w:t>
      </w:r>
      <w:proofErr w:type="spellEnd"/>
      <w:r w:rsidRPr="004B1798">
        <w:t xml:space="preserve"> </w:t>
      </w:r>
      <w:proofErr w:type="spellStart"/>
      <w:r w:rsidRPr="004B1798">
        <w:t>with</w:t>
      </w:r>
      <w:proofErr w:type="spellEnd"/>
      <w:r w:rsidRPr="004B1798">
        <w:t xml:space="preserve"> </w:t>
      </w:r>
      <w:proofErr w:type="spellStart"/>
      <w:r w:rsidRPr="004B1798">
        <w:t>modern</w:t>
      </w:r>
      <w:proofErr w:type="spellEnd"/>
      <w:r w:rsidRPr="004B1798">
        <w:t xml:space="preserve"> </w:t>
      </w:r>
      <w:proofErr w:type="spellStart"/>
      <w:r w:rsidRPr="004B1798">
        <w:t>teaching</w:t>
      </w:r>
      <w:proofErr w:type="spellEnd"/>
      <w:r w:rsidRPr="004B1798">
        <w:t xml:space="preserve"> </w:t>
      </w:r>
      <w:proofErr w:type="spellStart"/>
      <w:r w:rsidRPr="004B1798">
        <w:t>and</w:t>
      </w:r>
      <w:proofErr w:type="spellEnd"/>
      <w:r w:rsidRPr="004B1798">
        <w:t xml:space="preserve"> </w:t>
      </w:r>
      <w:proofErr w:type="spellStart"/>
      <w:r w:rsidRPr="004B1798">
        <w:t>research</w:t>
      </w:r>
      <w:proofErr w:type="spellEnd"/>
      <w:r w:rsidRPr="004B1798">
        <w:t xml:space="preserve"> </w:t>
      </w:r>
      <w:proofErr w:type="spellStart"/>
      <w:r w:rsidRPr="004B1798">
        <w:t>methodologies</w:t>
      </w:r>
      <w:proofErr w:type="spellEnd"/>
      <w:r w:rsidRPr="004B1798">
        <w:t>.</w:t>
      </w:r>
    </w:p>
    <w:p w14:paraId="6EB7579A" w14:textId="77777777" w:rsidR="004B1798" w:rsidRPr="007B6B84" w:rsidRDefault="004B1798" w:rsidP="004B1798">
      <w:pPr>
        <w:autoSpaceDE w:val="0"/>
        <w:autoSpaceDN w:val="0"/>
        <w:adjustRightInd w:val="0"/>
        <w:spacing w:after="120" w:line="360" w:lineRule="auto"/>
        <w:ind w:firstLine="567"/>
        <w:jc w:val="both"/>
      </w:pPr>
    </w:p>
    <w:p w14:paraId="2A7E5198" w14:textId="5A92F446" w:rsidR="004B1798" w:rsidRPr="007B6B84" w:rsidRDefault="00B56258" w:rsidP="004B1798">
      <w:pPr>
        <w:spacing w:line="360" w:lineRule="auto"/>
        <w:rPr>
          <w:bCs/>
        </w:rPr>
      </w:pPr>
      <w:r w:rsidRPr="007B6B84">
        <w:rPr>
          <w:bCs/>
        </w:rPr>
        <w:t>Key</w:t>
      </w:r>
      <w:r w:rsidR="004B1798" w:rsidRPr="007B6B84">
        <w:rPr>
          <w:bCs/>
        </w:rPr>
        <w:t>w</w:t>
      </w:r>
      <w:r w:rsidRPr="007B6B84">
        <w:rPr>
          <w:bCs/>
        </w:rPr>
        <w:t>ord</w:t>
      </w:r>
      <w:r w:rsidR="004B1798" w:rsidRPr="007B6B84">
        <w:rPr>
          <w:bCs/>
        </w:rPr>
        <w:t>s</w:t>
      </w:r>
      <w:r w:rsidRPr="007B6B84">
        <w:rPr>
          <w:bCs/>
        </w:rPr>
        <w:t>:</w:t>
      </w:r>
      <w:r w:rsidR="004B1798" w:rsidRPr="007B6B84">
        <w:rPr>
          <w:bCs/>
        </w:rPr>
        <w:t xml:space="preserve"> Stewart </w:t>
      </w:r>
      <w:proofErr w:type="spellStart"/>
      <w:r w:rsidR="004B1798" w:rsidRPr="007B6B84">
        <w:rPr>
          <w:bCs/>
        </w:rPr>
        <w:t>platform</w:t>
      </w:r>
      <w:proofErr w:type="spellEnd"/>
      <w:r w:rsidR="004B1798" w:rsidRPr="007B6B84">
        <w:rPr>
          <w:bCs/>
        </w:rPr>
        <w:t xml:space="preserve">; </w:t>
      </w:r>
      <w:proofErr w:type="spellStart"/>
      <w:r w:rsidR="004B1798" w:rsidRPr="007B6B84">
        <w:rPr>
          <w:bCs/>
        </w:rPr>
        <w:t>Control</w:t>
      </w:r>
      <w:proofErr w:type="spellEnd"/>
      <w:r w:rsidR="004B1798" w:rsidRPr="007B6B84">
        <w:rPr>
          <w:bCs/>
        </w:rPr>
        <w:t xml:space="preserve">; System </w:t>
      </w:r>
      <w:proofErr w:type="spellStart"/>
      <w:r w:rsidR="004B1798" w:rsidRPr="007B6B84">
        <w:rPr>
          <w:bCs/>
        </w:rPr>
        <w:t>identification</w:t>
      </w:r>
      <w:proofErr w:type="spellEnd"/>
      <w:r w:rsidR="004B1798" w:rsidRPr="007B6B84">
        <w:rPr>
          <w:bCs/>
        </w:rPr>
        <w:t xml:space="preserve">; </w:t>
      </w:r>
      <w:proofErr w:type="spellStart"/>
      <w:r w:rsidR="004B1798" w:rsidRPr="007B6B84">
        <w:rPr>
          <w:bCs/>
        </w:rPr>
        <w:t>Parallel</w:t>
      </w:r>
      <w:proofErr w:type="spellEnd"/>
      <w:r w:rsidR="004B1798" w:rsidRPr="007B6B84">
        <w:rPr>
          <w:bCs/>
        </w:rPr>
        <w:t xml:space="preserve"> </w:t>
      </w:r>
      <w:proofErr w:type="spellStart"/>
      <w:r w:rsidR="004B1798" w:rsidRPr="007B6B84">
        <w:rPr>
          <w:bCs/>
        </w:rPr>
        <w:t>robotics</w:t>
      </w:r>
      <w:proofErr w:type="spellEnd"/>
      <w:r w:rsidR="004B1798" w:rsidRPr="007B6B84">
        <w:rPr>
          <w:bCs/>
        </w:rPr>
        <w:t>; ESP32-S3.</w:t>
      </w:r>
    </w:p>
    <w:p w14:paraId="22DBFDD0" w14:textId="4B0D0045" w:rsidR="00B56258" w:rsidRPr="007B6B84" w:rsidRDefault="00B56258" w:rsidP="001E0ED7">
      <w:pPr>
        <w:spacing w:line="360" w:lineRule="auto"/>
      </w:pPr>
    </w:p>
    <w:p w14:paraId="6CA4D380" w14:textId="77777777" w:rsidR="00B56258" w:rsidRPr="007B6B84" w:rsidRDefault="00B56258" w:rsidP="000E706B">
      <w:pPr>
        <w:spacing w:line="360" w:lineRule="auto"/>
        <w:jc w:val="both"/>
      </w:pPr>
    </w:p>
    <w:p w14:paraId="0A52C585" w14:textId="77777777" w:rsidR="00B56258" w:rsidRPr="007B6B84" w:rsidRDefault="00B56258" w:rsidP="00B56258">
      <w:pPr>
        <w:spacing w:line="360" w:lineRule="auto"/>
      </w:pPr>
    </w:p>
    <w:p w14:paraId="24704813" w14:textId="77777777" w:rsidR="00B56258" w:rsidRPr="007B6B84" w:rsidRDefault="00B56258" w:rsidP="00B56258">
      <w:pPr>
        <w:spacing w:line="360" w:lineRule="auto"/>
      </w:pPr>
    </w:p>
    <w:p w14:paraId="0289C2B2" w14:textId="77777777" w:rsidR="00B56258" w:rsidRPr="007B6B84" w:rsidRDefault="00B56258" w:rsidP="00B56258">
      <w:pPr>
        <w:spacing w:line="360" w:lineRule="auto"/>
      </w:pPr>
    </w:p>
    <w:p w14:paraId="79FEC635" w14:textId="77777777" w:rsidR="00B56258" w:rsidRPr="007B6B84" w:rsidRDefault="00B56258" w:rsidP="00B56258">
      <w:pPr>
        <w:spacing w:line="360" w:lineRule="auto"/>
      </w:pPr>
    </w:p>
    <w:p w14:paraId="3E06CB27" w14:textId="77777777" w:rsidR="00B56258" w:rsidRPr="007B6B84" w:rsidRDefault="00B56258" w:rsidP="00B56258">
      <w:pPr>
        <w:spacing w:line="360" w:lineRule="auto"/>
      </w:pPr>
    </w:p>
    <w:p w14:paraId="1C8551AD" w14:textId="77777777" w:rsidR="00B56258" w:rsidRPr="007B6B84" w:rsidRDefault="00B56258" w:rsidP="00B56258"/>
    <w:p w14:paraId="4CB0B162" w14:textId="6184A46C" w:rsidR="00B56258" w:rsidRPr="007B6B84" w:rsidRDefault="00B56258" w:rsidP="004B1798">
      <w:pPr>
        <w:spacing w:line="360" w:lineRule="auto"/>
        <w:jc w:val="center"/>
        <w:rPr>
          <w:rFonts w:ascii="Arial" w:hAnsi="Arial" w:cs="Arial"/>
          <w:b/>
          <w:sz w:val="30"/>
          <w:szCs w:val="30"/>
        </w:rPr>
      </w:pPr>
      <w:r w:rsidRPr="007B6B84">
        <w:br w:type="page"/>
      </w:r>
      <w:r w:rsidRPr="007B6B84">
        <w:rPr>
          <w:rFonts w:ascii="Arial" w:hAnsi="Arial" w:cs="Arial"/>
          <w:b/>
          <w:sz w:val="30"/>
          <w:szCs w:val="30"/>
        </w:rPr>
        <w:lastRenderedPageBreak/>
        <w:t>Lista de Figuras</w:t>
      </w:r>
    </w:p>
    <w:p w14:paraId="3191C967" w14:textId="77777777" w:rsidR="00B56258" w:rsidRPr="007B6B84" w:rsidRDefault="00B56258" w:rsidP="00B56258"/>
    <w:p w14:paraId="5979FEA2" w14:textId="790A2473" w:rsidR="004B1798" w:rsidRPr="007B6B84" w:rsidRDefault="00593138">
      <w:pPr>
        <w:pStyle w:val="ndicedeilustraes"/>
        <w:tabs>
          <w:tab w:val="right" w:leader="dot" w:pos="9061"/>
        </w:tabs>
        <w:rPr>
          <w:rFonts w:asciiTheme="minorHAnsi" w:eastAsiaTheme="minorEastAsia" w:hAnsiTheme="minorHAnsi" w:cstheme="minorBidi"/>
          <w:kern w:val="2"/>
          <w14:ligatures w14:val="standardContextual"/>
        </w:rPr>
      </w:pPr>
      <w:r w:rsidRPr="007B6B84">
        <w:fldChar w:fldCharType="begin"/>
      </w:r>
      <w:r w:rsidRPr="007B6B84">
        <w:instrText xml:space="preserve"> TOC \h \z \c "Figura" </w:instrText>
      </w:r>
      <w:r w:rsidRPr="007B6B84">
        <w:fldChar w:fldCharType="separate"/>
      </w:r>
      <w:hyperlink w:anchor="_Toc215443518" w:history="1">
        <w:r w:rsidR="004B1798" w:rsidRPr="007B6B84">
          <w:rPr>
            <w:rStyle w:val="Hyperlink"/>
          </w:rPr>
          <w:t>Figura 1 – Plataforma de Stewart IFSP</w:t>
        </w:r>
        <w:r w:rsidR="004B1798" w:rsidRPr="007B6B84">
          <w:rPr>
            <w:webHidden/>
          </w:rPr>
          <w:tab/>
        </w:r>
        <w:r w:rsidR="004B1798" w:rsidRPr="007B6B84">
          <w:rPr>
            <w:webHidden/>
          </w:rPr>
          <w:fldChar w:fldCharType="begin"/>
        </w:r>
        <w:r w:rsidR="004B1798" w:rsidRPr="007B6B84">
          <w:rPr>
            <w:webHidden/>
          </w:rPr>
          <w:instrText xml:space="preserve"> PAGEREF _Toc215443518 \h </w:instrText>
        </w:r>
        <w:r w:rsidR="004B1798" w:rsidRPr="007B6B84">
          <w:rPr>
            <w:webHidden/>
          </w:rPr>
        </w:r>
        <w:r w:rsidR="004B1798" w:rsidRPr="007B6B84">
          <w:rPr>
            <w:webHidden/>
          </w:rPr>
          <w:fldChar w:fldCharType="separate"/>
        </w:r>
        <w:r w:rsidR="004B1798" w:rsidRPr="007B6B84">
          <w:rPr>
            <w:webHidden/>
          </w:rPr>
          <w:t>19</w:t>
        </w:r>
        <w:r w:rsidR="004B1798" w:rsidRPr="007B6B84">
          <w:rPr>
            <w:webHidden/>
          </w:rPr>
          <w:fldChar w:fldCharType="end"/>
        </w:r>
      </w:hyperlink>
    </w:p>
    <w:p w14:paraId="382A7A79" w14:textId="50D6A03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19" w:history="1">
        <w:r w:rsidRPr="007B6B84">
          <w:rPr>
            <w:rStyle w:val="Hyperlink"/>
          </w:rPr>
          <w:t>Figura 2: Estoque Operacional de Robôs Industriais - Mundo</w:t>
        </w:r>
        <w:r w:rsidRPr="007B6B84">
          <w:rPr>
            <w:webHidden/>
          </w:rPr>
          <w:tab/>
        </w:r>
        <w:r w:rsidRPr="007B6B84">
          <w:rPr>
            <w:webHidden/>
          </w:rPr>
          <w:fldChar w:fldCharType="begin"/>
        </w:r>
        <w:r w:rsidRPr="007B6B84">
          <w:rPr>
            <w:webHidden/>
          </w:rPr>
          <w:instrText xml:space="preserve"> PAGEREF _Toc215443519 \h </w:instrText>
        </w:r>
        <w:r w:rsidRPr="007B6B84">
          <w:rPr>
            <w:webHidden/>
          </w:rPr>
        </w:r>
        <w:r w:rsidRPr="007B6B84">
          <w:rPr>
            <w:webHidden/>
          </w:rPr>
          <w:fldChar w:fldCharType="separate"/>
        </w:r>
        <w:r w:rsidRPr="007B6B84">
          <w:rPr>
            <w:webHidden/>
          </w:rPr>
          <w:t>23</w:t>
        </w:r>
        <w:r w:rsidRPr="007B6B84">
          <w:rPr>
            <w:webHidden/>
          </w:rPr>
          <w:fldChar w:fldCharType="end"/>
        </w:r>
      </w:hyperlink>
    </w:p>
    <w:p w14:paraId="50A943D4" w14:textId="0F3743D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0" w:history="1">
        <w:r w:rsidRPr="007B6B84">
          <w:rPr>
            <w:rStyle w:val="Hyperlink"/>
          </w:rPr>
          <w:t>Figura 3:</w:t>
        </w:r>
        <w:r w:rsidRPr="007B6B84">
          <w:rPr>
            <w:rStyle w:val="Hyperlink"/>
            <w:snapToGrid w:val="0"/>
          </w:rPr>
          <w:t xml:space="preserve"> Instalações Anuais de Robôs Industriais – Mundo</w:t>
        </w:r>
        <w:r w:rsidRPr="007B6B84">
          <w:rPr>
            <w:webHidden/>
          </w:rPr>
          <w:tab/>
        </w:r>
        <w:r w:rsidRPr="007B6B84">
          <w:rPr>
            <w:webHidden/>
          </w:rPr>
          <w:fldChar w:fldCharType="begin"/>
        </w:r>
        <w:r w:rsidRPr="007B6B84">
          <w:rPr>
            <w:webHidden/>
          </w:rPr>
          <w:instrText xml:space="preserve"> PAGEREF _Toc215443520 \h </w:instrText>
        </w:r>
        <w:r w:rsidRPr="007B6B84">
          <w:rPr>
            <w:webHidden/>
          </w:rPr>
        </w:r>
        <w:r w:rsidRPr="007B6B84">
          <w:rPr>
            <w:webHidden/>
          </w:rPr>
          <w:fldChar w:fldCharType="separate"/>
        </w:r>
        <w:r w:rsidRPr="007B6B84">
          <w:rPr>
            <w:webHidden/>
          </w:rPr>
          <w:t>23</w:t>
        </w:r>
        <w:r w:rsidRPr="007B6B84">
          <w:rPr>
            <w:webHidden/>
          </w:rPr>
          <w:fldChar w:fldCharType="end"/>
        </w:r>
      </w:hyperlink>
    </w:p>
    <w:p w14:paraId="089C0DFC" w14:textId="795DE95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1" w:history="1">
        <w:r w:rsidRPr="007B6B84">
          <w:rPr>
            <w:rStyle w:val="Hyperlink"/>
          </w:rPr>
          <w:t>Figura 4: Robô Serial</w:t>
        </w:r>
        <w:r w:rsidRPr="007B6B84">
          <w:rPr>
            <w:webHidden/>
          </w:rPr>
          <w:tab/>
        </w:r>
        <w:r w:rsidRPr="007B6B84">
          <w:rPr>
            <w:webHidden/>
          </w:rPr>
          <w:fldChar w:fldCharType="begin"/>
        </w:r>
        <w:r w:rsidRPr="007B6B84">
          <w:rPr>
            <w:webHidden/>
          </w:rPr>
          <w:instrText xml:space="preserve"> PAGEREF _Toc215443521 \h </w:instrText>
        </w:r>
        <w:r w:rsidRPr="007B6B84">
          <w:rPr>
            <w:webHidden/>
          </w:rPr>
        </w:r>
        <w:r w:rsidRPr="007B6B84">
          <w:rPr>
            <w:webHidden/>
          </w:rPr>
          <w:fldChar w:fldCharType="separate"/>
        </w:r>
        <w:r w:rsidRPr="007B6B84">
          <w:rPr>
            <w:webHidden/>
          </w:rPr>
          <w:t>24</w:t>
        </w:r>
        <w:r w:rsidRPr="007B6B84">
          <w:rPr>
            <w:webHidden/>
          </w:rPr>
          <w:fldChar w:fldCharType="end"/>
        </w:r>
      </w:hyperlink>
    </w:p>
    <w:p w14:paraId="65D13A96" w14:textId="62CA753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2" w:history="1">
        <w:r w:rsidRPr="007B6B84">
          <w:rPr>
            <w:rStyle w:val="Hyperlink"/>
          </w:rPr>
          <w:t>Figura 5: Plataforma de Stewart</w:t>
        </w:r>
        <w:r w:rsidRPr="007B6B84">
          <w:rPr>
            <w:webHidden/>
          </w:rPr>
          <w:tab/>
        </w:r>
        <w:r w:rsidRPr="007B6B84">
          <w:rPr>
            <w:webHidden/>
          </w:rPr>
          <w:fldChar w:fldCharType="begin"/>
        </w:r>
        <w:r w:rsidRPr="007B6B84">
          <w:rPr>
            <w:webHidden/>
          </w:rPr>
          <w:instrText xml:space="preserve"> PAGEREF _Toc215443522 \h </w:instrText>
        </w:r>
        <w:r w:rsidRPr="007B6B84">
          <w:rPr>
            <w:webHidden/>
          </w:rPr>
        </w:r>
        <w:r w:rsidRPr="007B6B84">
          <w:rPr>
            <w:webHidden/>
          </w:rPr>
          <w:fldChar w:fldCharType="separate"/>
        </w:r>
        <w:r w:rsidRPr="007B6B84">
          <w:rPr>
            <w:webHidden/>
          </w:rPr>
          <w:t>25</w:t>
        </w:r>
        <w:r w:rsidRPr="007B6B84">
          <w:rPr>
            <w:webHidden/>
          </w:rPr>
          <w:fldChar w:fldCharType="end"/>
        </w:r>
      </w:hyperlink>
    </w:p>
    <w:p w14:paraId="26C1759E" w14:textId="69A48A4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3" w:history="1">
        <w:r w:rsidRPr="007B6B84">
          <w:rPr>
            <w:rStyle w:val="Hyperlink"/>
          </w:rPr>
          <w:t>Figura 6: Sistema de Coordenadas de uma Plataforma de Stewart</w:t>
        </w:r>
        <w:r w:rsidRPr="007B6B84">
          <w:rPr>
            <w:webHidden/>
          </w:rPr>
          <w:tab/>
        </w:r>
        <w:r w:rsidRPr="007B6B84">
          <w:rPr>
            <w:webHidden/>
          </w:rPr>
          <w:fldChar w:fldCharType="begin"/>
        </w:r>
        <w:r w:rsidRPr="007B6B84">
          <w:rPr>
            <w:webHidden/>
          </w:rPr>
          <w:instrText xml:space="preserve"> PAGEREF _Toc215443523 \h </w:instrText>
        </w:r>
        <w:r w:rsidRPr="007B6B84">
          <w:rPr>
            <w:webHidden/>
          </w:rPr>
        </w:r>
        <w:r w:rsidRPr="007B6B84">
          <w:rPr>
            <w:webHidden/>
          </w:rPr>
          <w:fldChar w:fldCharType="separate"/>
        </w:r>
        <w:r w:rsidRPr="007B6B84">
          <w:rPr>
            <w:webHidden/>
          </w:rPr>
          <w:t>27</w:t>
        </w:r>
        <w:r w:rsidRPr="007B6B84">
          <w:rPr>
            <w:webHidden/>
          </w:rPr>
          <w:fldChar w:fldCharType="end"/>
        </w:r>
      </w:hyperlink>
    </w:p>
    <w:p w14:paraId="66CA022B" w14:textId="6A329CC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4" w:history="1">
        <w:r w:rsidRPr="007B6B84">
          <w:rPr>
            <w:rStyle w:val="Hyperlink"/>
          </w:rPr>
          <w:t>Figura 7: Representação Vetorial da Cinemática da Plataforma de Stewart</w:t>
        </w:r>
        <w:r w:rsidRPr="007B6B84">
          <w:rPr>
            <w:webHidden/>
          </w:rPr>
          <w:tab/>
        </w:r>
        <w:r w:rsidRPr="007B6B84">
          <w:rPr>
            <w:webHidden/>
          </w:rPr>
          <w:fldChar w:fldCharType="begin"/>
        </w:r>
        <w:r w:rsidRPr="007B6B84">
          <w:rPr>
            <w:webHidden/>
          </w:rPr>
          <w:instrText xml:space="preserve"> PAGEREF _Toc215443524 \h </w:instrText>
        </w:r>
        <w:r w:rsidRPr="007B6B84">
          <w:rPr>
            <w:webHidden/>
          </w:rPr>
        </w:r>
        <w:r w:rsidRPr="007B6B84">
          <w:rPr>
            <w:webHidden/>
          </w:rPr>
          <w:fldChar w:fldCharType="separate"/>
        </w:r>
        <w:r w:rsidRPr="007B6B84">
          <w:rPr>
            <w:webHidden/>
          </w:rPr>
          <w:t>29</w:t>
        </w:r>
        <w:r w:rsidRPr="007B6B84">
          <w:rPr>
            <w:webHidden/>
          </w:rPr>
          <w:fldChar w:fldCharType="end"/>
        </w:r>
      </w:hyperlink>
    </w:p>
    <w:p w14:paraId="6EC2084E" w14:textId="1F0C7B4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5" w:history="1">
        <w:r w:rsidRPr="007B6B84">
          <w:rPr>
            <w:rStyle w:val="Hyperlink"/>
          </w:rPr>
          <w:t>Figura 8: Movimentos de Seis Graus de Liberdade em Embarcações</w:t>
        </w:r>
        <w:r w:rsidRPr="007B6B84">
          <w:rPr>
            <w:webHidden/>
          </w:rPr>
          <w:tab/>
        </w:r>
        <w:r w:rsidRPr="007B6B84">
          <w:rPr>
            <w:webHidden/>
          </w:rPr>
          <w:fldChar w:fldCharType="begin"/>
        </w:r>
        <w:r w:rsidRPr="007B6B84">
          <w:rPr>
            <w:webHidden/>
          </w:rPr>
          <w:instrText xml:space="preserve"> PAGEREF _Toc215443525 \h </w:instrText>
        </w:r>
        <w:r w:rsidRPr="007B6B84">
          <w:rPr>
            <w:webHidden/>
          </w:rPr>
        </w:r>
        <w:r w:rsidRPr="007B6B84">
          <w:rPr>
            <w:webHidden/>
          </w:rPr>
          <w:fldChar w:fldCharType="separate"/>
        </w:r>
        <w:r w:rsidRPr="007B6B84">
          <w:rPr>
            <w:webHidden/>
          </w:rPr>
          <w:t>34</w:t>
        </w:r>
        <w:r w:rsidRPr="007B6B84">
          <w:rPr>
            <w:webHidden/>
          </w:rPr>
          <w:fldChar w:fldCharType="end"/>
        </w:r>
      </w:hyperlink>
    </w:p>
    <w:p w14:paraId="24C58CA0" w14:textId="6945218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6" w:history="1">
        <w:r w:rsidRPr="007B6B84">
          <w:rPr>
            <w:rStyle w:val="Hyperlink"/>
          </w:rPr>
          <w:t>Figura 9: Exemplo de Plataforma Montada em Embarcação</w:t>
        </w:r>
        <w:r w:rsidRPr="007B6B84">
          <w:rPr>
            <w:webHidden/>
          </w:rPr>
          <w:tab/>
        </w:r>
        <w:r w:rsidRPr="007B6B84">
          <w:rPr>
            <w:webHidden/>
          </w:rPr>
          <w:fldChar w:fldCharType="begin"/>
        </w:r>
        <w:r w:rsidRPr="007B6B84">
          <w:rPr>
            <w:webHidden/>
          </w:rPr>
          <w:instrText xml:space="preserve"> PAGEREF _Toc215443526 \h </w:instrText>
        </w:r>
        <w:r w:rsidRPr="007B6B84">
          <w:rPr>
            <w:webHidden/>
          </w:rPr>
        </w:r>
        <w:r w:rsidRPr="007B6B84">
          <w:rPr>
            <w:webHidden/>
          </w:rPr>
          <w:fldChar w:fldCharType="separate"/>
        </w:r>
        <w:r w:rsidRPr="007B6B84">
          <w:rPr>
            <w:webHidden/>
          </w:rPr>
          <w:t>35</w:t>
        </w:r>
        <w:r w:rsidRPr="007B6B84">
          <w:rPr>
            <w:webHidden/>
          </w:rPr>
          <w:fldChar w:fldCharType="end"/>
        </w:r>
      </w:hyperlink>
    </w:p>
    <w:p w14:paraId="49B0AC5E" w14:textId="5F4DCE3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7" w:history="1">
        <w:r w:rsidRPr="007B6B84">
          <w:rPr>
            <w:rStyle w:val="Hyperlink"/>
          </w:rPr>
          <w:t>Figura 10: Manipuladar 6 DOF</w:t>
        </w:r>
        <w:r w:rsidRPr="007B6B84">
          <w:rPr>
            <w:webHidden/>
          </w:rPr>
          <w:tab/>
        </w:r>
        <w:r w:rsidRPr="007B6B84">
          <w:rPr>
            <w:webHidden/>
          </w:rPr>
          <w:fldChar w:fldCharType="begin"/>
        </w:r>
        <w:r w:rsidRPr="007B6B84">
          <w:rPr>
            <w:webHidden/>
          </w:rPr>
          <w:instrText xml:space="preserve"> PAGEREF _Toc215443527 \h </w:instrText>
        </w:r>
        <w:r w:rsidRPr="007B6B84">
          <w:rPr>
            <w:webHidden/>
          </w:rPr>
        </w:r>
        <w:r w:rsidRPr="007B6B84">
          <w:rPr>
            <w:webHidden/>
          </w:rPr>
          <w:fldChar w:fldCharType="separate"/>
        </w:r>
        <w:r w:rsidRPr="007B6B84">
          <w:rPr>
            <w:webHidden/>
          </w:rPr>
          <w:t>36</w:t>
        </w:r>
        <w:r w:rsidRPr="007B6B84">
          <w:rPr>
            <w:webHidden/>
          </w:rPr>
          <w:fldChar w:fldCharType="end"/>
        </w:r>
      </w:hyperlink>
    </w:p>
    <w:p w14:paraId="19D16E9D" w14:textId="0A9D40C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8" w:history="1">
        <w:r w:rsidRPr="007B6B84">
          <w:rPr>
            <w:rStyle w:val="Hyperlink"/>
          </w:rPr>
          <w:t>Figura 11: Resposta Típica de um Sistema de Primeira Ordem a um Degrau</w:t>
        </w:r>
        <w:r w:rsidRPr="007B6B84">
          <w:rPr>
            <w:webHidden/>
          </w:rPr>
          <w:tab/>
        </w:r>
        <w:r w:rsidRPr="007B6B84">
          <w:rPr>
            <w:webHidden/>
          </w:rPr>
          <w:fldChar w:fldCharType="begin"/>
        </w:r>
        <w:r w:rsidRPr="007B6B84">
          <w:rPr>
            <w:webHidden/>
          </w:rPr>
          <w:instrText xml:space="preserve"> PAGEREF _Toc215443528 \h </w:instrText>
        </w:r>
        <w:r w:rsidRPr="007B6B84">
          <w:rPr>
            <w:webHidden/>
          </w:rPr>
        </w:r>
        <w:r w:rsidRPr="007B6B84">
          <w:rPr>
            <w:webHidden/>
          </w:rPr>
          <w:fldChar w:fldCharType="separate"/>
        </w:r>
        <w:r w:rsidRPr="007B6B84">
          <w:rPr>
            <w:webHidden/>
          </w:rPr>
          <w:t>39</w:t>
        </w:r>
        <w:r w:rsidRPr="007B6B84">
          <w:rPr>
            <w:webHidden/>
          </w:rPr>
          <w:fldChar w:fldCharType="end"/>
        </w:r>
      </w:hyperlink>
    </w:p>
    <w:p w14:paraId="128D360F" w14:textId="66C1442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9" w:history="1">
        <w:r w:rsidRPr="007B6B84">
          <w:rPr>
            <w:rStyle w:val="Hyperlink"/>
          </w:rPr>
          <w:t xml:space="preserve">Figura 12: Comparação das curvas com diferentes </w:t>
        </w:r>
        <m:oMath>
          <m:r>
            <w:rPr>
              <w:rStyle w:val="Hyperlink"/>
              <w:rFonts w:ascii="Cambria Math" w:hAnsi="Cambria Math"/>
              <w:snapToGrid w:val="0"/>
            </w:rPr>
            <m:t>ζ</m:t>
          </m:r>
        </m:oMath>
        <w:r w:rsidRPr="007B6B84">
          <w:rPr>
            <w:rStyle w:val="Hyperlink"/>
            <w:iCs/>
            <w:snapToGrid w:val="0"/>
          </w:rPr>
          <w:t>.</w:t>
        </w:r>
        <w:r w:rsidRPr="007B6B84">
          <w:rPr>
            <w:webHidden/>
          </w:rPr>
          <w:tab/>
        </w:r>
        <w:r w:rsidRPr="007B6B84">
          <w:rPr>
            <w:webHidden/>
          </w:rPr>
          <w:fldChar w:fldCharType="begin"/>
        </w:r>
        <w:r w:rsidRPr="007B6B84">
          <w:rPr>
            <w:webHidden/>
          </w:rPr>
          <w:instrText xml:space="preserve"> PAGEREF _Toc215443529 \h </w:instrText>
        </w:r>
        <w:r w:rsidRPr="007B6B84">
          <w:rPr>
            <w:webHidden/>
          </w:rPr>
        </w:r>
        <w:r w:rsidRPr="007B6B84">
          <w:rPr>
            <w:webHidden/>
          </w:rPr>
          <w:fldChar w:fldCharType="separate"/>
        </w:r>
        <w:r w:rsidRPr="007B6B84">
          <w:rPr>
            <w:webHidden/>
          </w:rPr>
          <w:t>40</w:t>
        </w:r>
        <w:r w:rsidRPr="007B6B84">
          <w:rPr>
            <w:webHidden/>
          </w:rPr>
          <w:fldChar w:fldCharType="end"/>
        </w:r>
      </w:hyperlink>
    </w:p>
    <w:p w14:paraId="4E5F99B1" w14:textId="4AE0C9D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0" w:history="1">
        <w:r w:rsidRPr="007B6B84">
          <w:rPr>
            <w:rStyle w:val="Hyperlink"/>
          </w:rPr>
          <w:t>Figura 13: Aproximação por modelo de 1ª ordem com tempo morto</w:t>
        </w:r>
        <w:r w:rsidRPr="007B6B84">
          <w:rPr>
            <w:webHidden/>
          </w:rPr>
          <w:tab/>
        </w:r>
        <w:r w:rsidRPr="007B6B84">
          <w:rPr>
            <w:webHidden/>
          </w:rPr>
          <w:fldChar w:fldCharType="begin"/>
        </w:r>
        <w:r w:rsidRPr="007B6B84">
          <w:rPr>
            <w:webHidden/>
          </w:rPr>
          <w:instrText xml:space="preserve"> PAGEREF _Toc215443530 \h </w:instrText>
        </w:r>
        <w:r w:rsidRPr="007B6B84">
          <w:rPr>
            <w:webHidden/>
          </w:rPr>
        </w:r>
        <w:r w:rsidRPr="007B6B84">
          <w:rPr>
            <w:webHidden/>
          </w:rPr>
          <w:fldChar w:fldCharType="separate"/>
        </w:r>
        <w:r w:rsidRPr="007B6B84">
          <w:rPr>
            <w:webHidden/>
          </w:rPr>
          <w:t>41</w:t>
        </w:r>
        <w:r w:rsidRPr="007B6B84">
          <w:rPr>
            <w:webHidden/>
          </w:rPr>
          <w:fldChar w:fldCharType="end"/>
        </w:r>
      </w:hyperlink>
    </w:p>
    <w:p w14:paraId="4497F6A3" w14:textId="4FCDF953"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1" w:history="1">
        <w:r w:rsidRPr="007B6B84">
          <w:rPr>
            <w:rStyle w:val="Hyperlink"/>
          </w:rPr>
          <w:t xml:space="preserve">Figura 14: Ilustração do Integrador de </w:t>
        </w:r>
        <w:r w:rsidRPr="007B6B84">
          <w:rPr>
            <w:rStyle w:val="Hyperlink"/>
            <w:i/>
            <w:iCs/>
          </w:rPr>
          <w:t>Windup</w:t>
        </w:r>
        <w:r w:rsidRPr="007B6B84">
          <w:rPr>
            <w:webHidden/>
          </w:rPr>
          <w:tab/>
        </w:r>
        <w:r w:rsidRPr="007B6B84">
          <w:rPr>
            <w:webHidden/>
          </w:rPr>
          <w:fldChar w:fldCharType="begin"/>
        </w:r>
        <w:r w:rsidRPr="007B6B84">
          <w:rPr>
            <w:webHidden/>
          </w:rPr>
          <w:instrText xml:space="preserve"> PAGEREF _Toc215443531 \h </w:instrText>
        </w:r>
        <w:r w:rsidRPr="007B6B84">
          <w:rPr>
            <w:webHidden/>
          </w:rPr>
        </w:r>
        <w:r w:rsidRPr="007B6B84">
          <w:rPr>
            <w:webHidden/>
          </w:rPr>
          <w:fldChar w:fldCharType="separate"/>
        </w:r>
        <w:r w:rsidRPr="007B6B84">
          <w:rPr>
            <w:webHidden/>
          </w:rPr>
          <w:t>42</w:t>
        </w:r>
        <w:r w:rsidRPr="007B6B84">
          <w:rPr>
            <w:webHidden/>
          </w:rPr>
          <w:fldChar w:fldCharType="end"/>
        </w:r>
      </w:hyperlink>
    </w:p>
    <w:p w14:paraId="14DDB52B" w14:textId="3621B84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2" w:history="1">
        <w:r w:rsidRPr="007B6B84">
          <w:rPr>
            <w:rStyle w:val="Hyperlink"/>
          </w:rPr>
          <w:t>Figura 15: Comunicação API</w:t>
        </w:r>
        <w:r w:rsidRPr="007B6B84">
          <w:rPr>
            <w:webHidden/>
          </w:rPr>
          <w:tab/>
        </w:r>
        <w:r w:rsidRPr="007B6B84">
          <w:rPr>
            <w:webHidden/>
          </w:rPr>
          <w:fldChar w:fldCharType="begin"/>
        </w:r>
        <w:r w:rsidRPr="007B6B84">
          <w:rPr>
            <w:webHidden/>
          </w:rPr>
          <w:instrText xml:space="preserve"> PAGEREF _Toc215443532 \h </w:instrText>
        </w:r>
        <w:r w:rsidRPr="007B6B84">
          <w:rPr>
            <w:webHidden/>
          </w:rPr>
        </w:r>
        <w:r w:rsidRPr="007B6B84">
          <w:rPr>
            <w:webHidden/>
          </w:rPr>
          <w:fldChar w:fldCharType="separate"/>
        </w:r>
        <w:r w:rsidRPr="007B6B84">
          <w:rPr>
            <w:webHidden/>
          </w:rPr>
          <w:t>47</w:t>
        </w:r>
        <w:r w:rsidRPr="007B6B84">
          <w:rPr>
            <w:webHidden/>
          </w:rPr>
          <w:fldChar w:fldCharType="end"/>
        </w:r>
      </w:hyperlink>
    </w:p>
    <w:p w14:paraId="187BDFF5" w14:textId="393D4F1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3" w:history="1">
        <w:r w:rsidRPr="007B6B84">
          <w:rPr>
            <w:rStyle w:val="Hyperlink"/>
          </w:rPr>
          <w:t>Figura 16: Modelo de API REST</w:t>
        </w:r>
        <w:r w:rsidRPr="007B6B84">
          <w:rPr>
            <w:webHidden/>
          </w:rPr>
          <w:tab/>
        </w:r>
        <w:r w:rsidRPr="007B6B84">
          <w:rPr>
            <w:webHidden/>
          </w:rPr>
          <w:fldChar w:fldCharType="begin"/>
        </w:r>
        <w:r w:rsidRPr="007B6B84">
          <w:rPr>
            <w:webHidden/>
          </w:rPr>
          <w:instrText xml:space="preserve"> PAGEREF _Toc215443533 \h </w:instrText>
        </w:r>
        <w:r w:rsidRPr="007B6B84">
          <w:rPr>
            <w:webHidden/>
          </w:rPr>
        </w:r>
        <w:r w:rsidRPr="007B6B84">
          <w:rPr>
            <w:webHidden/>
          </w:rPr>
          <w:fldChar w:fldCharType="separate"/>
        </w:r>
        <w:r w:rsidRPr="007B6B84">
          <w:rPr>
            <w:webHidden/>
          </w:rPr>
          <w:t>47</w:t>
        </w:r>
        <w:r w:rsidRPr="007B6B84">
          <w:rPr>
            <w:webHidden/>
          </w:rPr>
          <w:fldChar w:fldCharType="end"/>
        </w:r>
      </w:hyperlink>
    </w:p>
    <w:p w14:paraId="634B695B" w14:textId="0982EDD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4" w:history="1">
        <w:r w:rsidRPr="007B6B84">
          <w:rPr>
            <w:rStyle w:val="Hyperlink"/>
          </w:rPr>
          <w:t>Figura 17: Bancada de plataforma de Stewart, disponível no IFSP-SJC</w:t>
        </w:r>
        <w:r w:rsidRPr="007B6B84">
          <w:rPr>
            <w:webHidden/>
          </w:rPr>
          <w:tab/>
        </w:r>
        <w:r w:rsidRPr="007B6B84">
          <w:rPr>
            <w:webHidden/>
          </w:rPr>
          <w:fldChar w:fldCharType="begin"/>
        </w:r>
        <w:r w:rsidRPr="007B6B84">
          <w:rPr>
            <w:webHidden/>
          </w:rPr>
          <w:instrText xml:space="preserve"> PAGEREF _Toc215443534 \h </w:instrText>
        </w:r>
        <w:r w:rsidRPr="007B6B84">
          <w:rPr>
            <w:webHidden/>
          </w:rPr>
        </w:r>
        <w:r w:rsidRPr="007B6B84">
          <w:rPr>
            <w:webHidden/>
          </w:rPr>
          <w:fldChar w:fldCharType="separate"/>
        </w:r>
        <w:r w:rsidRPr="007B6B84">
          <w:rPr>
            <w:webHidden/>
          </w:rPr>
          <w:t>51</w:t>
        </w:r>
        <w:r w:rsidRPr="007B6B84">
          <w:rPr>
            <w:webHidden/>
          </w:rPr>
          <w:fldChar w:fldCharType="end"/>
        </w:r>
      </w:hyperlink>
    </w:p>
    <w:p w14:paraId="5F15C077" w14:textId="13E3039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5" w:history="1">
        <w:r w:rsidRPr="007B6B84">
          <w:rPr>
            <w:rStyle w:val="Hyperlink"/>
          </w:rPr>
          <w:t>Figura 18:</w:t>
        </w:r>
        <w:r w:rsidRPr="007B6B84">
          <w:rPr>
            <w:rStyle w:val="Hyperlink"/>
            <w:snapToGrid w:val="0"/>
          </w:rPr>
          <w:t xml:space="preserve"> Estrutura Original da Bancada com CLP Siemens e Atuadores Lineares</w:t>
        </w:r>
        <w:r w:rsidRPr="007B6B84">
          <w:rPr>
            <w:webHidden/>
          </w:rPr>
          <w:tab/>
        </w:r>
        <w:r w:rsidRPr="007B6B84">
          <w:rPr>
            <w:webHidden/>
          </w:rPr>
          <w:fldChar w:fldCharType="begin"/>
        </w:r>
        <w:r w:rsidRPr="007B6B84">
          <w:rPr>
            <w:webHidden/>
          </w:rPr>
          <w:instrText xml:space="preserve"> PAGEREF _Toc215443535 \h </w:instrText>
        </w:r>
        <w:r w:rsidRPr="007B6B84">
          <w:rPr>
            <w:webHidden/>
          </w:rPr>
        </w:r>
        <w:r w:rsidRPr="007B6B84">
          <w:rPr>
            <w:webHidden/>
          </w:rPr>
          <w:fldChar w:fldCharType="separate"/>
        </w:r>
        <w:r w:rsidRPr="007B6B84">
          <w:rPr>
            <w:webHidden/>
          </w:rPr>
          <w:t>52</w:t>
        </w:r>
        <w:r w:rsidRPr="007B6B84">
          <w:rPr>
            <w:webHidden/>
          </w:rPr>
          <w:fldChar w:fldCharType="end"/>
        </w:r>
      </w:hyperlink>
    </w:p>
    <w:p w14:paraId="60859176" w14:textId="332FF692"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6" w:history="1">
        <w:r w:rsidRPr="007B6B84">
          <w:rPr>
            <w:rStyle w:val="Hyperlink"/>
          </w:rPr>
          <w:t>Figura 19: ESP32-S3-DevKitC-1 Pin Layout</w:t>
        </w:r>
        <w:r w:rsidRPr="007B6B84">
          <w:rPr>
            <w:webHidden/>
          </w:rPr>
          <w:tab/>
        </w:r>
        <w:r w:rsidRPr="007B6B84">
          <w:rPr>
            <w:webHidden/>
          </w:rPr>
          <w:fldChar w:fldCharType="begin"/>
        </w:r>
        <w:r w:rsidRPr="007B6B84">
          <w:rPr>
            <w:webHidden/>
          </w:rPr>
          <w:instrText xml:space="preserve"> PAGEREF _Toc215443536 \h </w:instrText>
        </w:r>
        <w:r w:rsidRPr="007B6B84">
          <w:rPr>
            <w:webHidden/>
          </w:rPr>
        </w:r>
        <w:r w:rsidRPr="007B6B84">
          <w:rPr>
            <w:webHidden/>
          </w:rPr>
          <w:fldChar w:fldCharType="separate"/>
        </w:r>
        <w:r w:rsidRPr="007B6B84">
          <w:rPr>
            <w:webHidden/>
          </w:rPr>
          <w:t>54</w:t>
        </w:r>
        <w:r w:rsidRPr="007B6B84">
          <w:rPr>
            <w:webHidden/>
          </w:rPr>
          <w:fldChar w:fldCharType="end"/>
        </w:r>
      </w:hyperlink>
    </w:p>
    <w:p w14:paraId="7F2A3BD9" w14:textId="4299F6C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7" w:history="1">
        <w:r w:rsidRPr="007B6B84">
          <w:rPr>
            <w:rStyle w:val="Hyperlink"/>
          </w:rPr>
          <w:t xml:space="preserve">Figura 20: </w:t>
        </w:r>
        <w:r w:rsidRPr="007B6B84">
          <w:rPr>
            <w:rStyle w:val="Hyperlink"/>
            <w:snapToGrid w:val="0"/>
          </w:rPr>
          <w:t>Estrutura Adaptada da Bancada com ESP32-S3 e Atuadores Lineares</w:t>
        </w:r>
        <w:r w:rsidRPr="007B6B84">
          <w:rPr>
            <w:webHidden/>
          </w:rPr>
          <w:tab/>
        </w:r>
        <w:r w:rsidRPr="007B6B84">
          <w:rPr>
            <w:webHidden/>
          </w:rPr>
          <w:fldChar w:fldCharType="begin"/>
        </w:r>
        <w:r w:rsidRPr="007B6B84">
          <w:rPr>
            <w:webHidden/>
          </w:rPr>
          <w:instrText xml:space="preserve"> PAGEREF _Toc215443537 \h </w:instrText>
        </w:r>
        <w:r w:rsidRPr="007B6B84">
          <w:rPr>
            <w:webHidden/>
          </w:rPr>
        </w:r>
        <w:r w:rsidRPr="007B6B84">
          <w:rPr>
            <w:webHidden/>
          </w:rPr>
          <w:fldChar w:fldCharType="separate"/>
        </w:r>
        <w:r w:rsidRPr="007B6B84">
          <w:rPr>
            <w:webHidden/>
          </w:rPr>
          <w:t>61</w:t>
        </w:r>
        <w:r w:rsidRPr="007B6B84">
          <w:rPr>
            <w:webHidden/>
          </w:rPr>
          <w:fldChar w:fldCharType="end"/>
        </w:r>
      </w:hyperlink>
    </w:p>
    <w:p w14:paraId="1246E7D3" w14:textId="77E1309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8" w:history="1">
        <w:r w:rsidRPr="007B6B84">
          <w:rPr>
            <w:rStyle w:val="Hyperlink"/>
          </w:rPr>
          <w:t>Figura 21: Juntas de Kardan Reconstruídas</w:t>
        </w:r>
        <w:r w:rsidRPr="007B6B84">
          <w:rPr>
            <w:webHidden/>
          </w:rPr>
          <w:tab/>
        </w:r>
        <w:r w:rsidRPr="007B6B84">
          <w:rPr>
            <w:webHidden/>
          </w:rPr>
          <w:fldChar w:fldCharType="begin"/>
        </w:r>
        <w:r w:rsidRPr="007B6B84">
          <w:rPr>
            <w:webHidden/>
          </w:rPr>
          <w:instrText xml:space="preserve"> PAGEREF _Toc215443538 \h </w:instrText>
        </w:r>
        <w:r w:rsidRPr="007B6B84">
          <w:rPr>
            <w:webHidden/>
          </w:rPr>
        </w:r>
        <w:r w:rsidRPr="007B6B84">
          <w:rPr>
            <w:webHidden/>
          </w:rPr>
          <w:fldChar w:fldCharType="separate"/>
        </w:r>
        <w:r w:rsidRPr="007B6B84">
          <w:rPr>
            <w:webHidden/>
          </w:rPr>
          <w:t>62</w:t>
        </w:r>
        <w:r w:rsidRPr="007B6B84">
          <w:rPr>
            <w:webHidden/>
          </w:rPr>
          <w:fldChar w:fldCharType="end"/>
        </w:r>
      </w:hyperlink>
    </w:p>
    <w:p w14:paraId="45384406" w14:textId="19FEA7B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9" w:history="1">
        <w:r w:rsidRPr="007B6B84">
          <w:rPr>
            <w:rStyle w:val="Hyperlink"/>
          </w:rPr>
          <w:t xml:space="preserve">Figura 22: </w:t>
        </w:r>
        <w:r w:rsidRPr="007B6B84">
          <w:rPr>
            <w:rStyle w:val="Hyperlink"/>
            <w:snapToGrid w:val="0"/>
          </w:rPr>
          <w:t>Funcionamento conversores NPN/PNP</w:t>
        </w:r>
        <w:r w:rsidRPr="007B6B84">
          <w:rPr>
            <w:webHidden/>
          </w:rPr>
          <w:tab/>
        </w:r>
        <w:r w:rsidRPr="007B6B84">
          <w:rPr>
            <w:webHidden/>
          </w:rPr>
          <w:fldChar w:fldCharType="begin"/>
        </w:r>
        <w:r w:rsidRPr="007B6B84">
          <w:rPr>
            <w:webHidden/>
          </w:rPr>
          <w:instrText xml:space="preserve"> PAGEREF _Toc215443539 \h </w:instrText>
        </w:r>
        <w:r w:rsidRPr="007B6B84">
          <w:rPr>
            <w:webHidden/>
          </w:rPr>
        </w:r>
        <w:r w:rsidRPr="007B6B84">
          <w:rPr>
            <w:webHidden/>
          </w:rPr>
          <w:fldChar w:fldCharType="separate"/>
        </w:r>
        <w:r w:rsidRPr="007B6B84">
          <w:rPr>
            <w:webHidden/>
          </w:rPr>
          <w:t>63</w:t>
        </w:r>
        <w:r w:rsidRPr="007B6B84">
          <w:rPr>
            <w:webHidden/>
          </w:rPr>
          <w:fldChar w:fldCharType="end"/>
        </w:r>
      </w:hyperlink>
    </w:p>
    <w:p w14:paraId="1A9660C4" w14:textId="6CFA7472"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0" w:history="1">
        <w:r w:rsidRPr="007B6B84">
          <w:rPr>
            <w:rStyle w:val="Hyperlink"/>
          </w:rPr>
          <w:t>Figura 23: Comando dos Motores</w:t>
        </w:r>
        <w:r w:rsidRPr="007B6B84">
          <w:rPr>
            <w:webHidden/>
          </w:rPr>
          <w:tab/>
        </w:r>
        <w:r w:rsidRPr="007B6B84">
          <w:rPr>
            <w:webHidden/>
          </w:rPr>
          <w:fldChar w:fldCharType="begin"/>
        </w:r>
        <w:r w:rsidRPr="007B6B84">
          <w:rPr>
            <w:webHidden/>
          </w:rPr>
          <w:instrText xml:space="preserve"> PAGEREF _Toc215443540 \h </w:instrText>
        </w:r>
        <w:r w:rsidRPr="007B6B84">
          <w:rPr>
            <w:webHidden/>
          </w:rPr>
        </w:r>
        <w:r w:rsidRPr="007B6B84">
          <w:rPr>
            <w:webHidden/>
          </w:rPr>
          <w:fldChar w:fldCharType="separate"/>
        </w:r>
        <w:r w:rsidRPr="007B6B84">
          <w:rPr>
            <w:webHidden/>
          </w:rPr>
          <w:t>64</w:t>
        </w:r>
        <w:r w:rsidRPr="007B6B84">
          <w:rPr>
            <w:webHidden/>
          </w:rPr>
          <w:fldChar w:fldCharType="end"/>
        </w:r>
      </w:hyperlink>
    </w:p>
    <w:p w14:paraId="160AF6BA" w14:textId="6EAA690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1" w:history="1">
        <w:r w:rsidRPr="007B6B84">
          <w:rPr>
            <w:rStyle w:val="Hyperlink"/>
          </w:rPr>
          <w:t xml:space="preserve">Figura 24: </w:t>
        </w:r>
        <w:r w:rsidRPr="007B6B84">
          <w:rPr>
            <w:rStyle w:val="Hyperlink"/>
            <w:snapToGrid w:val="0"/>
          </w:rPr>
          <w:t>Arquitetura original com CLP e conversores NPN/PNP</w:t>
        </w:r>
        <w:r w:rsidRPr="007B6B84">
          <w:rPr>
            <w:webHidden/>
          </w:rPr>
          <w:tab/>
        </w:r>
        <w:r w:rsidRPr="007B6B84">
          <w:rPr>
            <w:webHidden/>
          </w:rPr>
          <w:fldChar w:fldCharType="begin"/>
        </w:r>
        <w:r w:rsidRPr="007B6B84">
          <w:rPr>
            <w:webHidden/>
          </w:rPr>
          <w:instrText xml:space="preserve"> PAGEREF _Toc215443541 \h </w:instrText>
        </w:r>
        <w:r w:rsidRPr="007B6B84">
          <w:rPr>
            <w:webHidden/>
          </w:rPr>
        </w:r>
        <w:r w:rsidRPr="007B6B84">
          <w:rPr>
            <w:webHidden/>
          </w:rPr>
          <w:fldChar w:fldCharType="separate"/>
        </w:r>
        <w:r w:rsidRPr="007B6B84">
          <w:rPr>
            <w:webHidden/>
          </w:rPr>
          <w:t>64</w:t>
        </w:r>
        <w:r w:rsidRPr="007B6B84">
          <w:rPr>
            <w:webHidden/>
          </w:rPr>
          <w:fldChar w:fldCharType="end"/>
        </w:r>
      </w:hyperlink>
    </w:p>
    <w:p w14:paraId="3DA807E6" w14:textId="1E942EF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2" w:history="1">
        <w:r w:rsidRPr="007B6B84">
          <w:rPr>
            <w:rStyle w:val="Hyperlink"/>
          </w:rPr>
          <w:t xml:space="preserve">Figura 25: </w:t>
        </w:r>
        <w:r w:rsidRPr="007B6B84">
          <w:rPr>
            <w:rStyle w:val="Hyperlink"/>
            <w:snapToGrid w:val="0"/>
          </w:rPr>
          <w:t>Funcionamento conversores NPN/PNP</w:t>
        </w:r>
        <w:r w:rsidRPr="007B6B84">
          <w:rPr>
            <w:webHidden/>
          </w:rPr>
          <w:tab/>
        </w:r>
        <w:r w:rsidRPr="007B6B84">
          <w:rPr>
            <w:webHidden/>
          </w:rPr>
          <w:fldChar w:fldCharType="begin"/>
        </w:r>
        <w:r w:rsidRPr="007B6B84">
          <w:rPr>
            <w:webHidden/>
          </w:rPr>
          <w:instrText xml:space="preserve"> PAGEREF _Toc215443542 \h </w:instrText>
        </w:r>
        <w:r w:rsidRPr="007B6B84">
          <w:rPr>
            <w:webHidden/>
          </w:rPr>
        </w:r>
        <w:r w:rsidRPr="007B6B84">
          <w:rPr>
            <w:webHidden/>
          </w:rPr>
          <w:fldChar w:fldCharType="separate"/>
        </w:r>
        <w:r w:rsidRPr="007B6B84">
          <w:rPr>
            <w:webHidden/>
          </w:rPr>
          <w:t>65</w:t>
        </w:r>
        <w:r w:rsidRPr="007B6B84">
          <w:rPr>
            <w:webHidden/>
          </w:rPr>
          <w:fldChar w:fldCharType="end"/>
        </w:r>
      </w:hyperlink>
    </w:p>
    <w:p w14:paraId="7243E396" w14:textId="27ADC2D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3" w:history="1">
        <w:r w:rsidRPr="007B6B84">
          <w:rPr>
            <w:rStyle w:val="Hyperlink"/>
          </w:rPr>
          <w:t>Figura 26:</w:t>
        </w:r>
        <w:r w:rsidRPr="007B6B84">
          <w:rPr>
            <w:rStyle w:val="Hyperlink"/>
            <w:snapToGrid w:val="0"/>
          </w:rPr>
          <w:t xml:space="preserve"> Arquitetura atual com ESP32-S3 e controle direto</w:t>
        </w:r>
        <w:r w:rsidRPr="007B6B84">
          <w:rPr>
            <w:webHidden/>
          </w:rPr>
          <w:tab/>
        </w:r>
        <w:r w:rsidRPr="007B6B84">
          <w:rPr>
            <w:webHidden/>
          </w:rPr>
          <w:fldChar w:fldCharType="begin"/>
        </w:r>
        <w:r w:rsidRPr="007B6B84">
          <w:rPr>
            <w:webHidden/>
          </w:rPr>
          <w:instrText xml:space="preserve"> PAGEREF _Toc215443543 \h </w:instrText>
        </w:r>
        <w:r w:rsidRPr="007B6B84">
          <w:rPr>
            <w:webHidden/>
          </w:rPr>
        </w:r>
        <w:r w:rsidRPr="007B6B84">
          <w:rPr>
            <w:webHidden/>
          </w:rPr>
          <w:fldChar w:fldCharType="separate"/>
        </w:r>
        <w:r w:rsidRPr="007B6B84">
          <w:rPr>
            <w:webHidden/>
          </w:rPr>
          <w:t>65</w:t>
        </w:r>
        <w:r w:rsidRPr="007B6B84">
          <w:rPr>
            <w:webHidden/>
          </w:rPr>
          <w:fldChar w:fldCharType="end"/>
        </w:r>
      </w:hyperlink>
    </w:p>
    <w:p w14:paraId="317ED3F3" w14:textId="770617C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4" w:history="1">
        <w:r w:rsidRPr="007B6B84">
          <w:rPr>
            <w:rStyle w:val="Hyperlink"/>
          </w:rPr>
          <w:t>Figura 27: Atuador Linear</w:t>
        </w:r>
        <w:r w:rsidRPr="007B6B84">
          <w:rPr>
            <w:webHidden/>
          </w:rPr>
          <w:tab/>
        </w:r>
        <w:r w:rsidRPr="007B6B84">
          <w:rPr>
            <w:webHidden/>
          </w:rPr>
          <w:fldChar w:fldCharType="begin"/>
        </w:r>
        <w:r w:rsidRPr="007B6B84">
          <w:rPr>
            <w:webHidden/>
          </w:rPr>
          <w:instrText xml:space="preserve"> PAGEREF _Toc215443544 \h </w:instrText>
        </w:r>
        <w:r w:rsidRPr="007B6B84">
          <w:rPr>
            <w:webHidden/>
          </w:rPr>
        </w:r>
        <w:r w:rsidRPr="007B6B84">
          <w:rPr>
            <w:webHidden/>
          </w:rPr>
          <w:fldChar w:fldCharType="separate"/>
        </w:r>
        <w:r w:rsidRPr="007B6B84">
          <w:rPr>
            <w:webHidden/>
          </w:rPr>
          <w:t>66</w:t>
        </w:r>
        <w:r w:rsidRPr="007B6B84">
          <w:rPr>
            <w:webHidden/>
          </w:rPr>
          <w:fldChar w:fldCharType="end"/>
        </w:r>
      </w:hyperlink>
    </w:p>
    <w:p w14:paraId="6995DED3" w14:textId="036BFA5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5" w:history="1">
        <w:r w:rsidRPr="007B6B84">
          <w:rPr>
            <w:rStyle w:val="Hyperlink"/>
          </w:rPr>
          <w:t>Figura 28: Conector DB37 com fios numerados</w:t>
        </w:r>
        <w:r w:rsidRPr="007B6B84">
          <w:rPr>
            <w:webHidden/>
          </w:rPr>
          <w:tab/>
        </w:r>
        <w:r w:rsidRPr="007B6B84">
          <w:rPr>
            <w:webHidden/>
          </w:rPr>
          <w:fldChar w:fldCharType="begin"/>
        </w:r>
        <w:r w:rsidRPr="007B6B84">
          <w:rPr>
            <w:webHidden/>
          </w:rPr>
          <w:instrText xml:space="preserve"> PAGEREF _Toc215443545 \h </w:instrText>
        </w:r>
        <w:r w:rsidRPr="007B6B84">
          <w:rPr>
            <w:webHidden/>
          </w:rPr>
        </w:r>
        <w:r w:rsidRPr="007B6B84">
          <w:rPr>
            <w:webHidden/>
          </w:rPr>
          <w:fldChar w:fldCharType="separate"/>
        </w:r>
        <w:r w:rsidRPr="007B6B84">
          <w:rPr>
            <w:webHidden/>
          </w:rPr>
          <w:t>67</w:t>
        </w:r>
        <w:r w:rsidRPr="007B6B84">
          <w:rPr>
            <w:webHidden/>
          </w:rPr>
          <w:fldChar w:fldCharType="end"/>
        </w:r>
      </w:hyperlink>
    </w:p>
    <w:p w14:paraId="359244C8" w14:textId="353AEE7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6" w:history="1">
        <w:r w:rsidRPr="007B6B84">
          <w:rPr>
            <w:rStyle w:val="Hyperlink"/>
          </w:rPr>
          <w:t>Figura 29: PCB para Interface com ESP32S3</w:t>
        </w:r>
        <w:r w:rsidRPr="007B6B84">
          <w:rPr>
            <w:webHidden/>
          </w:rPr>
          <w:tab/>
        </w:r>
        <w:r w:rsidRPr="007B6B84">
          <w:rPr>
            <w:webHidden/>
          </w:rPr>
          <w:fldChar w:fldCharType="begin"/>
        </w:r>
        <w:r w:rsidRPr="007B6B84">
          <w:rPr>
            <w:webHidden/>
          </w:rPr>
          <w:instrText xml:space="preserve"> PAGEREF _Toc215443546 \h </w:instrText>
        </w:r>
        <w:r w:rsidRPr="007B6B84">
          <w:rPr>
            <w:webHidden/>
          </w:rPr>
        </w:r>
        <w:r w:rsidRPr="007B6B84">
          <w:rPr>
            <w:webHidden/>
          </w:rPr>
          <w:fldChar w:fldCharType="separate"/>
        </w:r>
        <w:r w:rsidRPr="007B6B84">
          <w:rPr>
            <w:webHidden/>
          </w:rPr>
          <w:t>67</w:t>
        </w:r>
        <w:r w:rsidRPr="007B6B84">
          <w:rPr>
            <w:webHidden/>
          </w:rPr>
          <w:fldChar w:fldCharType="end"/>
        </w:r>
      </w:hyperlink>
    </w:p>
    <w:p w14:paraId="4765775C" w14:textId="0F89CA9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7" w:history="1">
        <w:r w:rsidRPr="007B6B84">
          <w:rPr>
            <w:rStyle w:val="Hyperlink"/>
          </w:rPr>
          <w:t>Figura 30: Aquisição inicial - Ruídos</w:t>
        </w:r>
        <w:r w:rsidRPr="007B6B84">
          <w:rPr>
            <w:webHidden/>
          </w:rPr>
          <w:tab/>
        </w:r>
        <w:r w:rsidRPr="007B6B84">
          <w:rPr>
            <w:webHidden/>
          </w:rPr>
          <w:fldChar w:fldCharType="begin"/>
        </w:r>
        <w:r w:rsidRPr="007B6B84">
          <w:rPr>
            <w:webHidden/>
          </w:rPr>
          <w:instrText xml:space="preserve"> PAGEREF _Toc215443547 \h </w:instrText>
        </w:r>
        <w:r w:rsidRPr="007B6B84">
          <w:rPr>
            <w:webHidden/>
          </w:rPr>
        </w:r>
        <w:r w:rsidRPr="007B6B84">
          <w:rPr>
            <w:webHidden/>
          </w:rPr>
          <w:fldChar w:fldCharType="separate"/>
        </w:r>
        <w:r w:rsidRPr="007B6B84">
          <w:rPr>
            <w:webHidden/>
          </w:rPr>
          <w:t>69</w:t>
        </w:r>
        <w:r w:rsidRPr="007B6B84">
          <w:rPr>
            <w:webHidden/>
          </w:rPr>
          <w:fldChar w:fldCharType="end"/>
        </w:r>
      </w:hyperlink>
    </w:p>
    <w:p w14:paraId="1AA0E1EF" w14:textId="74DF085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8" w:history="1">
        <w:r w:rsidRPr="007B6B84">
          <w:rPr>
            <w:rStyle w:val="Hyperlink"/>
          </w:rPr>
          <w:t>Figura 31: Resposta com filtro passa-baixa</w:t>
        </w:r>
        <w:r w:rsidRPr="007B6B84">
          <w:rPr>
            <w:webHidden/>
          </w:rPr>
          <w:tab/>
        </w:r>
        <w:r w:rsidRPr="007B6B84">
          <w:rPr>
            <w:webHidden/>
          </w:rPr>
          <w:fldChar w:fldCharType="begin"/>
        </w:r>
        <w:r w:rsidRPr="007B6B84">
          <w:rPr>
            <w:webHidden/>
          </w:rPr>
          <w:instrText xml:space="preserve"> PAGEREF _Toc215443548 \h </w:instrText>
        </w:r>
        <w:r w:rsidRPr="007B6B84">
          <w:rPr>
            <w:webHidden/>
          </w:rPr>
        </w:r>
        <w:r w:rsidRPr="007B6B84">
          <w:rPr>
            <w:webHidden/>
          </w:rPr>
          <w:fldChar w:fldCharType="separate"/>
        </w:r>
        <w:r w:rsidRPr="007B6B84">
          <w:rPr>
            <w:webHidden/>
          </w:rPr>
          <w:t>69</w:t>
        </w:r>
        <w:r w:rsidRPr="007B6B84">
          <w:rPr>
            <w:webHidden/>
          </w:rPr>
          <w:fldChar w:fldCharType="end"/>
        </w:r>
      </w:hyperlink>
    </w:p>
    <w:p w14:paraId="29085BAD" w14:textId="21E89F9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9" w:history="1">
        <w:r w:rsidRPr="007B6B84">
          <w:rPr>
            <w:rStyle w:val="Hyperlink"/>
          </w:rPr>
          <w:t>Figura 32: Resposta com filtro média móvel (janela de 8)</w:t>
        </w:r>
        <w:r w:rsidRPr="007B6B84">
          <w:rPr>
            <w:webHidden/>
          </w:rPr>
          <w:tab/>
        </w:r>
        <w:r w:rsidRPr="007B6B84">
          <w:rPr>
            <w:webHidden/>
          </w:rPr>
          <w:fldChar w:fldCharType="begin"/>
        </w:r>
        <w:r w:rsidRPr="007B6B84">
          <w:rPr>
            <w:webHidden/>
          </w:rPr>
          <w:instrText xml:space="preserve"> PAGEREF _Toc215443549 \h </w:instrText>
        </w:r>
        <w:r w:rsidRPr="007B6B84">
          <w:rPr>
            <w:webHidden/>
          </w:rPr>
        </w:r>
        <w:r w:rsidRPr="007B6B84">
          <w:rPr>
            <w:webHidden/>
          </w:rPr>
          <w:fldChar w:fldCharType="separate"/>
        </w:r>
        <w:r w:rsidRPr="007B6B84">
          <w:rPr>
            <w:webHidden/>
          </w:rPr>
          <w:t>70</w:t>
        </w:r>
        <w:r w:rsidRPr="007B6B84">
          <w:rPr>
            <w:webHidden/>
          </w:rPr>
          <w:fldChar w:fldCharType="end"/>
        </w:r>
      </w:hyperlink>
    </w:p>
    <w:p w14:paraId="40B1CB1F" w14:textId="41CB642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0" w:history="1">
        <w:r w:rsidRPr="007B6B84">
          <w:rPr>
            <w:rStyle w:val="Hyperlink"/>
          </w:rPr>
          <w:t>Figura 33: Resposta com Filtro Anti-Picos (mediana + limitador de inclinação)</w:t>
        </w:r>
        <w:r w:rsidRPr="007B6B84">
          <w:rPr>
            <w:webHidden/>
          </w:rPr>
          <w:tab/>
        </w:r>
        <w:r w:rsidRPr="007B6B84">
          <w:rPr>
            <w:webHidden/>
          </w:rPr>
          <w:fldChar w:fldCharType="begin"/>
        </w:r>
        <w:r w:rsidRPr="007B6B84">
          <w:rPr>
            <w:webHidden/>
          </w:rPr>
          <w:instrText xml:space="preserve"> PAGEREF _Toc215443550 \h </w:instrText>
        </w:r>
        <w:r w:rsidRPr="007B6B84">
          <w:rPr>
            <w:webHidden/>
          </w:rPr>
        </w:r>
        <w:r w:rsidRPr="007B6B84">
          <w:rPr>
            <w:webHidden/>
          </w:rPr>
          <w:fldChar w:fldCharType="separate"/>
        </w:r>
        <w:r w:rsidRPr="007B6B84">
          <w:rPr>
            <w:webHidden/>
          </w:rPr>
          <w:t>71</w:t>
        </w:r>
        <w:r w:rsidRPr="007B6B84">
          <w:rPr>
            <w:webHidden/>
          </w:rPr>
          <w:fldChar w:fldCharType="end"/>
        </w:r>
      </w:hyperlink>
    </w:p>
    <w:p w14:paraId="7FCA44D7" w14:textId="16F9AB7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1" w:history="1">
        <w:r w:rsidRPr="007B6B84">
          <w:rPr>
            <w:rStyle w:val="Hyperlink"/>
          </w:rPr>
          <w:t>Figura 34: Deslocamento dos pistões com aplicação simultânea de PWM</w:t>
        </w:r>
        <w:r w:rsidRPr="007B6B84">
          <w:rPr>
            <w:webHidden/>
          </w:rPr>
          <w:tab/>
        </w:r>
        <w:r w:rsidRPr="007B6B84">
          <w:rPr>
            <w:webHidden/>
          </w:rPr>
          <w:fldChar w:fldCharType="begin"/>
        </w:r>
        <w:r w:rsidRPr="007B6B84">
          <w:rPr>
            <w:webHidden/>
          </w:rPr>
          <w:instrText xml:space="preserve"> PAGEREF _Toc215443551 \h </w:instrText>
        </w:r>
        <w:r w:rsidRPr="007B6B84">
          <w:rPr>
            <w:webHidden/>
          </w:rPr>
        </w:r>
        <w:r w:rsidRPr="007B6B84">
          <w:rPr>
            <w:webHidden/>
          </w:rPr>
          <w:fldChar w:fldCharType="separate"/>
        </w:r>
        <w:r w:rsidRPr="007B6B84">
          <w:rPr>
            <w:webHidden/>
          </w:rPr>
          <w:t>72</w:t>
        </w:r>
        <w:r w:rsidRPr="007B6B84">
          <w:rPr>
            <w:webHidden/>
          </w:rPr>
          <w:fldChar w:fldCharType="end"/>
        </w:r>
      </w:hyperlink>
    </w:p>
    <w:p w14:paraId="0DBFF17B" w14:textId="7BE1903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2" w:history="1">
        <w:r w:rsidRPr="007B6B84">
          <w:rPr>
            <w:rStyle w:val="Hyperlink"/>
          </w:rPr>
          <w:t>Figura 35: Correção de Offset</w:t>
        </w:r>
        <w:r w:rsidRPr="007B6B84">
          <w:rPr>
            <w:webHidden/>
          </w:rPr>
          <w:tab/>
        </w:r>
        <w:r w:rsidRPr="007B6B84">
          <w:rPr>
            <w:webHidden/>
          </w:rPr>
          <w:fldChar w:fldCharType="begin"/>
        </w:r>
        <w:r w:rsidRPr="007B6B84">
          <w:rPr>
            <w:webHidden/>
          </w:rPr>
          <w:instrText xml:space="preserve"> PAGEREF _Toc215443552 \h </w:instrText>
        </w:r>
        <w:r w:rsidRPr="007B6B84">
          <w:rPr>
            <w:webHidden/>
          </w:rPr>
        </w:r>
        <w:r w:rsidRPr="007B6B84">
          <w:rPr>
            <w:webHidden/>
          </w:rPr>
          <w:fldChar w:fldCharType="separate"/>
        </w:r>
        <w:r w:rsidRPr="007B6B84">
          <w:rPr>
            <w:webHidden/>
          </w:rPr>
          <w:t>73</w:t>
        </w:r>
        <w:r w:rsidRPr="007B6B84">
          <w:rPr>
            <w:webHidden/>
          </w:rPr>
          <w:fldChar w:fldCharType="end"/>
        </w:r>
      </w:hyperlink>
    </w:p>
    <w:p w14:paraId="179FBB73" w14:textId="6E879CE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3" w:history="1">
        <w:r w:rsidRPr="007B6B84">
          <w:rPr>
            <w:rStyle w:val="Hyperlink"/>
          </w:rPr>
          <w:t>Figura 36: Interface do Aplicativo de Coleta de Dados</w:t>
        </w:r>
        <w:r w:rsidRPr="007B6B84">
          <w:rPr>
            <w:webHidden/>
          </w:rPr>
          <w:tab/>
        </w:r>
        <w:r w:rsidRPr="007B6B84">
          <w:rPr>
            <w:webHidden/>
          </w:rPr>
          <w:fldChar w:fldCharType="begin"/>
        </w:r>
        <w:r w:rsidRPr="007B6B84">
          <w:rPr>
            <w:webHidden/>
          </w:rPr>
          <w:instrText xml:space="preserve"> PAGEREF _Toc215443553 \h </w:instrText>
        </w:r>
        <w:r w:rsidRPr="007B6B84">
          <w:rPr>
            <w:webHidden/>
          </w:rPr>
        </w:r>
        <w:r w:rsidRPr="007B6B84">
          <w:rPr>
            <w:webHidden/>
          </w:rPr>
          <w:fldChar w:fldCharType="separate"/>
        </w:r>
        <w:r w:rsidRPr="007B6B84">
          <w:rPr>
            <w:webHidden/>
          </w:rPr>
          <w:t>76</w:t>
        </w:r>
        <w:r w:rsidRPr="007B6B84">
          <w:rPr>
            <w:webHidden/>
          </w:rPr>
          <w:fldChar w:fldCharType="end"/>
        </w:r>
      </w:hyperlink>
    </w:p>
    <w:p w14:paraId="65E6F45B" w14:textId="04D16EB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4" w:history="1">
        <w:r w:rsidRPr="007B6B84">
          <w:rPr>
            <w:rStyle w:val="Hyperlink"/>
          </w:rPr>
          <w:t>Figura 37: Dados Obtidos do Pistão 1</w:t>
        </w:r>
        <w:r w:rsidRPr="007B6B84">
          <w:rPr>
            <w:webHidden/>
          </w:rPr>
          <w:tab/>
        </w:r>
        <w:r w:rsidRPr="007B6B84">
          <w:rPr>
            <w:webHidden/>
          </w:rPr>
          <w:fldChar w:fldCharType="begin"/>
        </w:r>
        <w:r w:rsidRPr="007B6B84">
          <w:rPr>
            <w:webHidden/>
          </w:rPr>
          <w:instrText xml:space="preserve"> PAGEREF _Toc215443554 \h </w:instrText>
        </w:r>
        <w:r w:rsidRPr="007B6B84">
          <w:rPr>
            <w:webHidden/>
          </w:rPr>
        </w:r>
        <w:r w:rsidRPr="007B6B84">
          <w:rPr>
            <w:webHidden/>
          </w:rPr>
          <w:fldChar w:fldCharType="separate"/>
        </w:r>
        <w:r w:rsidRPr="007B6B84">
          <w:rPr>
            <w:webHidden/>
          </w:rPr>
          <w:t>77</w:t>
        </w:r>
        <w:r w:rsidRPr="007B6B84">
          <w:rPr>
            <w:webHidden/>
          </w:rPr>
          <w:fldChar w:fldCharType="end"/>
        </w:r>
      </w:hyperlink>
    </w:p>
    <w:p w14:paraId="68392F22" w14:textId="0B3D1CF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5" w:history="1">
        <w:r w:rsidRPr="007B6B84">
          <w:rPr>
            <w:rStyle w:val="Hyperlink"/>
          </w:rPr>
          <w:t>Figura 38: Dados Obtidos do Pistão 2</w:t>
        </w:r>
        <w:r w:rsidRPr="007B6B84">
          <w:rPr>
            <w:webHidden/>
          </w:rPr>
          <w:tab/>
        </w:r>
        <w:r w:rsidRPr="007B6B84">
          <w:rPr>
            <w:webHidden/>
          </w:rPr>
          <w:fldChar w:fldCharType="begin"/>
        </w:r>
        <w:r w:rsidRPr="007B6B84">
          <w:rPr>
            <w:webHidden/>
          </w:rPr>
          <w:instrText xml:space="preserve"> PAGEREF _Toc215443555 \h </w:instrText>
        </w:r>
        <w:r w:rsidRPr="007B6B84">
          <w:rPr>
            <w:webHidden/>
          </w:rPr>
        </w:r>
        <w:r w:rsidRPr="007B6B84">
          <w:rPr>
            <w:webHidden/>
          </w:rPr>
          <w:fldChar w:fldCharType="separate"/>
        </w:r>
        <w:r w:rsidRPr="007B6B84">
          <w:rPr>
            <w:webHidden/>
          </w:rPr>
          <w:t>77</w:t>
        </w:r>
        <w:r w:rsidRPr="007B6B84">
          <w:rPr>
            <w:webHidden/>
          </w:rPr>
          <w:fldChar w:fldCharType="end"/>
        </w:r>
      </w:hyperlink>
    </w:p>
    <w:p w14:paraId="74D210A7" w14:textId="314E816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6" w:history="1">
        <w:r w:rsidRPr="007B6B84">
          <w:rPr>
            <w:rStyle w:val="Hyperlink"/>
          </w:rPr>
          <w:t>Figura 39: Dados Obtidos do Pistão 3</w:t>
        </w:r>
        <w:r w:rsidRPr="007B6B84">
          <w:rPr>
            <w:webHidden/>
          </w:rPr>
          <w:tab/>
        </w:r>
        <w:r w:rsidRPr="007B6B84">
          <w:rPr>
            <w:webHidden/>
          </w:rPr>
          <w:fldChar w:fldCharType="begin"/>
        </w:r>
        <w:r w:rsidRPr="007B6B84">
          <w:rPr>
            <w:webHidden/>
          </w:rPr>
          <w:instrText xml:space="preserve"> PAGEREF _Toc215443556 \h </w:instrText>
        </w:r>
        <w:r w:rsidRPr="007B6B84">
          <w:rPr>
            <w:webHidden/>
          </w:rPr>
        </w:r>
        <w:r w:rsidRPr="007B6B84">
          <w:rPr>
            <w:webHidden/>
          </w:rPr>
          <w:fldChar w:fldCharType="separate"/>
        </w:r>
        <w:r w:rsidRPr="007B6B84">
          <w:rPr>
            <w:webHidden/>
          </w:rPr>
          <w:t>77</w:t>
        </w:r>
        <w:r w:rsidRPr="007B6B84">
          <w:rPr>
            <w:webHidden/>
          </w:rPr>
          <w:fldChar w:fldCharType="end"/>
        </w:r>
      </w:hyperlink>
    </w:p>
    <w:p w14:paraId="39D5C6B0" w14:textId="35D3E7E0"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7" w:history="1">
        <w:r w:rsidRPr="007B6B84">
          <w:rPr>
            <w:rStyle w:val="Hyperlink"/>
          </w:rPr>
          <w:t>Figura 40: Dados Obtidos do Pistão 4</w:t>
        </w:r>
        <w:r w:rsidRPr="007B6B84">
          <w:rPr>
            <w:webHidden/>
          </w:rPr>
          <w:tab/>
        </w:r>
        <w:r w:rsidRPr="007B6B84">
          <w:rPr>
            <w:webHidden/>
          </w:rPr>
          <w:fldChar w:fldCharType="begin"/>
        </w:r>
        <w:r w:rsidRPr="007B6B84">
          <w:rPr>
            <w:webHidden/>
          </w:rPr>
          <w:instrText xml:space="preserve"> PAGEREF _Toc215443557 \h </w:instrText>
        </w:r>
        <w:r w:rsidRPr="007B6B84">
          <w:rPr>
            <w:webHidden/>
          </w:rPr>
        </w:r>
        <w:r w:rsidRPr="007B6B84">
          <w:rPr>
            <w:webHidden/>
          </w:rPr>
          <w:fldChar w:fldCharType="separate"/>
        </w:r>
        <w:r w:rsidRPr="007B6B84">
          <w:rPr>
            <w:webHidden/>
          </w:rPr>
          <w:t>78</w:t>
        </w:r>
        <w:r w:rsidRPr="007B6B84">
          <w:rPr>
            <w:webHidden/>
          </w:rPr>
          <w:fldChar w:fldCharType="end"/>
        </w:r>
      </w:hyperlink>
    </w:p>
    <w:p w14:paraId="593416B1" w14:textId="6C80107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8" w:history="1">
        <w:r w:rsidRPr="007B6B84">
          <w:rPr>
            <w:rStyle w:val="Hyperlink"/>
          </w:rPr>
          <w:t>Figura 41: Dados Obtidos do Pistão 5</w:t>
        </w:r>
        <w:r w:rsidRPr="007B6B84">
          <w:rPr>
            <w:webHidden/>
          </w:rPr>
          <w:tab/>
        </w:r>
        <w:r w:rsidRPr="007B6B84">
          <w:rPr>
            <w:webHidden/>
          </w:rPr>
          <w:fldChar w:fldCharType="begin"/>
        </w:r>
        <w:r w:rsidRPr="007B6B84">
          <w:rPr>
            <w:webHidden/>
          </w:rPr>
          <w:instrText xml:space="preserve"> PAGEREF _Toc215443558 \h </w:instrText>
        </w:r>
        <w:r w:rsidRPr="007B6B84">
          <w:rPr>
            <w:webHidden/>
          </w:rPr>
        </w:r>
        <w:r w:rsidRPr="007B6B84">
          <w:rPr>
            <w:webHidden/>
          </w:rPr>
          <w:fldChar w:fldCharType="separate"/>
        </w:r>
        <w:r w:rsidRPr="007B6B84">
          <w:rPr>
            <w:webHidden/>
          </w:rPr>
          <w:t>78</w:t>
        </w:r>
        <w:r w:rsidRPr="007B6B84">
          <w:rPr>
            <w:webHidden/>
          </w:rPr>
          <w:fldChar w:fldCharType="end"/>
        </w:r>
      </w:hyperlink>
    </w:p>
    <w:p w14:paraId="3E576C74" w14:textId="5F8EFE4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9" w:history="1">
        <w:r w:rsidRPr="007B6B84">
          <w:rPr>
            <w:rStyle w:val="Hyperlink"/>
          </w:rPr>
          <w:t>Figura 42: Dados Obtidos do Pistão 6</w:t>
        </w:r>
        <w:r w:rsidRPr="007B6B84">
          <w:rPr>
            <w:webHidden/>
          </w:rPr>
          <w:tab/>
        </w:r>
        <w:r w:rsidRPr="007B6B84">
          <w:rPr>
            <w:webHidden/>
          </w:rPr>
          <w:fldChar w:fldCharType="begin"/>
        </w:r>
        <w:r w:rsidRPr="007B6B84">
          <w:rPr>
            <w:webHidden/>
          </w:rPr>
          <w:instrText xml:space="preserve"> PAGEREF _Toc215443559 \h </w:instrText>
        </w:r>
        <w:r w:rsidRPr="007B6B84">
          <w:rPr>
            <w:webHidden/>
          </w:rPr>
        </w:r>
        <w:r w:rsidRPr="007B6B84">
          <w:rPr>
            <w:webHidden/>
          </w:rPr>
          <w:fldChar w:fldCharType="separate"/>
        </w:r>
        <w:r w:rsidRPr="007B6B84">
          <w:rPr>
            <w:webHidden/>
          </w:rPr>
          <w:t>78</w:t>
        </w:r>
        <w:r w:rsidRPr="007B6B84">
          <w:rPr>
            <w:webHidden/>
          </w:rPr>
          <w:fldChar w:fldCharType="end"/>
        </w:r>
      </w:hyperlink>
    </w:p>
    <w:p w14:paraId="3AE8640D" w14:textId="1A51D3E0"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0" w:history="1">
        <w:r w:rsidRPr="007B6B84">
          <w:rPr>
            <w:rStyle w:val="Hyperlink"/>
          </w:rPr>
          <w:t>Figura 43: Coleta simultânea dos 6 pistões com Kp = 5</w:t>
        </w:r>
        <w:r w:rsidRPr="007B6B84">
          <w:rPr>
            <w:webHidden/>
          </w:rPr>
          <w:tab/>
        </w:r>
        <w:r w:rsidRPr="007B6B84">
          <w:rPr>
            <w:webHidden/>
          </w:rPr>
          <w:fldChar w:fldCharType="begin"/>
        </w:r>
        <w:r w:rsidRPr="007B6B84">
          <w:rPr>
            <w:webHidden/>
          </w:rPr>
          <w:instrText xml:space="preserve"> PAGEREF _Toc215443560 \h </w:instrText>
        </w:r>
        <w:r w:rsidRPr="007B6B84">
          <w:rPr>
            <w:webHidden/>
          </w:rPr>
        </w:r>
        <w:r w:rsidRPr="007B6B84">
          <w:rPr>
            <w:webHidden/>
          </w:rPr>
          <w:fldChar w:fldCharType="separate"/>
        </w:r>
        <w:r w:rsidRPr="007B6B84">
          <w:rPr>
            <w:webHidden/>
          </w:rPr>
          <w:t>79</w:t>
        </w:r>
        <w:r w:rsidRPr="007B6B84">
          <w:rPr>
            <w:webHidden/>
          </w:rPr>
          <w:fldChar w:fldCharType="end"/>
        </w:r>
      </w:hyperlink>
    </w:p>
    <w:p w14:paraId="00530C43" w14:textId="59C933F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1" w:history="1">
        <w:r w:rsidRPr="007B6B84">
          <w:rPr>
            <w:rStyle w:val="Hyperlink"/>
          </w:rPr>
          <w:t>Figura 44: Dados Importados para o System Identification</w:t>
        </w:r>
        <w:r w:rsidRPr="007B6B84">
          <w:rPr>
            <w:webHidden/>
          </w:rPr>
          <w:tab/>
        </w:r>
        <w:r w:rsidRPr="007B6B84">
          <w:rPr>
            <w:webHidden/>
          </w:rPr>
          <w:fldChar w:fldCharType="begin"/>
        </w:r>
        <w:r w:rsidRPr="007B6B84">
          <w:rPr>
            <w:webHidden/>
          </w:rPr>
          <w:instrText xml:space="preserve"> PAGEREF _Toc215443561 \h </w:instrText>
        </w:r>
        <w:r w:rsidRPr="007B6B84">
          <w:rPr>
            <w:webHidden/>
          </w:rPr>
        </w:r>
        <w:r w:rsidRPr="007B6B84">
          <w:rPr>
            <w:webHidden/>
          </w:rPr>
          <w:fldChar w:fldCharType="separate"/>
        </w:r>
        <w:r w:rsidRPr="007B6B84">
          <w:rPr>
            <w:webHidden/>
          </w:rPr>
          <w:t>80</w:t>
        </w:r>
        <w:r w:rsidRPr="007B6B84">
          <w:rPr>
            <w:webHidden/>
          </w:rPr>
          <w:fldChar w:fldCharType="end"/>
        </w:r>
      </w:hyperlink>
    </w:p>
    <w:p w14:paraId="0D0A0909" w14:textId="0D6E433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2" w:history="1">
        <w:r w:rsidRPr="007B6B84">
          <w:rPr>
            <w:rStyle w:val="Hyperlink"/>
          </w:rPr>
          <w:t>Figura 45: Configurações do Modelo</w:t>
        </w:r>
        <w:r w:rsidRPr="007B6B84">
          <w:rPr>
            <w:webHidden/>
          </w:rPr>
          <w:tab/>
        </w:r>
        <w:r w:rsidRPr="007B6B84">
          <w:rPr>
            <w:webHidden/>
          </w:rPr>
          <w:fldChar w:fldCharType="begin"/>
        </w:r>
        <w:r w:rsidRPr="007B6B84">
          <w:rPr>
            <w:webHidden/>
          </w:rPr>
          <w:instrText xml:space="preserve"> PAGEREF _Toc215443562 \h </w:instrText>
        </w:r>
        <w:r w:rsidRPr="007B6B84">
          <w:rPr>
            <w:webHidden/>
          </w:rPr>
        </w:r>
        <w:r w:rsidRPr="007B6B84">
          <w:rPr>
            <w:webHidden/>
          </w:rPr>
          <w:fldChar w:fldCharType="separate"/>
        </w:r>
        <w:r w:rsidRPr="007B6B84">
          <w:rPr>
            <w:webHidden/>
          </w:rPr>
          <w:t>81</w:t>
        </w:r>
        <w:r w:rsidRPr="007B6B84">
          <w:rPr>
            <w:webHidden/>
          </w:rPr>
          <w:fldChar w:fldCharType="end"/>
        </w:r>
      </w:hyperlink>
    </w:p>
    <w:p w14:paraId="55095591" w14:textId="14B9571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3" w:history="1">
        <w:r w:rsidRPr="007B6B84">
          <w:rPr>
            <w:rStyle w:val="Hyperlink"/>
          </w:rPr>
          <w:t>Figura 46: Resultado do Modelo Gerado Pistão 1 e 2</w:t>
        </w:r>
        <w:r w:rsidRPr="007B6B84">
          <w:rPr>
            <w:webHidden/>
          </w:rPr>
          <w:tab/>
        </w:r>
        <w:r w:rsidRPr="007B6B84">
          <w:rPr>
            <w:webHidden/>
          </w:rPr>
          <w:fldChar w:fldCharType="begin"/>
        </w:r>
        <w:r w:rsidRPr="007B6B84">
          <w:rPr>
            <w:webHidden/>
          </w:rPr>
          <w:instrText xml:space="preserve"> PAGEREF _Toc215443563 \h </w:instrText>
        </w:r>
        <w:r w:rsidRPr="007B6B84">
          <w:rPr>
            <w:webHidden/>
          </w:rPr>
        </w:r>
        <w:r w:rsidRPr="007B6B84">
          <w:rPr>
            <w:webHidden/>
          </w:rPr>
          <w:fldChar w:fldCharType="separate"/>
        </w:r>
        <w:r w:rsidRPr="007B6B84">
          <w:rPr>
            <w:webHidden/>
          </w:rPr>
          <w:t>81</w:t>
        </w:r>
        <w:r w:rsidRPr="007B6B84">
          <w:rPr>
            <w:webHidden/>
          </w:rPr>
          <w:fldChar w:fldCharType="end"/>
        </w:r>
      </w:hyperlink>
    </w:p>
    <w:p w14:paraId="622485D7" w14:textId="0835009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4" w:history="1">
        <w:r w:rsidRPr="007B6B84">
          <w:rPr>
            <w:rStyle w:val="Hyperlink"/>
          </w:rPr>
          <w:t>Figura 47: Resultado do Modelo Gerado Pistão 3 e 4</w:t>
        </w:r>
        <w:r w:rsidRPr="007B6B84">
          <w:rPr>
            <w:webHidden/>
          </w:rPr>
          <w:tab/>
        </w:r>
        <w:r w:rsidRPr="007B6B84">
          <w:rPr>
            <w:webHidden/>
          </w:rPr>
          <w:fldChar w:fldCharType="begin"/>
        </w:r>
        <w:r w:rsidRPr="007B6B84">
          <w:rPr>
            <w:webHidden/>
          </w:rPr>
          <w:instrText xml:space="preserve"> PAGEREF _Toc215443564 \h </w:instrText>
        </w:r>
        <w:r w:rsidRPr="007B6B84">
          <w:rPr>
            <w:webHidden/>
          </w:rPr>
        </w:r>
        <w:r w:rsidRPr="007B6B84">
          <w:rPr>
            <w:webHidden/>
          </w:rPr>
          <w:fldChar w:fldCharType="separate"/>
        </w:r>
        <w:r w:rsidRPr="007B6B84">
          <w:rPr>
            <w:webHidden/>
          </w:rPr>
          <w:t>81</w:t>
        </w:r>
        <w:r w:rsidRPr="007B6B84">
          <w:rPr>
            <w:webHidden/>
          </w:rPr>
          <w:fldChar w:fldCharType="end"/>
        </w:r>
      </w:hyperlink>
    </w:p>
    <w:p w14:paraId="2E2F626C" w14:textId="59ADA71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5" w:history="1">
        <w:r w:rsidRPr="007B6B84">
          <w:rPr>
            <w:rStyle w:val="Hyperlink"/>
          </w:rPr>
          <w:t>Figura 48: Resultado do Modelo Gerado Pistão 5 e 6</w:t>
        </w:r>
        <w:r w:rsidRPr="007B6B84">
          <w:rPr>
            <w:webHidden/>
          </w:rPr>
          <w:tab/>
        </w:r>
        <w:r w:rsidRPr="007B6B84">
          <w:rPr>
            <w:webHidden/>
          </w:rPr>
          <w:fldChar w:fldCharType="begin"/>
        </w:r>
        <w:r w:rsidRPr="007B6B84">
          <w:rPr>
            <w:webHidden/>
          </w:rPr>
          <w:instrText xml:space="preserve"> PAGEREF _Toc215443565 \h </w:instrText>
        </w:r>
        <w:r w:rsidRPr="007B6B84">
          <w:rPr>
            <w:webHidden/>
          </w:rPr>
        </w:r>
        <w:r w:rsidRPr="007B6B84">
          <w:rPr>
            <w:webHidden/>
          </w:rPr>
          <w:fldChar w:fldCharType="separate"/>
        </w:r>
        <w:r w:rsidRPr="007B6B84">
          <w:rPr>
            <w:webHidden/>
          </w:rPr>
          <w:t>82</w:t>
        </w:r>
        <w:r w:rsidRPr="007B6B84">
          <w:rPr>
            <w:webHidden/>
          </w:rPr>
          <w:fldChar w:fldCharType="end"/>
        </w:r>
      </w:hyperlink>
    </w:p>
    <w:p w14:paraId="6ADF907D" w14:textId="3FFFF81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6" w:history="1">
        <w:r w:rsidRPr="007B6B84">
          <w:rPr>
            <w:rStyle w:val="Hyperlink"/>
          </w:rPr>
          <w:t>Figura 49: Pistão 1 – Comparação entre as FTs</w:t>
        </w:r>
        <w:r w:rsidRPr="007B6B84">
          <w:rPr>
            <w:webHidden/>
          </w:rPr>
          <w:tab/>
        </w:r>
        <w:r w:rsidRPr="007B6B84">
          <w:rPr>
            <w:webHidden/>
          </w:rPr>
          <w:fldChar w:fldCharType="begin"/>
        </w:r>
        <w:r w:rsidRPr="007B6B84">
          <w:rPr>
            <w:webHidden/>
          </w:rPr>
          <w:instrText xml:space="preserve"> PAGEREF _Toc215443566 \h </w:instrText>
        </w:r>
        <w:r w:rsidRPr="007B6B84">
          <w:rPr>
            <w:webHidden/>
          </w:rPr>
        </w:r>
        <w:r w:rsidRPr="007B6B84">
          <w:rPr>
            <w:webHidden/>
          </w:rPr>
          <w:fldChar w:fldCharType="separate"/>
        </w:r>
        <w:r w:rsidRPr="007B6B84">
          <w:rPr>
            <w:webHidden/>
          </w:rPr>
          <w:t>83</w:t>
        </w:r>
        <w:r w:rsidRPr="007B6B84">
          <w:rPr>
            <w:webHidden/>
          </w:rPr>
          <w:fldChar w:fldCharType="end"/>
        </w:r>
      </w:hyperlink>
    </w:p>
    <w:p w14:paraId="1DB701A6" w14:textId="129D9F7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7" w:history="1">
        <w:r w:rsidRPr="007B6B84">
          <w:rPr>
            <w:rStyle w:val="Hyperlink"/>
          </w:rPr>
          <w:t>Figura 50: Pistão 1 – Erro ao longo do tempo</w:t>
        </w:r>
        <w:r w:rsidRPr="007B6B84">
          <w:rPr>
            <w:webHidden/>
          </w:rPr>
          <w:tab/>
        </w:r>
        <w:r w:rsidRPr="007B6B84">
          <w:rPr>
            <w:webHidden/>
          </w:rPr>
          <w:fldChar w:fldCharType="begin"/>
        </w:r>
        <w:r w:rsidRPr="007B6B84">
          <w:rPr>
            <w:webHidden/>
          </w:rPr>
          <w:instrText xml:space="preserve"> PAGEREF _Toc215443567 \h </w:instrText>
        </w:r>
        <w:r w:rsidRPr="007B6B84">
          <w:rPr>
            <w:webHidden/>
          </w:rPr>
        </w:r>
        <w:r w:rsidRPr="007B6B84">
          <w:rPr>
            <w:webHidden/>
          </w:rPr>
          <w:fldChar w:fldCharType="separate"/>
        </w:r>
        <w:r w:rsidRPr="007B6B84">
          <w:rPr>
            <w:webHidden/>
          </w:rPr>
          <w:t>84</w:t>
        </w:r>
        <w:r w:rsidRPr="007B6B84">
          <w:rPr>
            <w:webHidden/>
          </w:rPr>
          <w:fldChar w:fldCharType="end"/>
        </w:r>
      </w:hyperlink>
    </w:p>
    <w:p w14:paraId="10C7090F" w14:textId="2A01BEB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8" w:history="1">
        <w:r w:rsidRPr="007B6B84">
          <w:rPr>
            <w:rStyle w:val="Hyperlink"/>
          </w:rPr>
          <w:t>Figura 51: Pistão 2 – Comparação entre as FTs</w:t>
        </w:r>
        <w:r w:rsidRPr="007B6B84">
          <w:rPr>
            <w:webHidden/>
          </w:rPr>
          <w:tab/>
        </w:r>
        <w:r w:rsidRPr="007B6B84">
          <w:rPr>
            <w:webHidden/>
          </w:rPr>
          <w:fldChar w:fldCharType="begin"/>
        </w:r>
        <w:r w:rsidRPr="007B6B84">
          <w:rPr>
            <w:webHidden/>
          </w:rPr>
          <w:instrText xml:space="preserve"> PAGEREF _Toc215443568 \h </w:instrText>
        </w:r>
        <w:r w:rsidRPr="007B6B84">
          <w:rPr>
            <w:webHidden/>
          </w:rPr>
        </w:r>
        <w:r w:rsidRPr="007B6B84">
          <w:rPr>
            <w:webHidden/>
          </w:rPr>
          <w:fldChar w:fldCharType="separate"/>
        </w:r>
        <w:r w:rsidRPr="007B6B84">
          <w:rPr>
            <w:webHidden/>
          </w:rPr>
          <w:t>84</w:t>
        </w:r>
        <w:r w:rsidRPr="007B6B84">
          <w:rPr>
            <w:webHidden/>
          </w:rPr>
          <w:fldChar w:fldCharType="end"/>
        </w:r>
      </w:hyperlink>
    </w:p>
    <w:p w14:paraId="3EB3506D" w14:textId="130094B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9" w:history="1">
        <w:r w:rsidRPr="007B6B84">
          <w:rPr>
            <w:rStyle w:val="Hyperlink"/>
          </w:rPr>
          <w:t>Figura 52: Pistão 2 – Erro ao longo do tempo</w:t>
        </w:r>
        <w:r w:rsidRPr="007B6B84">
          <w:rPr>
            <w:webHidden/>
          </w:rPr>
          <w:tab/>
        </w:r>
        <w:r w:rsidRPr="007B6B84">
          <w:rPr>
            <w:webHidden/>
          </w:rPr>
          <w:fldChar w:fldCharType="begin"/>
        </w:r>
        <w:r w:rsidRPr="007B6B84">
          <w:rPr>
            <w:webHidden/>
          </w:rPr>
          <w:instrText xml:space="preserve"> PAGEREF _Toc215443569 \h </w:instrText>
        </w:r>
        <w:r w:rsidRPr="007B6B84">
          <w:rPr>
            <w:webHidden/>
          </w:rPr>
        </w:r>
        <w:r w:rsidRPr="007B6B84">
          <w:rPr>
            <w:webHidden/>
          </w:rPr>
          <w:fldChar w:fldCharType="separate"/>
        </w:r>
        <w:r w:rsidRPr="007B6B84">
          <w:rPr>
            <w:webHidden/>
          </w:rPr>
          <w:t>84</w:t>
        </w:r>
        <w:r w:rsidRPr="007B6B84">
          <w:rPr>
            <w:webHidden/>
          </w:rPr>
          <w:fldChar w:fldCharType="end"/>
        </w:r>
      </w:hyperlink>
    </w:p>
    <w:p w14:paraId="0021467C" w14:textId="577B110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0" w:history="1">
        <w:r w:rsidRPr="007B6B84">
          <w:rPr>
            <w:rStyle w:val="Hyperlink"/>
          </w:rPr>
          <w:t>Figura 53: Pistão 3 – Comparação entre as FTs</w:t>
        </w:r>
        <w:r w:rsidRPr="007B6B84">
          <w:rPr>
            <w:webHidden/>
          </w:rPr>
          <w:tab/>
        </w:r>
        <w:r w:rsidRPr="007B6B84">
          <w:rPr>
            <w:webHidden/>
          </w:rPr>
          <w:fldChar w:fldCharType="begin"/>
        </w:r>
        <w:r w:rsidRPr="007B6B84">
          <w:rPr>
            <w:webHidden/>
          </w:rPr>
          <w:instrText xml:space="preserve"> PAGEREF _Toc215443570 \h </w:instrText>
        </w:r>
        <w:r w:rsidRPr="007B6B84">
          <w:rPr>
            <w:webHidden/>
          </w:rPr>
        </w:r>
        <w:r w:rsidRPr="007B6B84">
          <w:rPr>
            <w:webHidden/>
          </w:rPr>
          <w:fldChar w:fldCharType="separate"/>
        </w:r>
        <w:r w:rsidRPr="007B6B84">
          <w:rPr>
            <w:webHidden/>
          </w:rPr>
          <w:t>85</w:t>
        </w:r>
        <w:r w:rsidRPr="007B6B84">
          <w:rPr>
            <w:webHidden/>
          </w:rPr>
          <w:fldChar w:fldCharType="end"/>
        </w:r>
      </w:hyperlink>
    </w:p>
    <w:p w14:paraId="1799B135" w14:textId="2F8C5A9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1" w:history="1">
        <w:r w:rsidRPr="007B6B84">
          <w:rPr>
            <w:rStyle w:val="Hyperlink"/>
          </w:rPr>
          <w:t>Figura 54: Pistão 3 – Erro ao longo do tempo</w:t>
        </w:r>
        <w:r w:rsidRPr="007B6B84">
          <w:rPr>
            <w:webHidden/>
          </w:rPr>
          <w:tab/>
        </w:r>
        <w:r w:rsidRPr="007B6B84">
          <w:rPr>
            <w:webHidden/>
          </w:rPr>
          <w:fldChar w:fldCharType="begin"/>
        </w:r>
        <w:r w:rsidRPr="007B6B84">
          <w:rPr>
            <w:webHidden/>
          </w:rPr>
          <w:instrText xml:space="preserve"> PAGEREF _Toc215443571 \h </w:instrText>
        </w:r>
        <w:r w:rsidRPr="007B6B84">
          <w:rPr>
            <w:webHidden/>
          </w:rPr>
        </w:r>
        <w:r w:rsidRPr="007B6B84">
          <w:rPr>
            <w:webHidden/>
          </w:rPr>
          <w:fldChar w:fldCharType="separate"/>
        </w:r>
        <w:r w:rsidRPr="007B6B84">
          <w:rPr>
            <w:webHidden/>
          </w:rPr>
          <w:t>85</w:t>
        </w:r>
        <w:r w:rsidRPr="007B6B84">
          <w:rPr>
            <w:webHidden/>
          </w:rPr>
          <w:fldChar w:fldCharType="end"/>
        </w:r>
      </w:hyperlink>
    </w:p>
    <w:p w14:paraId="7E2FED88" w14:textId="6000394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2" w:history="1">
        <w:r w:rsidRPr="007B6B84">
          <w:rPr>
            <w:rStyle w:val="Hyperlink"/>
          </w:rPr>
          <w:t>Figura 55: Pistão 4 – Comparação entre as FTs</w:t>
        </w:r>
        <w:r w:rsidRPr="007B6B84">
          <w:rPr>
            <w:webHidden/>
          </w:rPr>
          <w:tab/>
        </w:r>
        <w:r w:rsidRPr="007B6B84">
          <w:rPr>
            <w:webHidden/>
          </w:rPr>
          <w:fldChar w:fldCharType="begin"/>
        </w:r>
        <w:r w:rsidRPr="007B6B84">
          <w:rPr>
            <w:webHidden/>
          </w:rPr>
          <w:instrText xml:space="preserve"> PAGEREF _Toc215443572 \h </w:instrText>
        </w:r>
        <w:r w:rsidRPr="007B6B84">
          <w:rPr>
            <w:webHidden/>
          </w:rPr>
        </w:r>
        <w:r w:rsidRPr="007B6B84">
          <w:rPr>
            <w:webHidden/>
          </w:rPr>
          <w:fldChar w:fldCharType="separate"/>
        </w:r>
        <w:r w:rsidRPr="007B6B84">
          <w:rPr>
            <w:webHidden/>
          </w:rPr>
          <w:t>85</w:t>
        </w:r>
        <w:r w:rsidRPr="007B6B84">
          <w:rPr>
            <w:webHidden/>
          </w:rPr>
          <w:fldChar w:fldCharType="end"/>
        </w:r>
      </w:hyperlink>
    </w:p>
    <w:p w14:paraId="0FB87A38" w14:textId="73BBD56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3" w:history="1">
        <w:r w:rsidRPr="007B6B84">
          <w:rPr>
            <w:rStyle w:val="Hyperlink"/>
          </w:rPr>
          <w:t>Figura 56: Pistão 4 – Erro ao longo do tempo</w:t>
        </w:r>
        <w:r w:rsidRPr="007B6B84">
          <w:rPr>
            <w:webHidden/>
          </w:rPr>
          <w:tab/>
        </w:r>
        <w:r w:rsidRPr="007B6B84">
          <w:rPr>
            <w:webHidden/>
          </w:rPr>
          <w:fldChar w:fldCharType="begin"/>
        </w:r>
        <w:r w:rsidRPr="007B6B84">
          <w:rPr>
            <w:webHidden/>
          </w:rPr>
          <w:instrText xml:space="preserve"> PAGEREF _Toc215443573 \h </w:instrText>
        </w:r>
        <w:r w:rsidRPr="007B6B84">
          <w:rPr>
            <w:webHidden/>
          </w:rPr>
        </w:r>
        <w:r w:rsidRPr="007B6B84">
          <w:rPr>
            <w:webHidden/>
          </w:rPr>
          <w:fldChar w:fldCharType="separate"/>
        </w:r>
        <w:r w:rsidRPr="007B6B84">
          <w:rPr>
            <w:webHidden/>
          </w:rPr>
          <w:t>86</w:t>
        </w:r>
        <w:r w:rsidRPr="007B6B84">
          <w:rPr>
            <w:webHidden/>
          </w:rPr>
          <w:fldChar w:fldCharType="end"/>
        </w:r>
      </w:hyperlink>
    </w:p>
    <w:p w14:paraId="33356D1E" w14:textId="50C8E27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4" w:history="1">
        <w:r w:rsidRPr="007B6B84">
          <w:rPr>
            <w:rStyle w:val="Hyperlink"/>
          </w:rPr>
          <w:t>Figura 57: Pistão 5 – Comparação entre as FTs</w:t>
        </w:r>
        <w:r w:rsidRPr="007B6B84">
          <w:rPr>
            <w:webHidden/>
          </w:rPr>
          <w:tab/>
        </w:r>
        <w:r w:rsidRPr="007B6B84">
          <w:rPr>
            <w:webHidden/>
          </w:rPr>
          <w:fldChar w:fldCharType="begin"/>
        </w:r>
        <w:r w:rsidRPr="007B6B84">
          <w:rPr>
            <w:webHidden/>
          </w:rPr>
          <w:instrText xml:space="preserve"> PAGEREF _Toc215443574 \h </w:instrText>
        </w:r>
        <w:r w:rsidRPr="007B6B84">
          <w:rPr>
            <w:webHidden/>
          </w:rPr>
        </w:r>
        <w:r w:rsidRPr="007B6B84">
          <w:rPr>
            <w:webHidden/>
          </w:rPr>
          <w:fldChar w:fldCharType="separate"/>
        </w:r>
        <w:r w:rsidRPr="007B6B84">
          <w:rPr>
            <w:webHidden/>
          </w:rPr>
          <w:t>86</w:t>
        </w:r>
        <w:r w:rsidRPr="007B6B84">
          <w:rPr>
            <w:webHidden/>
          </w:rPr>
          <w:fldChar w:fldCharType="end"/>
        </w:r>
      </w:hyperlink>
    </w:p>
    <w:p w14:paraId="23A7E946" w14:textId="0C4D512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5" w:history="1">
        <w:r w:rsidRPr="007B6B84">
          <w:rPr>
            <w:rStyle w:val="Hyperlink"/>
          </w:rPr>
          <w:t>Figura 58: Pistão 5 – Erro ao longo do tempo</w:t>
        </w:r>
        <w:r w:rsidRPr="007B6B84">
          <w:rPr>
            <w:webHidden/>
          </w:rPr>
          <w:tab/>
        </w:r>
        <w:r w:rsidRPr="007B6B84">
          <w:rPr>
            <w:webHidden/>
          </w:rPr>
          <w:fldChar w:fldCharType="begin"/>
        </w:r>
        <w:r w:rsidRPr="007B6B84">
          <w:rPr>
            <w:webHidden/>
          </w:rPr>
          <w:instrText xml:space="preserve"> PAGEREF _Toc215443575 \h </w:instrText>
        </w:r>
        <w:r w:rsidRPr="007B6B84">
          <w:rPr>
            <w:webHidden/>
          </w:rPr>
        </w:r>
        <w:r w:rsidRPr="007B6B84">
          <w:rPr>
            <w:webHidden/>
          </w:rPr>
          <w:fldChar w:fldCharType="separate"/>
        </w:r>
        <w:r w:rsidRPr="007B6B84">
          <w:rPr>
            <w:webHidden/>
          </w:rPr>
          <w:t>86</w:t>
        </w:r>
        <w:r w:rsidRPr="007B6B84">
          <w:rPr>
            <w:webHidden/>
          </w:rPr>
          <w:fldChar w:fldCharType="end"/>
        </w:r>
      </w:hyperlink>
    </w:p>
    <w:p w14:paraId="7BACDFF1" w14:textId="67EFD16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6" w:history="1">
        <w:r w:rsidRPr="007B6B84">
          <w:rPr>
            <w:rStyle w:val="Hyperlink"/>
          </w:rPr>
          <w:t>Figura 59: Pistão 6 – Comparação entre as FTs</w:t>
        </w:r>
        <w:r w:rsidRPr="007B6B84">
          <w:rPr>
            <w:webHidden/>
          </w:rPr>
          <w:tab/>
        </w:r>
        <w:r w:rsidRPr="007B6B84">
          <w:rPr>
            <w:webHidden/>
          </w:rPr>
          <w:fldChar w:fldCharType="begin"/>
        </w:r>
        <w:r w:rsidRPr="007B6B84">
          <w:rPr>
            <w:webHidden/>
          </w:rPr>
          <w:instrText xml:space="preserve"> PAGEREF _Toc215443576 \h </w:instrText>
        </w:r>
        <w:r w:rsidRPr="007B6B84">
          <w:rPr>
            <w:webHidden/>
          </w:rPr>
        </w:r>
        <w:r w:rsidRPr="007B6B84">
          <w:rPr>
            <w:webHidden/>
          </w:rPr>
          <w:fldChar w:fldCharType="separate"/>
        </w:r>
        <w:r w:rsidRPr="007B6B84">
          <w:rPr>
            <w:webHidden/>
          </w:rPr>
          <w:t>87</w:t>
        </w:r>
        <w:r w:rsidRPr="007B6B84">
          <w:rPr>
            <w:webHidden/>
          </w:rPr>
          <w:fldChar w:fldCharType="end"/>
        </w:r>
      </w:hyperlink>
    </w:p>
    <w:p w14:paraId="321825A0" w14:textId="5690A1D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7" w:history="1">
        <w:r w:rsidRPr="007B6B84">
          <w:rPr>
            <w:rStyle w:val="Hyperlink"/>
          </w:rPr>
          <w:t>Figura 60: Pistão 6 – Erro ao longo do tempo</w:t>
        </w:r>
        <w:r w:rsidRPr="007B6B84">
          <w:rPr>
            <w:webHidden/>
          </w:rPr>
          <w:tab/>
        </w:r>
        <w:r w:rsidRPr="007B6B84">
          <w:rPr>
            <w:webHidden/>
          </w:rPr>
          <w:fldChar w:fldCharType="begin"/>
        </w:r>
        <w:r w:rsidRPr="007B6B84">
          <w:rPr>
            <w:webHidden/>
          </w:rPr>
          <w:instrText xml:space="preserve"> PAGEREF _Toc215443577 \h </w:instrText>
        </w:r>
        <w:r w:rsidRPr="007B6B84">
          <w:rPr>
            <w:webHidden/>
          </w:rPr>
        </w:r>
        <w:r w:rsidRPr="007B6B84">
          <w:rPr>
            <w:webHidden/>
          </w:rPr>
          <w:fldChar w:fldCharType="separate"/>
        </w:r>
        <w:r w:rsidRPr="007B6B84">
          <w:rPr>
            <w:webHidden/>
          </w:rPr>
          <w:t>87</w:t>
        </w:r>
        <w:r w:rsidRPr="007B6B84">
          <w:rPr>
            <w:webHidden/>
          </w:rPr>
          <w:fldChar w:fldCharType="end"/>
        </w:r>
      </w:hyperlink>
    </w:p>
    <w:p w14:paraId="63683561" w14:textId="2E52F80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8" w:history="1">
        <w:r w:rsidRPr="007B6B84">
          <w:rPr>
            <w:rStyle w:val="Hyperlink"/>
          </w:rPr>
          <w:t>Figura 61: Resultado Obtido – Curva 6 Pistões Sobrepostas para Comparação</w:t>
        </w:r>
        <w:r w:rsidRPr="007B6B84">
          <w:rPr>
            <w:webHidden/>
          </w:rPr>
          <w:tab/>
        </w:r>
        <w:r w:rsidRPr="007B6B84">
          <w:rPr>
            <w:webHidden/>
          </w:rPr>
          <w:fldChar w:fldCharType="begin"/>
        </w:r>
        <w:r w:rsidRPr="007B6B84">
          <w:rPr>
            <w:webHidden/>
          </w:rPr>
          <w:instrText xml:space="preserve"> PAGEREF _Toc215443578 \h </w:instrText>
        </w:r>
        <w:r w:rsidRPr="007B6B84">
          <w:rPr>
            <w:webHidden/>
          </w:rPr>
        </w:r>
        <w:r w:rsidRPr="007B6B84">
          <w:rPr>
            <w:webHidden/>
          </w:rPr>
          <w:fldChar w:fldCharType="separate"/>
        </w:r>
        <w:r w:rsidRPr="007B6B84">
          <w:rPr>
            <w:webHidden/>
          </w:rPr>
          <w:t>89</w:t>
        </w:r>
        <w:r w:rsidRPr="007B6B84">
          <w:rPr>
            <w:webHidden/>
          </w:rPr>
          <w:fldChar w:fldCharType="end"/>
        </w:r>
      </w:hyperlink>
    </w:p>
    <w:p w14:paraId="2FD4A44E" w14:textId="1763413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9" w:history="1">
        <w:r w:rsidRPr="007B6B84">
          <w:rPr>
            <w:rStyle w:val="Hyperlink"/>
          </w:rPr>
          <w:t>Figura 62: Especificações do Design</w:t>
        </w:r>
        <w:r w:rsidRPr="007B6B84">
          <w:rPr>
            <w:webHidden/>
          </w:rPr>
          <w:tab/>
        </w:r>
        <w:r w:rsidRPr="007B6B84">
          <w:rPr>
            <w:webHidden/>
          </w:rPr>
          <w:fldChar w:fldCharType="begin"/>
        </w:r>
        <w:r w:rsidRPr="007B6B84">
          <w:rPr>
            <w:webHidden/>
          </w:rPr>
          <w:instrText xml:space="preserve"> PAGEREF _Toc215443579 \h </w:instrText>
        </w:r>
        <w:r w:rsidRPr="007B6B84">
          <w:rPr>
            <w:webHidden/>
          </w:rPr>
        </w:r>
        <w:r w:rsidRPr="007B6B84">
          <w:rPr>
            <w:webHidden/>
          </w:rPr>
          <w:fldChar w:fldCharType="separate"/>
        </w:r>
        <w:r w:rsidRPr="007B6B84">
          <w:rPr>
            <w:webHidden/>
          </w:rPr>
          <w:t>90</w:t>
        </w:r>
        <w:r w:rsidRPr="007B6B84">
          <w:rPr>
            <w:webHidden/>
          </w:rPr>
          <w:fldChar w:fldCharType="end"/>
        </w:r>
      </w:hyperlink>
    </w:p>
    <w:p w14:paraId="0BB0048E" w14:textId="610F3FE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0" w:history="1">
        <w:r w:rsidRPr="007B6B84">
          <w:rPr>
            <w:rStyle w:val="Hyperlink"/>
          </w:rPr>
          <w:t>Figura 63: Resultado Desejado</w:t>
        </w:r>
        <w:r w:rsidRPr="007B6B84">
          <w:rPr>
            <w:webHidden/>
          </w:rPr>
          <w:tab/>
        </w:r>
        <w:r w:rsidRPr="007B6B84">
          <w:rPr>
            <w:webHidden/>
          </w:rPr>
          <w:fldChar w:fldCharType="begin"/>
        </w:r>
        <w:r w:rsidRPr="007B6B84">
          <w:rPr>
            <w:webHidden/>
          </w:rPr>
          <w:instrText xml:space="preserve"> PAGEREF _Toc215443580 \h </w:instrText>
        </w:r>
        <w:r w:rsidRPr="007B6B84">
          <w:rPr>
            <w:webHidden/>
          </w:rPr>
        </w:r>
        <w:r w:rsidRPr="007B6B84">
          <w:rPr>
            <w:webHidden/>
          </w:rPr>
          <w:fldChar w:fldCharType="separate"/>
        </w:r>
        <w:r w:rsidRPr="007B6B84">
          <w:rPr>
            <w:webHidden/>
          </w:rPr>
          <w:t>90</w:t>
        </w:r>
        <w:r w:rsidRPr="007B6B84">
          <w:rPr>
            <w:webHidden/>
          </w:rPr>
          <w:fldChar w:fldCharType="end"/>
        </w:r>
      </w:hyperlink>
    </w:p>
    <w:p w14:paraId="7AAB623F" w14:textId="30349A4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1" w:history="1">
        <w:r w:rsidRPr="007B6B84">
          <w:rPr>
            <w:rStyle w:val="Hyperlink"/>
          </w:rPr>
          <w:t>Figura 64: Resposta do ensaio</w:t>
        </w:r>
        <w:r w:rsidRPr="007B6B84">
          <w:rPr>
            <w:webHidden/>
          </w:rPr>
          <w:tab/>
        </w:r>
        <w:r w:rsidRPr="007B6B84">
          <w:rPr>
            <w:webHidden/>
          </w:rPr>
          <w:fldChar w:fldCharType="begin"/>
        </w:r>
        <w:r w:rsidRPr="007B6B84">
          <w:rPr>
            <w:webHidden/>
          </w:rPr>
          <w:instrText xml:space="preserve"> PAGEREF _Toc215443581 \h </w:instrText>
        </w:r>
        <w:r w:rsidRPr="007B6B84">
          <w:rPr>
            <w:webHidden/>
          </w:rPr>
        </w:r>
        <w:r w:rsidRPr="007B6B84">
          <w:rPr>
            <w:webHidden/>
          </w:rPr>
          <w:fldChar w:fldCharType="separate"/>
        </w:r>
        <w:r w:rsidRPr="007B6B84">
          <w:rPr>
            <w:webHidden/>
          </w:rPr>
          <w:t>91</w:t>
        </w:r>
        <w:r w:rsidRPr="007B6B84">
          <w:rPr>
            <w:webHidden/>
          </w:rPr>
          <w:fldChar w:fldCharType="end"/>
        </w:r>
      </w:hyperlink>
    </w:p>
    <w:p w14:paraId="1BE5009A" w14:textId="788CF20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2" w:history="1">
        <w:r w:rsidRPr="007B6B84">
          <w:rPr>
            <w:rStyle w:val="Hyperlink"/>
          </w:rPr>
          <w:t>Figura 65: Resposta antes da sincronização – Visão geral</w:t>
        </w:r>
        <w:r w:rsidRPr="007B6B84">
          <w:rPr>
            <w:webHidden/>
          </w:rPr>
          <w:tab/>
        </w:r>
        <w:r w:rsidRPr="007B6B84">
          <w:rPr>
            <w:webHidden/>
          </w:rPr>
          <w:fldChar w:fldCharType="begin"/>
        </w:r>
        <w:r w:rsidRPr="007B6B84">
          <w:rPr>
            <w:webHidden/>
          </w:rPr>
          <w:instrText xml:space="preserve"> PAGEREF _Toc215443582 \h </w:instrText>
        </w:r>
        <w:r w:rsidRPr="007B6B84">
          <w:rPr>
            <w:webHidden/>
          </w:rPr>
        </w:r>
        <w:r w:rsidRPr="007B6B84">
          <w:rPr>
            <w:webHidden/>
          </w:rPr>
          <w:fldChar w:fldCharType="separate"/>
        </w:r>
        <w:r w:rsidRPr="007B6B84">
          <w:rPr>
            <w:webHidden/>
          </w:rPr>
          <w:t>92</w:t>
        </w:r>
        <w:r w:rsidRPr="007B6B84">
          <w:rPr>
            <w:webHidden/>
          </w:rPr>
          <w:fldChar w:fldCharType="end"/>
        </w:r>
      </w:hyperlink>
    </w:p>
    <w:p w14:paraId="3B54D535" w14:textId="3B36E6B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3" w:history="1">
        <w:r w:rsidRPr="007B6B84">
          <w:rPr>
            <w:rStyle w:val="Hyperlink"/>
          </w:rPr>
          <w:t>Figura 66: Resposta antes da sincronização – zoom Tr e Ts</w:t>
        </w:r>
        <w:r w:rsidRPr="007B6B84">
          <w:rPr>
            <w:webHidden/>
          </w:rPr>
          <w:tab/>
        </w:r>
        <w:r w:rsidRPr="007B6B84">
          <w:rPr>
            <w:webHidden/>
          </w:rPr>
          <w:fldChar w:fldCharType="begin"/>
        </w:r>
        <w:r w:rsidRPr="007B6B84">
          <w:rPr>
            <w:webHidden/>
          </w:rPr>
          <w:instrText xml:space="preserve"> PAGEREF _Toc215443583 \h </w:instrText>
        </w:r>
        <w:r w:rsidRPr="007B6B84">
          <w:rPr>
            <w:webHidden/>
          </w:rPr>
        </w:r>
        <w:r w:rsidRPr="007B6B84">
          <w:rPr>
            <w:webHidden/>
          </w:rPr>
          <w:fldChar w:fldCharType="separate"/>
        </w:r>
        <w:r w:rsidRPr="007B6B84">
          <w:rPr>
            <w:webHidden/>
          </w:rPr>
          <w:t>92</w:t>
        </w:r>
        <w:r w:rsidRPr="007B6B84">
          <w:rPr>
            <w:webHidden/>
          </w:rPr>
          <w:fldChar w:fldCharType="end"/>
        </w:r>
      </w:hyperlink>
    </w:p>
    <w:p w14:paraId="4084341C" w14:textId="022C819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4" w:history="1">
        <w:r w:rsidRPr="007B6B84">
          <w:rPr>
            <w:rStyle w:val="Hyperlink"/>
          </w:rPr>
          <w:t>Figura 67: Resposta após sincronização – Visão geral</w:t>
        </w:r>
        <w:r w:rsidRPr="007B6B84">
          <w:rPr>
            <w:webHidden/>
          </w:rPr>
          <w:tab/>
        </w:r>
        <w:r w:rsidRPr="007B6B84">
          <w:rPr>
            <w:webHidden/>
          </w:rPr>
          <w:fldChar w:fldCharType="begin"/>
        </w:r>
        <w:r w:rsidRPr="007B6B84">
          <w:rPr>
            <w:webHidden/>
          </w:rPr>
          <w:instrText xml:space="preserve"> PAGEREF _Toc215443584 \h </w:instrText>
        </w:r>
        <w:r w:rsidRPr="007B6B84">
          <w:rPr>
            <w:webHidden/>
          </w:rPr>
        </w:r>
        <w:r w:rsidRPr="007B6B84">
          <w:rPr>
            <w:webHidden/>
          </w:rPr>
          <w:fldChar w:fldCharType="separate"/>
        </w:r>
        <w:r w:rsidRPr="007B6B84">
          <w:rPr>
            <w:webHidden/>
          </w:rPr>
          <w:t>93</w:t>
        </w:r>
        <w:r w:rsidRPr="007B6B84">
          <w:rPr>
            <w:webHidden/>
          </w:rPr>
          <w:fldChar w:fldCharType="end"/>
        </w:r>
      </w:hyperlink>
    </w:p>
    <w:p w14:paraId="2ACFF88E" w14:textId="7A6630D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5" w:history="1">
        <w:r w:rsidRPr="007B6B84">
          <w:rPr>
            <w:rStyle w:val="Hyperlink"/>
          </w:rPr>
          <w:t>Figura 68: Resposta antes da sincronização – zoom Tr e Ts</w:t>
        </w:r>
        <w:r w:rsidRPr="007B6B84">
          <w:rPr>
            <w:webHidden/>
          </w:rPr>
          <w:tab/>
        </w:r>
        <w:r w:rsidRPr="007B6B84">
          <w:rPr>
            <w:webHidden/>
          </w:rPr>
          <w:fldChar w:fldCharType="begin"/>
        </w:r>
        <w:r w:rsidRPr="007B6B84">
          <w:rPr>
            <w:webHidden/>
          </w:rPr>
          <w:instrText xml:space="preserve"> PAGEREF _Toc215443585 \h </w:instrText>
        </w:r>
        <w:r w:rsidRPr="007B6B84">
          <w:rPr>
            <w:webHidden/>
          </w:rPr>
        </w:r>
        <w:r w:rsidRPr="007B6B84">
          <w:rPr>
            <w:webHidden/>
          </w:rPr>
          <w:fldChar w:fldCharType="separate"/>
        </w:r>
        <w:r w:rsidRPr="007B6B84">
          <w:rPr>
            <w:webHidden/>
          </w:rPr>
          <w:t>93</w:t>
        </w:r>
        <w:r w:rsidRPr="007B6B84">
          <w:rPr>
            <w:webHidden/>
          </w:rPr>
          <w:fldChar w:fldCharType="end"/>
        </w:r>
      </w:hyperlink>
    </w:p>
    <w:p w14:paraId="077F2606" w14:textId="181DB12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6" w:history="1">
        <w:r w:rsidRPr="007B6B84">
          <w:rPr>
            <w:rStyle w:val="Hyperlink"/>
          </w:rPr>
          <w:t>Figura 69: Resposta ao Degrau Segunda Estratégia</w:t>
        </w:r>
        <w:r w:rsidRPr="007B6B84">
          <w:rPr>
            <w:webHidden/>
          </w:rPr>
          <w:tab/>
        </w:r>
        <w:r w:rsidRPr="007B6B84">
          <w:rPr>
            <w:webHidden/>
          </w:rPr>
          <w:fldChar w:fldCharType="begin"/>
        </w:r>
        <w:r w:rsidRPr="007B6B84">
          <w:rPr>
            <w:webHidden/>
          </w:rPr>
          <w:instrText xml:space="preserve"> PAGEREF _Toc215443586 \h </w:instrText>
        </w:r>
        <w:r w:rsidRPr="007B6B84">
          <w:rPr>
            <w:webHidden/>
          </w:rPr>
        </w:r>
        <w:r w:rsidRPr="007B6B84">
          <w:rPr>
            <w:webHidden/>
          </w:rPr>
          <w:fldChar w:fldCharType="separate"/>
        </w:r>
        <w:r w:rsidRPr="007B6B84">
          <w:rPr>
            <w:webHidden/>
          </w:rPr>
          <w:t>95</w:t>
        </w:r>
        <w:r w:rsidRPr="007B6B84">
          <w:rPr>
            <w:webHidden/>
          </w:rPr>
          <w:fldChar w:fldCharType="end"/>
        </w:r>
      </w:hyperlink>
    </w:p>
    <w:p w14:paraId="33E25DC4" w14:textId="472BECA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7" w:history="1">
        <w:r w:rsidRPr="007B6B84">
          <w:rPr>
            <w:rStyle w:val="Hyperlink"/>
          </w:rPr>
          <w:t>Figura 70:Página Inicial</w:t>
        </w:r>
        <w:r w:rsidRPr="007B6B84">
          <w:rPr>
            <w:webHidden/>
          </w:rPr>
          <w:tab/>
        </w:r>
        <w:r w:rsidRPr="007B6B84">
          <w:rPr>
            <w:webHidden/>
          </w:rPr>
          <w:fldChar w:fldCharType="begin"/>
        </w:r>
        <w:r w:rsidRPr="007B6B84">
          <w:rPr>
            <w:webHidden/>
          </w:rPr>
          <w:instrText xml:space="preserve"> PAGEREF _Toc215443587 \h </w:instrText>
        </w:r>
        <w:r w:rsidRPr="007B6B84">
          <w:rPr>
            <w:webHidden/>
          </w:rPr>
        </w:r>
        <w:r w:rsidRPr="007B6B84">
          <w:rPr>
            <w:webHidden/>
          </w:rPr>
          <w:fldChar w:fldCharType="separate"/>
        </w:r>
        <w:r w:rsidRPr="007B6B84">
          <w:rPr>
            <w:webHidden/>
          </w:rPr>
          <w:t>96</w:t>
        </w:r>
        <w:r w:rsidRPr="007B6B84">
          <w:rPr>
            <w:webHidden/>
          </w:rPr>
          <w:fldChar w:fldCharType="end"/>
        </w:r>
      </w:hyperlink>
    </w:p>
    <w:p w14:paraId="0E33FAC7" w14:textId="0C64C363"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8" w:history="1">
        <w:r w:rsidRPr="007B6B84">
          <w:rPr>
            <w:rStyle w:val="Hyperlink"/>
          </w:rPr>
          <w:t>Figura 71: Fluxo de Dados</w:t>
        </w:r>
        <w:r w:rsidRPr="007B6B84">
          <w:rPr>
            <w:webHidden/>
          </w:rPr>
          <w:tab/>
        </w:r>
        <w:r w:rsidRPr="007B6B84">
          <w:rPr>
            <w:webHidden/>
          </w:rPr>
          <w:fldChar w:fldCharType="begin"/>
        </w:r>
        <w:r w:rsidRPr="007B6B84">
          <w:rPr>
            <w:webHidden/>
          </w:rPr>
          <w:instrText xml:space="preserve"> PAGEREF _Toc215443588 \h </w:instrText>
        </w:r>
        <w:r w:rsidRPr="007B6B84">
          <w:rPr>
            <w:webHidden/>
          </w:rPr>
        </w:r>
        <w:r w:rsidRPr="007B6B84">
          <w:rPr>
            <w:webHidden/>
          </w:rPr>
          <w:fldChar w:fldCharType="separate"/>
        </w:r>
        <w:r w:rsidRPr="007B6B84">
          <w:rPr>
            <w:webHidden/>
          </w:rPr>
          <w:t>96</w:t>
        </w:r>
        <w:r w:rsidRPr="007B6B84">
          <w:rPr>
            <w:webHidden/>
          </w:rPr>
          <w:fldChar w:fldCharType="end"/>
        </w:r>
      </w:hyperlink>
    </w:p>
    <w:p w14:paraId="7B285E36" w14:textId="2471F8C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9" w:history="1">
        <w:r w:rsidRPr="007B6B84">
          <w:rPr>
            <w:rStyle w:val="Hyperlink"/>
          </w:rPr>
          <w:t>Figura 72: Gráfico Controle PID – Chart.js</w:t>
        </w:r>
        <w:r w:rsidRPr="007B6B84">
          <w:rPr>
            <w:webHidden/>
          </w:rPr>
          <w:tab/>
        </w:r>
        <w:r w:rsidRPr="007B6B84">
          <w:rPr>
            <w:webHidden/>
          </w:rPr>
          <w:fldChar w:fldCharType="begin"/>
        </w:r>
        <w:r w:rsidRPr="007B6B84">
          <w:rPr>
            <w:webHidden/>
          </w:rPr>
          <w:instrText xml:space="preserve"> PAGEREF _Toc215443589 \h </w:instrText>
        </w:r>
        <w:r w:rsidRPr="007B6B84">
          <w:rPr>
            <w:webHidden/>
          </w:rPr>
        </w:r>
        <w:r w:rsidRPr="007B6B84">
          <w:rPr>
            <w:webHidden/>
          </w:rPr>
          <w:fldChar w:fldCharType="separate"/>
        </w:r>
        <w:r w:rsidRPr="007B6B84">
          <w:rPr>
            <w:webHidden/>
          </w:rPr>
          <w:t>98</w:t>
        </w:r>
        <w:r w:rsidRPr="007B6B84">
          <w:rPr>
            <w:webHidden/>
          </w:rPr>
          <w:fldChar w:fldCharType="end"/>
        </w:r>
      </w:hyperlink>
    </w:p>
    <w:p w14:paraId="56B3271D" w14:textId="18802018"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0" w:history="1">
        <w:r w:rsidRPr="007B6B84">
          <w:rPr>
            <w:rStyle w:val="Hyperlink"/>
          </w:rPr>
          <w:t>Figura 73: Dados do Websocket</w:t>
        </w:r>
        <w:r w:rsidRPr="007B6B84">
          <w:rPr>
            <w:webHidden/>
          </w:rPr>
          <w:tab/>
        </w:r>
        <w:r w:rsidRPr="007B6B84">
          <w:rPr>
            <w:webHidden/>
          </w:rPr>
          <w:fldChar w:fldCharType="begin"/>
        </w:r>
        <w:r w:rsidRPr="007B6B84">
          <w:rPr>
            <w:webHidden/>
          </w:rPr>
          <w:instrText xml:space="preserve"> PAGEREF _Toc215443590 \h </w:instrText>
        </w:r>
        <w:r w:rsidRPr="007B6B84">
          <w:rPr>
            <w:webHidden/>
          </w:rPr>
        </w:r>
        <w:r w:rsidRPr="007B6B84">
          <w:rPr>
            <w:webHidden/>
          </w:rPr>
          <w:fldChar w:fldCharType="separate"/>
        </w:r>
        <w:r w:rsidRPr="007B6B84">
          <w:rPr>
            <w:webHidden/>
          </w:rPr>
          <w:t>98</w:t>
        </w:r>
        <w:r w:rsidRPr="007B6B84">
          <w:rPr>
            <w:webHidden/>
          </w:rPr>
          <w:fldChar w:fldCharType="end"/>
        </w:r>
      </w:hyperlink>
    </w:p>
    <w:p w14:paraId="31F07A26" w14:textId="13919D0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1" w:history="1">
        <w:r w:rsidRPr="007B6B84">
          <w:rPr>
            <w:rStyle w:val="Hyperlink"/>
          </w:rPr>
          <w:t>Figura 74: Controle de Setpoints</w:t>
        </w:r>
        <w:r w:rsidRPr="007B6B84">
          <w:rPr>
            <w:webHidden/>
          </w:rPr>
          <w:tab/>
        </w:r>
        <w:r w:rsidRPr="007B6B84">
          <w:rPr>
            <w:webHidden/>
          </w:rPr>
          <w:fldChar w:fldCharType="begin"/>
        </w:r>
        <w:r w:rsidRPr="007B6B84">
          <w:rPr>
            <w:webHidden/>
          </w:rPr>
          <w:instrText xml:space="preserve"> PAGEREF _Toc215443591 \h </w:instrText>
        </w:r>
        <w:r w:rsidRPr="007B6B84">
          <w:rPr>
            <w:webHidden/>
          </w:rPr>
        </w:r>
        <w:r w:rsidRPr="007B6B84">
          <w:rPr>
            <w:webHidden/>
          </w:rPr>
          <w:fldChar w:fldCharType="separate"/>
        </w:r>
        <w:r w:rsidRPr="007B6B84">
          <w:rPr>
            <w:webHidden/>
          </w:rPr>
          <w:t>99</w:t>
        </w:r>
        <w:r w:rsidRPr="007B6B84">
          <w:rPr>
            <w:webHidden/>
          </w:rPr>
          <w:fldChar w:fldCharType="end"/>
        </w:r>
      </w:hyperlink>
    </w:p>
    <w:p w14:paraId="718ACBE2" w14:textId="759F51F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2" w:history="1">
        <w:r w:rsidRPr="007B6B84">
          <w:rPr>
            <w:rStyle w:val="Hyperlink"/>
          </w:rPr>
          <w:t>Figura 75: Painel de Ajuste de Ganhos PID</w:t>
        </w:r>
        <w:r w:rsidRPr="007B6B84">
          <w:rPr>
            <w:webHidden/>
          </w:rPr>
          <w:tab/>
        </w:r>
        <w:r w:rsidRPr="007B6B84">
          <w:rPr>
            <w:webHidden/>
          </w:rPr>
          <w:fldChar w:fldCharType="begin"/>
        </w:r>
        <w:r w:rsidRPr="007B6B84">
          <w:rPr>
            <w:webHidden/>
          </w:rPr>
          <w:instrText xml:space="preserve"> PAGEREF _Toc215443592 \h </w:instrText>
        </w:r>
        <w:r w:rsidRPr="007B6B84">
          <w:rPr>
            <w:webHidden/>
          </w:rPr>
        </w:r>
        <w:r w:rsidRPr="007B6B84">
          <w:rPr>
            <w:webHidden/>
          </w:rPr>
          <w:fldChar w:fldCharType="separate"/>
        </w:r>
        <w:r w:rsidRPr="007B6B84">
          <w:rPr>
            <w:webHidden/>
          </w:rPr>
          <w:t>99</w:t>
        </w:r>
        <w:r w:rsidRPr="007B6B84">
          <w:rPr>
            <w:webHidden/>
          </w:rPr>
          <w:fldChar w:fldCharType="end"/>
        </w:r>
      </w:hyperlink>
    </w:p>
    <w:p w14:paraId="74BC9343" w14:textId="5E80F380"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3" w:history="1">
        <w:r w:rsidRPr="007B6B84">
          <w:rPr>
            <w:rStyle w:val="Hyperlink"/>
          </w:rPr>
          <w:t>Figura 76: Fluxograma Funcionamento da Cinemática</w:t>
        </w:r>
        <w:r w:rsidRPr="007B6B84">
          <w:rPr>
            <w:webHidden/>
          </w:rPr>
          <w:tab/>
        </w:r>
        <w:r w:rsidRPr="007B6B84">
          <w:rPr>
            <w:webHidden/>
          </w:rPr>
          <w:fldChar w:fldCharType="begin"/>
        </w:r>
        <w:r w:rsidRPr="007B6B84">
          <w:rPr>
            <w:webHidden/>
          </w:rPr>
          <w:instrText xml:space="preserve"> PAGEREF _Toc215443593 \h </w:instrText>
        </w:r>
        <w:r w:rsidRPr="007B6B84">
          <w:rPr>
            <w:webHidden/>
          </w:rPr>
        </w:r>
        <w:r w:rsidRPr="007B6B84">
          <w:rPr>
            <w:webHidden/>
          </w:rPr>
          <w:fldChar w:fldCharType="separate"/>
        </w:r>
        <w:r w:rsidRPr="007B6B84">
          <w:rPr>
            <w:webHidden/>
          </w:rPr>
          <w:t>101</w:t>
        </w:r>
        <w:r w:rsidRPr="007B6B84">
          <w:rPr>
            <w:webHidden/>
          </w:rPr>
          <w:fldChar w:fldCharType="end"/>
        </w:r>
      </w:hyperlink>
    </w:p>
    <w:p w14:paraId="016A5C6B" w14:textId="6AD1CB6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4" w:history="1">
        <w:r w:rsidRPr="007B6B84">
          <w:rPr>
            <w:rStyle w:val="Hyperlink"/>
          </w:rPr>
          <w:t>Figura 77: Feedback de IMU – BNO085 ou MPU6050</w:t>
        </w:r>
        <w:r w:rsidRPr="007B6B84">
          <w:rPr>
            <w:webHidden/>
          </w:rPr>
          <w:tab/>
        </w:r>
        <w:r w:rsidRPr="007B6B84">
          <w:rPr>
            <w:webHidden/>
          </w:rPr>
          <w:fldChar w:fldCharType="begin"/>
        </w:r>
        <w:r w:rsidRPr="007B6B84">
          <w:rPr>
            <w:webHidden/>
          </w:rPr>
          <w:instrText xml:space="preserve"> PAGEREF _Toc215443594 \h </w:instrText>
        </w:r>
        <w:r w:rsidRPr="007B6B84">
          <w:rPr>
            <w:webHidden/>
          </w:rPr>
        </w:r>
        <w:r w:rsidRPr="007B6B84">
          <w:rPr>
            <w:webHidden/>
          </w:rPr>
          <w:fldChar w:fldCharType="separate"/>
        </w:r>
        <w:r w:rsidRPr="007B6B84">
          <w:rPr>
            <w:webHidden/>
          </w:rPr>
          <w:t>102</w:t>
        </w:r>
        <w:r w:rsidRPr="007B6B84">
          <w:rPr>
            <w:webHidden/>
          </w:rPr>
          <w:fldChar w:fldCharType="end"/>
        </w:r>
      </w:hyperlink>
    </w:p>
    <w:p w14:paraId="686817B6" w14:textId="09A0A4D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5" w:history="1">
        <w:r w:rsidRPr="007B6B84">
          <w:rPr>
            <w:rStyle w:val="Hyperlink"/>
          </w:rPr>
          <w:t>Figura 78: Controles de Posição</w:t>
        </w:r>
        <w:r w:rsidRPr="007B6B84">
          <w:rPr>
            <w:webHidden/>
          </w:rPr>
          <w:tab/>
        </w:r>
        <w:r w:rsidRPr="007B6B84">
          <w:rPr>
            <w:webHidden/>
          </w:rPr>
          <w:fldChar w:fldCharType="begin"/>
        </w:r>
        <w:r w:rsidRPr="007B6B84">
          <w:rPr>
            <w:webHidden/>
          </w:rPr>
          <w:instrText xml:space="preserve"> PAGEREF _Toc215443595 \h </w:instrText>
        </w:r>
        <w:r w:rsidRPr="007B6B84">
          <w:rPr>
            <w:webHidden/>
          </w:rPr>
        </w:r>
        <w:r w:rsidRPr="007B6B84">
          <w:rPr>
            <w:webHidden/>
          </w:rPr>
          <w:fldChar w:fldCharType="separate"/>
        </w:r>
        <w:r w:rsidRPr="007B6B84">
          <w:rPr>
            <w:webHidden/>
          </w:rPr>
          <w:t>102</w:t>
        </w:r>
        <w:r w:rsidRPr="007B6B84">
          <w:rPr>
            <w:webHidden/>
          </w:rPr>
          <w:fldChar w:fldCharType="end"/>
        </w:r>
      </w:hyperlink>
    </w:p>
    <w:p w14:paraId="7C628CB6" w14:textId="285D7662"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6" w:history="1">
        <w:r w:rsidRPr="007B6B84">
          <w:rPr>
            <w:rStyle w:val="Hyperlink"/>
          </w:rPr>
          <w:t>Figura 79: Modelo 3D – Calculado e Real</w:t>
        </w:r>
        <w:r w:rsidRPr="007B6B84">
          <w:rPr>
            <w:webHidden/>
          </w:rPr>
          <w:tab/>
        </w:r>
        <w:r w:rsidRPr="007B6B84">
          <w:rPr>
            <w:webHidden/>
          </w:rPr>
          <w:fldChar w:fldCharType="begin"/>
        </w:r>
        <w:r w:rsidRPr="007B6B84">
          <w:rPr>
            <w:webHidden/>
          </w:rPr>
          <w:instrText xml:space="preserve"> PAGEREF _Toc215443596 \h </w:instrText>
        </w:r>
        <w:r w:rsidRPr="007B6B84">
          <w:rPr>
            <w:webHidden/>
          </w:rPr>
        </w:r>
        <w:r w:rsidRPr="007B6B84">
          <w:rPr>
            <w:webHidden/>
          </w:rPr>
          <w:fldChar w:fldCharType="separate"/>
        </w:r>
        <w:r w:rsidRPr="007B6B84">
          <w:rPr>
            <w:webHidden/>
          </w:rPr>
          <w:t>102</w:t>
        </w:r>
        <w:r w:rsidRPr="007B6B84">
          <w:rPr>
            <w:webHidden/>
          </w:rPr>
          <w:fldChar w:fldCharType="end"/>
        </w:r>
      </w:hyperlink>
    </w:p>
    <w:p w14:paraId="6BBD277D" w14:textId="41C11C1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7" w:history="1">
        <w:r w:rsidRPr="007B6B84">
          <w:rPr>
            <w:rStyle w:val="Hyperlink"/>
          </w:rPr>
          <w:t>Figura 80: Rotinas Disponíveis</w:t>
        </w:r>
        <w:r w:rsidRPr="007B6B84">
          <w:rPr>
            <w:webHidden/>
          </w:rPr>
          <w:tab/>
        </w:r>
        <w:r w:rsidRPr="007B6B84">
          <w:rPr>
            <w:webHidden/>
          </w:rPr>
          <w:fldChar w:fldCharType="begin"/>
        </w:r>
        <w:r w:rsidRPr="007B6B84">
          <w:rPr>
            <w:webHidden/>
          </w:rPr>
          <w:instrText xml:space="preserve"> PAGEREF _Toc215443597 \h </w:instrText>
        </w:r>
        <w:r w:rsidRPr="007B6B84">
          <w:rPr>
            <w:webHidden/>
          </w:rPr>
        </w:r>
        <w:r w:rsidRPr="007B6B84">
          <w:rPr>
            <w:webHidden/>
          </w:rPr>
          <w:fldChar w:fldCharType="separate"/>
        </w:r>
        <w:r w:rsidRPr="007B6B84">
          <w:rPr>
            <w:webHidden/>
          </w:rPr>
          <w:t>104</w:t>
        </w:r>
        <w:r w:rsidRPr="007B6B84">
          <w:rPr>
            <w:webHidden/>
          </w:rPr>
          <w:fldChar w:fldCharType="end"/>
        </w:r>
      </w:hyperlink>
    </w:p>
    <w:p w14:paraId="52A0CC89" w14:textId="72845CF8"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8" w:history="1">
        <w:r w:rsidRPr="007B6B84">
          <w:rPr>
            <w:rStyle w:val="Hyperlink"/>
          </w:rPr>
          <w:t>Figura 81: Rotina Circulo XY</w:t>
        </w:r>
        <w:r w:rsidRPr="007B6B84">
          <w:rPr>
            <w:webHidden/>
          </w:rPr>
          <w:tab/>
        </w:r>
        <w:r w:rsidRPr="007B6B84">
          <w:rPr>
            <w:webHidden/>
          </w:rPr>
          <w:fldChar w:fldCharType="begin"/>
        </w:r>
        <w:r w:rsidRPr="007B6B84">
          <w:rPr>
            <w:webHidden/>
          </w:rPr>
          <w:instrText xml:space="preserve"> PAGEREF _Toc215443598 \h </w:instrText>
        </w:r>
        <w:r w:rsidRPr="007B6B84">
          <w:rPr>
            <w:webHidden/>
          </w:rPr>
        </w:r>
        <w:r w:rsidRPr="007B6B84">
          <w:rPr>
            <w:webHidden/>
          </w:rPr>
          <w:fldChar w:fldCharType="separate"/>
        </w:r>
        <w:r w:rsidRPr="007B6B84">
          <w:rPr>
            <w:webHidden/>
          </w:rPr>
          <w:t>105</w:t>
        </w:r>
        <w:r w:rsidRPr="007B6B84">
          <w:rPr>
            <w:webHidden/>
          </w:rPr>
          <w:fldChar w:fldCharType="end"/>
        </w:r>
      </w:hyperlink>
    </w:p>
    <w:p w14:paraId="7DD393C9" w14:textId="3431F5A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9" w:history="1">
        <w:r w:rsidRPr="007B6B84">
          <w:rPr>
            <w:rStyle w:val="Hyperlink"/>
          </w:rPr>
          <w:t>Figura 82: Rotina Senoide Vertical Z</w:t>
        </w:r>
        <w:r w:rsidRPr="007B6B84">
          <w:rPr>
            <w:webHidden/>
          </w:rPr>
          <w:tab/>
        </w:r>
        <w:r w:rsidRPr="007B6B84">
          <w:rPr>
            <w:webHidden/>
          </w:rPr>
          <w:fldChar w:fldCharType="begin"/>
        </w:r>
        <w:r w:rsidRPr="007B6B84">
          <w:rPr>
            <w:webHidden/>
          </w:rPr>
          <w:instrText xml:space="preserve"> PAGEREF _Toc215443599 \h </w:instrText>
        </w:r>
        <w:r w:rsidRPr="007B6B84">
          <w:rPr>
            <w:webHidden/>
          </w:rPr>
        </w:r>
        <w:r w:rsidRPr="007B6B84">
          <w:rPr>
            <w:webHidden/>
          </w:rPr>
          <w:fldChar w:fldCharType="separate"/>
        </w:r>
        <w:r w:rsidRPr="007B6B84">
          <w:rPr>
            <w:webHidden/>
          </w:rPr>
          <w:t>105</w:t>
        </w:r>
        <w:r w:rsidRPr="007B6B84">
          <w:rPr>
            <w:webHidden/>
          </w:rPr>
          <w:fldChar w:fldCharType="end"/>
        </w:r>
      </w:hyperlink>
    </w:p>
    <w:p w14:paraId="38D97510" w14:textId="6DD35153"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0" w:history="1">
        <w:r w:rsidRPr="007B6B84">
          <w:rPr>
            <w:rStyle w:val="Hyperlink"/>
          </w:rPr>
          <w:t xml:space="preserve">Figura 83: Rotina </w:t>
        </w:r>
        <w:r w:rsidRPr="007B6B84">
          <w:rPr>
            <w:rStyle w:val="Hyperlink"/>
            <w:i/>
            <w:iCs/>
          </w:rPr>
          <w:t xml:space="preserve">Heave Pitch </w:t>
        </w:r>
        <w:r w:rsidRPr="007B6B84">
          <w:rPr>
            <w:rStyle w:val="Hyperlink"/>
          </w:rPr>
          <w:t>(Onda)</w:t>
        </w:r>
        <w:r w:rsidRPr="007B6B84">
          <w:rPr>
            <w:webHidden/>
          </w:rPr>
          <w:tab/>
        </w:r>
        <w:r w:rsidRPr="007B6B84">
          <w:rPr>
            <w:webHidden/>
          </w:rPr>
          <w:fldChar w:fldCharType="begin"/>
        </w:r>
        <w:r w:rsidRPr="007B6B84">
          <w:rPr>
            <w:webHidden/>
          </w:rPr>
          <w:instrText xml:space="preserve"> PAGEREF _Toc215443600 \h </w:instrText>
        </w:r>
        <w:r w:rsidRPr="007B6B84">
          <w:rPr>
            <w:webHidden/>
          </w:rPr>
        </w:r>
        <w:r w:rsidRPr="007B6B84">
          <w:rPr>
            <w:webHidden/>
          </w:rPr>
          <w:fldChar w:fldCharType="separate"/>
        </w:r>
        <w:r w:rsidRPr="007B6B84">
          <w:rPr>
            <w:webHidden/>
          </w:rPr>
          <w:t>106</w:t>
        </w:r>
        <w:r w:rsidRPr="007B6B84">
          <w:rPr>
            <w:webHidden/>
          </w:rPr>
          <w:fldChar w:fldCharType="end"/>
        </w:r>
      </w:hyperlink>
    </w:p>
    <w:p w14:paraId="096CC826" w14:textId="62A4EC5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1" w:history="1">
        <w:r w:rsidRPr="007B6B84">
          <w:rPr>
            <w:rStyle w:val="Hyperlink"/>
          </w:rPr>
          <w:t xml:space="preserve">Figura 84: Rotina Senoide </w:t>
        </w:r>
        <w:r w:rsidRPr="007B6B84">
          <w:rPr>
            <w:rStyle w:val="Hyperlink"/>
            <w:i/>
            <w:iCs/>
          </w:rPr>
          <w:t xml:space="preserve">Pitch </w:t>
        </w:r>
        <w:r w:rsidRPr="007B6B84">
          <w:rPr>
            <w:rStyle w:val="Hyperlink"/>
          </w:rPr>
          <w:t>(Y)</w:t>
        </w:r>
        <w:r w:rsidRPr="007B6B84">
          <w:rPr>
            <w:webHidden/>
          </w:rPr>
          <w:tab/>
        </w:r>
        <w:r w:rsidRPr="007B6B84">
          <w:rPr>
            <w:webHidden/>
          </w:rPr>
          <w:fldChar w:fldCharType="begin"/>
        </w:r>
        <w:r w:rsidRPr="007B6B84">
          <w:rPr>
            <w:webHidden/>
          </w:rPr>
          <w:instrText xml:space="preserve"> PAGEREF _Toc215443601 \h </w:instrText>
        </w:r>
        <w:r w:rsidRPr="007B6B84">
          <w:rPr>
            <w:webHidden/>
          </w:rPr>
        </w:r>
        <w:r w:rsidRPr="007B6B84">
          <w:rPr>
            <w:webHidden/>
          </w:rPr>
          <w:fldChar w:fldCharType="separate"/>
        </w:r>
        <w:r w:rsidRPr="007B6B84">
          <w:rPr>
            <w:webHidden/>
          </w:rPr>
          <w:t>106</w:t>
        </w:r>
        <w:r w:rsidRPr="007B6B84">
          <w:rPr>
            <w:webHidden/>
          </w:rPr>
          <w:fldChar w:fldCharType="end"/>
        </w:r>
      </w:hyperlink>
    </w:p>
    <w:p w14:paraId="2D470B69" w14:textId="3686474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2" w:history="1">
        <w:r w:rsidRPr="007B6B84">
          <w:rPr>
            <w:rStyle w:val="Hyperlink"/>
          </w:rPr>
          <w:t xml:space="preserve">Figura 85: Rotina Senoide </w:t>
        </w:r>
        <w:r w:rsidRPr="007B6B84">
          <w:rPr>
            <w:rStyle w:val="Hyperlink"/>
            <w:i/>
            <w:iCs/>
          </w:rPr>
          <w:t xml:space="preserve">Roll </w:t>
        </w:r>
        <w:r w:rsidRPr="007B6B84">
          <w:rPr>
            <w:rStyle w:val="Hyperlink"/>
          </w:rPr>
          <w:t>(X)</w:t>
        </w:r>
        <w:r w:rsidRPr="007B6B84">
          <w:rPr>
            <w:webHidden/>
          </w:rPr>
          <w:tab/>
        </w:r>
        <w:r w:rsidRPr="007B6B84">
          <w:rPr>
            <w:webHidden/>
          </w:rPr>
          <w:fldChar w:fldCharType="begin"/>
        </w:r>
        <w:r w:rsidRPr="007B6B84">
          <w:rPr>
            <w:webHidden/>
          </w:rPr>
          <w:instrText xml:space="preserve"> PAGEREF _Toc215443602 \h </w:instrText>
        </w:r>
        <w:r w:rsidRPr="007B6B84">
          <w:rPr>
            <w:webHidden/>
          </w:rPr>
        </w:r>
        <w:r w:rsidRPr="007B6B84">
          <w:rPr>
            <w:webHidden/>
          </w:rPr>
          <w:fldChar w:fldCharType="separate"/>
        </w:r>
        <w:r w:rsidRPr="007B6B84">
          <w:rPr>
            <w:webHidden/>
          </w:rPr>
          <w:t>107</w:t>
        </w:r>
        <w:r w:rsidRPr="007B6B84">
          <w:rPr>
            <w:webHidden/>
          </w:rPr>
          <w:fldChar w:fldCharType="end"/>
        </w:r>
      </w:hyperlink>
    </w:p>
    <w:p w14:paraId="198D7810" w14:textId="528E572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3" w:history="1">
        <w:r w:rsidRPr="007B6B84">
          <w:rPr>
            <w:rStyle w:val="Hyperlink"/>
          </w:rPr>
          <w:t>Figura 86: Rotina Espiral</w:t>
        </w:r>
        <w:r w:rsidRPr="007B6B84">
          <w:rPr>
            <w:webHidden/>
          </w:rPr>
          <w:tab/>
        </w:r>
        <w:r w:rsidRPr="007B6B84">
          <w:rPr>
            <w:webHidden/>
          </w:rPr>
          <w:fldChar w:fldCharType="begin"/>
        </w:r>
        <w:r w:rsidRPr="007B6B84">
          <w:rPr>
            <w:webHidden/>
          </w:rPr>
          <w:instrText xml:space="preserve"> PAGEREF _Toc215443603 \h </w:instrText>
        </w:r>
        <w:r w:rsidRPr="007B6B84">
          <w:rPr>
            <w:webHidden/>
          </w:rPr>
        </w:r>
        <w:r w:rsidRPr="007B6B84">
          <w:rPr>
            <w:webHidden/>
          </w:rPr>
          <w:fldChar w:fldCharType="separate"/>
        </w:r>
        <w:r w:rsidRPr="007B6B84">
          <w:rPr>
            <w:webHidden/>
          </w:rPr>
          <w:t>107</w:t>
        </w:r>
        <w:r w:rsidRPr="007B6B84">
          <w:rPr>
            <w:webHidden/>
          </w:rPr>
          <w:fldChar w:fldCharType="end"/>
        </w:r>
      </w:hyperlink>
    </w:p>
    <w:p w14:paraId="6343CB23" w14:textId="24C64EE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4" w:history="1">
        <w:r w:rsidRPr="007B6B84">
          <w:rPr>
            <w:rStyle w:val="Hyperlink"/>
          </w:rPr>
          <w:t>Figura 87: Valores do IMU</w:t>
        </w:r>
        <w:r w:rsidRPr="007B6B84">
          <w:rPr>
            <w:webHidden/>
          </w:rPr>
          <w:tab/>
        </w:r>
        <w:r w:rsidRPr="007B6B84">
          <w:rPr>
            <w:webHidden/>
          </w:rPr>
          <w:fldChar w:fldCharType="begin"/>
        </w:r>
        <w:r w:rsidRPr="007B6B84">
          <w:rPr>
            <w:webHidden/>
          </w:rPr>
          <w:instrText xml:space="preserve"> PAGEREF _Toc215443604 \h </w:instrText>
        </w:r>
        <w:r w:rsidRPr="007B6B84">
          <w:rPr>
            <w:webHidden/>
          </w:rPr>
        </w:r>
        <w:r w:rsidRPr="007B6B84">
          <w:rPr>
            <w:webHidden/>
          </w:rPr>
          <w:fldChar w:fldCharType="separate"/>
        </w:r>
        <w:r w:rsidRPr="007B6B84">
          <w:rPr>
            <w:webHidden/>
          </w:rPr>
          <w:t>109</w:t>
        </w:r>
        <w:r w:rsidRPr="007B6B84">
          <w:rPr>
            <w:webHidden/>
          </w:rPr>
          <w:fldChar w:fldCharType="end"/>
        </w:r>
      </w:hyperlink>
    </w:p>
    <w:p w14:paraId="3AD4E8F0" w14:textId="0CA40FA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5" w:history="1">
        <w:r w:rsidRPr="007B6B84">
          <w:rPr>
            <w:rStyle w:val="Hyperlink"/>
          </w:rPr>
          <w:t>Figura 88: Pré-Visualização dos Estados</w:t>
        </w:r>
        <w:r w:rsidRPr="007B6B84">
          <w:rPr>
            <w:webHidden/>
          </w:rPr>
          <w:tab/>
        </w:r>
        <w:r w:rsidRPr="007B6B84">
          <w:rPr>
            <w:webHidden/>
          </w:rPr>
          <w:fldChar w:fldCharType="begin"/>
        </w:r>
        <w:r w:rsidRPr="007B6B84">
          <w:rPr>
            <w:webHidden/>
          </w:rPr>
          <w:instrText xml:space="preserve"> PAGEREF _Toc215443605 \h </w:instrText>
        </w:r>
        <w:r w:rsidRPr="007B6B84">
          <w:rPr>
            <w:webHidden/>
          </w:rPr>
        </w:r>
        <w:r w:rsidRPr="007B6B84">
          <w:rPr>
            <w:webHidden/>
          </w:rPr>
          <w:fldChar w:fldCharType="separate"/>
        </w:r>
        <w:r w:rsidRPr="007B6B84">
          <w:rPr>
            <w:webHidden/>
          </w:rPr>
          <w:t>110</w:t>
        </w:r>
        <w:r w:rsidRPr="007B6B84">
          <w:rPr>
            <w:webHidden/>
          </w:rPr>
          <w:fldChar w:fldCharType="end"/>
        </w:r>
      </w:hyperlink>
    </w:p>
    <w:p w14:paraId="14F91642" w14:textId="67F68E3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6" w:history="1">
        <w:r w:rsidRPr="007B6B84">
          <w:rPr>
            <w:rStyle w:val="Hyperlink"/>
          </w:rPr>
          <w:t>Figura 89: Controle com Posições Válidas</w:t>
        </w:r>
        <w:r w:rsidRPr="007B6B84">
          <w:rPr>
            <w:webHidden/>
          </w:rPr>
          <w:tab/>
        </w:r>
        <w:r w:rsidRPr="007B6B84">
          <w:rPr>
            <w:webHidden/>
          </w:rPr>
          <w:fldChar w:fldCharType="begin"/>
        </w:r>
        <w:r w:rsidRPr="007B6B84">
          <w:rPr>
            <w:webHidden/>
          </w:rPr>
          <w:instrText xml:space="preserve"> PAGEREF _Toc215443606 \h </w:instrText>
        </w:r>
        <w:r w:rsidRPr="007B6B84">
          <w:rPr>
            <w:webHidden/>
          </w:rPr>
        </w:r>
        <w:r w:rsidRPr="007B6B84">
          <w:rPr>
            <w:webHidden/>
          </w:rPr>
          <w:fldChar w:fldCharType="separate"/>
        </w:r>
        <w:r w:rsidRPr="007B6B84">
          <w:rPr>
            <w:webHidden/>
          </w:rPr>
          <w:t>110</w:t>
        </w:r>
        <w:r w:rsidRPr="007B6B84">
          <w:rPr>
            <w:webHidden/>
          </w:rPr>
          <w:fldChar w:fldCharType="end"/>
        </w:r>
      </w:hyperlink>
    </w:p>
    <w:p w14:paraId="32D79800" w14:textId="2DDBD541"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7" w:history="1">
        <w:r w:rsidRPr="007B6B84">
          <w:rPr>
            <w:rStyle w:val="Hyperlink"/>
          </w:rPr>
          <w:t xml:space="preserve">Figura 90: </w:t>
        </w:r>
        <w:r w:rsidRPr="007B6B84">
          <w:rPr>
            <w:rStyle w:val="Hyperlink"/>
            <w:i/>
            <w:iCs/>
          </w:rPr>
          <w:t xml:space="preserve">Feedback </w:t>
        </w:r>
        <w:r w:rsidRPr="007B6B84">
          <w:rPr>
            <w:rStyle w:val="Hyperlink"/>
          </w:rPr>
          <w:t>de Posição Inválida</w:t>
        </w:r>
        <w:r w:rsidRPr="007B6B84">
          <w:rPr>
            <w:webHidden/>
          </w:rPr>
          <w:tab/>
        </w:r>
        <w:r w:rsidRPr="007B6B84">
          <w:rPr>
            <w:webHidden/>
          </w:rPr>
          <w:fldChar w:fldCharType="begin"/>
        </w:r>
        <w:r w:rsidRPr="007B6B84">
          <w:rPr>
            <w:webHidden/>
          </w:rPr>
          <w:instrText xml:space="preserve"> PAGEREF _Toc215443607 \h </w:instrText>
        </w:r>
        <w:r w:rsidRPr="007B6B84">
          <w:rPr>
            <w:webHidden/>
          </w:rPr>
        </w:r>
        <w:r w:rsidRPr="007B6B84">
          <w:rPr>
            <w:webHidden/>
          </w:rPr>
          <w:fldChar w:fldCharType="separate"/>
        </w:r>
        <w:r w:rsidRPr="007B6B84">
          <w:rPr>
            <w:webHidden/>
          </w:rPr>
          <w:t>111</w:t>
        </w:r>
        <w:r w:rsidRPr="007B6B84">
          <w:rPr>
            <w:webHidden/>
          </w:rPr>
          <w:fldChar w:fldCharType="end"/>
        </w:r>
      </w:hyperlink>
    </w:p>
    <w:p w14:paraId="13EF106B" w14:textId="034DE633"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8" w:history="1">
        <w:r w:rsidRPr="007B6B84">
          <w:rPr>
            <w:rStyle w:val="Hyperlink"/>
          </w:rPr>
          <w:t>Figura 91: Interface para a Simulação de Voo</w:t>
        </w:r>
        <w:r w:rsidRPr="007B6B84">
          <w:rPr>
            <w:webHidden/>
          </w:rPr>
          <w:tab/>
        </w:r>
        <w:r w:rsidRPr="007B6B84">
          <w:rPr>
            <w:webHidden/>
          </w:rPr>
          <w:fldChar w:fldCharType="begin"/>
        </w:r>
        <w:r w:rsidRPr="007B6B84">
          <w:rPr>
            <w:webHidden/>
          </w:rPr>
          <w:instrText xml:space="preserve"> PAGEREF _Toc215443608 \h </w:instrText>
        </w:r>
        <w:r w:rsidRPr="007B6B84">
          <w:rPr>
            <w:webHidden/>
          </w:rPr>
        </w:r>
        <w:r w:rsidRPr="007B6B84">
          <w:rPr>
            <w:webHidden/>
          </w:rPr>
          <w:fldChar w:fldCharType="separate"/>
        </w:r>
        <w:r w:rsidRPr="007B6B84">
          <w:rPr>
            <w:webHidden/>
          </w:rPr>
          <w:t>113</w:t>
        </w:r>
        <w:r w:rsidRPr="007B6B84">
          <w:rPr>
            <w:webHidden/>
          </w:rPr>
          <w:fldChar w:fldCharType="end"/>
        </w:r>
      </w:hyperlink>
    </w:p>
    <w:p w14:paraId="5555993C" w14:textId="2AE8CC81"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9" w:history="1">
        <w:r w:rsidRPr="007B6B84">
          <w:rPr>
            <w:rStyle w:val="Hyperlink"/>
          </w:rPr>
          <w:t xml:space="preserve">Figura 92: Comprimento de Cada Pistão e Orientação </w:t>
        </w:r>
        <w:r w:rsidRPr="007B6B84">
          <w:rPr>
            <w:rStyle w:val="Hyperlink"/>
            <w:i/>
            <w:iCs/>
          </w:rPr>
          <w:t>Roll e Pitch</w:t>
        </w:r>
        <w:r w:rsidRPr="007B6B84">
          <w:rPr>
            <w:webHidden/>
          </w:rPr>
          <w:tab/>
        </w:r>
        <w:r w:rsidRPr="007B6B84">
          <w:rPr>
            <w:webHidden/>
          </w:rPr>
          <w:fldChar w:fldCharType="begin"/>
        </w:r>
        <w:r w:rsidRPr="007B6B84">
          <w:rPr>
            <w:webHidden/>
          </w:rPr>
          <w:instrText xml:space="preserve"> PAGEREF _Toc215443609 \h </w:instrText>
        </w:r>
        <w:r w:rsidRPr="007B6B84">
          <w:rPr>
            <w:webHidden/>
          </w:rPr>
        </w:r>
        <w:r w:rsidRPr="007B6B84">
          <w:rPr>
            <w:webHidden/>
          </w:rPr>
          <w:fldChar w:fldCharType="separate"/>
        </w:r>
        <w:r w:rsidRPr="007B6B84">
          <w:rPr>
            <w:webHidden/>
          </w:rPr>
          <w:t>113</w:t>
        </w:r>
        <w:r w:rsidRPr="007B6B84">
          <w:rPr>
            <w:webHidden/>
          </w:rPr>
          <w:fldChar w:fldCharType="end"/>
        </w:r>
      </w:hyperlink>
    </w:p>
    <w:p w14:paraId="4FE46DC2" w14:textId="7FD44FC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0" w:history="1">
        <w:r w:rsidRPr="007B6B84">
          <w:rPr>
            <w:rStyle w:val="Hyperlink"/>
          </w:rPr>
          <w:t>Figura 93: Modelo Customizado IFSP-SJC</w:t>
        </w:r>
        <w:r w:rsidRPr="007B6B84">
          <w:rPr>
            <w:webHidden/>
          </w:rPr>
          <w:tab/>
        </w:r>
        <w:r w:rsidRPr="007B6B84">
          <w:rPr>
            <w:webHidden/>
          </w:rPr>
          <w:fldChar w:fldCharType="begin"/>
        </w:r>
        <w:r w:rsidRPr="007B6B84">
          <w:rPr>
            <w:webHidden/>
          </w:rPr>
          <w:instrText xml:space="preserve"> PAGEREF _Toc215443610 \h </w:instrText>
        </w:r>
        <w:r w:rsidRPr="007B6B84">
          <w:rPr>
            <w:webHidden/>
          </w:rPr>
        </w:r>
        <w:r w:rsidRPr="007B6B84">
          <w:rPr>
            <w:webHidden/>
          </w:rPr>
          <w:fldChar w:fldCharType="separate"/>
        </w:r>
        <w:r w:rsidRPr="007B6B84">
          <w:rPr>
            <w:webHidden/>
          </w:rPr>
          <w:t>114</w:t>
        </w:r>
        <w:r w:rsidRPr="007B6B84">
          <w:rPr>
            <w:webHidden/>
          </w:rPr>
          <w:fldChar w:fldCharType="end"/>
        </w:r>
      </w:hyperlink>
    </w:p>
    <w:p w14:paraId="095398F3" w14:textId="5D86BCD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1" w:history="1">
        <w:r w:rsidRPr="007B6B84">
          <w:rPr>
            <w:rStyle w:val="Hyperlink"/>
          </w:rPr>
          <w:t>Figura 94: .png Base para o FlightGear</w:t>
        </w:r>
        <w:r w:rsidRPr="007B6B84">
          <w:rPr>
            <w:webHidden/>
          </w:rPr>
          <w:tab/>
        </w:r>
        <w:r w:rsidRPr="007B6B84">
          <w:rPr>
            <w:webHidden/>
          </w:rPr>
          <w:fldChar w:fldCharType="begin"/>
        </w:r>
        <w:r w:rsidRPr="007B6B84">
          <w:rPr>
            <w:webHidden/>
          </w:rPr>
          <w:instrText xml:space="preserve"> PAGEREF _Toc215443611 \h </w:instrText>
        </w:r>
        <w:r w:rsidRPr="007B6B84">
          <w:rPr>
            <w:webHidden/>
          </w:rPr>
        </w:r>
        <w:r w:rsidRPr="007B6B84">
          <w:rPr>
            <w:webHidden/>
          </w:rPr>
          <w:fldChar w:fldCharType="separate"/>
        </w:r>
        <w:r w:rsidRPr="007B6B84">
          <w:rPr>
            <w:webHidden/>
          </w:rPr>
          <w:t>114</w:t>
        </w:r>
        <w:r w:rsidRPr="007B6B84">
          <w:rPr>
            <w:webHidden/>
          </w:rPr>
          <w:fldChar w:fldCharType="end"/>
        </w:r>
      </w:hyperlink>
    </w:p>
    <w:p w14:paraId="40E8553A" w14:textId="671F6436" w:rsidR="00B56258" w:rsidRPr="007B6B84" w:rsidRDefault="00593138" w:rsidP="00B56258">
      <w:r w:rsidRPr="007B6B84">
        <w:fldChar w:fldCharType="end"/>
      </w:r>
    </w:p>
    <w:p w14:paraId="2C1A5F9F" w14:textId="77777777" w:rsidR="00B56258" w:rsidRPr="007B6B84" w:rsidRDefault="00B56258" w:rsidP="00B56258"/>
    <w:p w14:paraId="0AD33088" w14:textId="77777777" w:rsidR="00B56258" w:rsidRPr="007B6B84" w:rsidRDefault="00B56258" w:rsidP="00B56258">
      <w:r w:rsidRPr="007B6B84">
        <w:br w:type="page"/>
      </w:r>
    </w:p>
    <w:p w14:paraId="24C6C7B3" w14:textId="77777777" w:rsidR="00B56258" w:rsidRPr="007B6B84" w:rsidRDefault="00B56258" w:rsidP="00B56258">
      <w:pPr>
        <w:jc w:val="center"/>
        <w:rPr>
          <w:rFonts w:ascii="Arial" w:hAnsi="Arial" w:cs="Arial"/>
          <w:b/>
          <w:sz w:val="30"/>
          <w:szCs w:val="30"/>
        </w:rPr>
      </w:pPr>
      <w:r w:rsidRPr="007B6B84">
        <w:rPr>
          <w:rFonts w:ascii="Arial" w:hAnsi="Arial" w:cs="Arial"/>
          <w:b/>
          <w:sz w:val="30"/>
          <w:szCs w:val="30"/>
        </w:rPr>
        <w:lastRenderedPageBreak/>
        <w:t>Lista de Tabelas</w:t>
      </w:r>
    </w:p>
    <w:p w14:paraId="78E7F444" w14:textId="77777777" w:rsidR="000E706B" w:rsidRPr="007B6B84" w:rsidRDefault="000E706B" w:rsidP="000E706B">
      <w:pPr>
        <w:jc w:val="both"/>
      </w:pPr>
    </w:p>
    <w:p w14:paraId="34155D17" w14:textId="5A500570" w:rsidR="004B1798" w:rsidRPr="007B6B84" w:rsidRDefault="00593138">
      <w:pPr>
        <w:pStyle w:val="ndicedeilustraes"/>
        <w:tabs>
          <w:tab w:val="right" w:leader="dot" w:pos="9061"/>
        </w:tabs>
        <w:rPr>
          <w:rFonts w:asciiTheme="minorHAnsi" w:eastAsiaTheme="minorEastAsia" w:hAnsiTheme="minorHAnsi" w:cstheme="minorBidi"/>
          <w:kern w:val="2"/>
          <w14:ligatures w14:val="standardContextual"/>
        </w:rPr>
      </w:pPr>
      <w:r w:rsidRPr="007B6B84">
        <w:fldChar w:fldCharType="begin"/>
      </w:r>
      <w:r w:rsidRPr="007B6B84">
        <w:instrText xml:space="preserve"> TOC \h \z \t "Assunto do comentário" \c "Tabela" </w:instrText>
      </w:r>
      <w:r w:rsidRPr="007B6B84">
        <w:fldChar w:fldCharType="separate"/>
      </w:r>
      <w:hyperlink w:anchor="_Toc215443612" w:history="1">
        <w:r w:rsidR="004B1798" w:rsidRPr="007B6B84">
          <w:rPr>
            <w:rStyle w:val="Hyperlink"/>
          </w:rPr>
          <w:t>Tabela 1: Organização Original DB37</w:t>
        </w:r>
        <w:r w:rsidR="004B1798" w:rsidRPr="007B6B84">
          <w:rPr>
            <w:webHidden/>
          </w:rPr>
          <w:tab/>
        </w:r>
        <w:r w:rsidR="004B1798" w:rsidRPr="007B6B84">
          <w:rPr>
            <w:webHidden/>
          </w:rPr>
          <w:fldChar w:fldCharType="begin"/>
        </w:r>
        <w:r w:rsidR="004B1798" w:rsidRPr="007B6B84">
          <w:rPr>
            <w:webHidden/>
          </w:rPr>
          <w:instrText xml:space="preserve"> PAGEREF _Toc215443612 \h </w:instrText>
        </w:r>
        <w:r w:rsidR="004B1798" w:rsidRPr="007B6B84">
          <w:rPr>
            <w:webHidden/>
          </w:rPr>
        </w:r>
        <w:r w:rsidR="004B1798" w:rsidRPr="007B6B84">
          <w:rPr>
            <w:webHidden/>
          </w:rPr>
          <w:fldChar w:fldCharType="separate"/>
        </w:r>
        <w:r w:rsidR="004B1798" w:rsidRPr="007B6B84">
          <w:rPr>
            <w:webHidden/>
          </w:rPr>
          <w:t>68</w:t>
        </w:r>
        <w:r w:rsidR="004B1798" w:rsidRPr="007B6B84">
          <w:rPr>
            <w:webHidden/>
          </w:rPr>
          <w:fldChar w:fldCharType="end"/>
        </w:r>
      </w:hyperlink>
    </w:p>
    <w:p w14:paraId="32A10C0E" w14:textId="12F16E28"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3" w:history="1">
        <w:r w:rsidRPr="007B6B84">
          <w:rPr>
            <w:rStyle w:val="Hyperlink"/>
          </w:rPr>
          <w:t>Tabela 2: Organização DB37 Após Adaptação da Bancada</w:t>
        </w:r>
        <w:r w:rsidRPr="007B6B84">
          <w:rPr>
            <w:webHidden/>
          </w:rPr>
          <w:tab/>
        </w:r>
        <w:r w:rsidRPr="007B6B84">
          <w:rPr>
            <w:webHidden/>
          </w:rPr>
          <w:fldChar w:fldCharType="begin"/>
        </w:r>
        <w:r w:rsidRPr="007B6B84">
          <w:rPr>
            <w:webHidden/>
          </w:rPr>
          <w:instrText xml:space="preserve"> PAGEREF _Toc215443613 \h </w:instrText>
        </w:r>
        <w:r w:rsidRPr="007B6B84">
          <w:rPr>
            <w:webHidden/>
          </w:rPr>
        </w:r>
        <w:r w:rsidRPr="007B6B84">
          <w:rPr>
            <w:webHidden/>
          </w:rPr>
          <w:fldChar w:fldCharType="separate"/>
        </w:r>
        <w:r w:rsidRPr="007B6B84">
          <w:rPr>
            <w:webHidden/>
          </w:rPr>
          <w:t>68</w:t>
        </w:r>
        <w:r w:rsidRPr="007B6B84">
          <w:rPr>
            <w:webHidden/>
          </w:rPr>
          <w:fldChar w:fldCharType="end"/>
        </w:r>
      </w:hyperlink>
    </w:p>
    <w:p w14:paraId="6758409D" w14:textId="69286DF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4" w:history="1">
        <w:r w:rsidRPr="007B6B84">
          <w:rPr>
            <w:rStyle w:val="Hyperlink"/>
          </w:rPr>
          <w:t>Tabela 3: Endpoints de Comunição</w:t>
        </w:r>
        <w:r w:rsidRPr="007B6B84">
          <w:rPr>
            <w:webHidden/>
          </w:rPr>
          <w:tab/>
        </w:r>
        <w:r w:rsidRPr="007B6B84">
          <w:rPr>
            <w:webHidden/>
          </w:rPr>
          <w:fldChar w:fldCharType="begin"/>
        </w:r>
        <w:r w:rsidRPr="007B6B84">
          <w:rPr>
            <w:webHidden/>
          </w:rPr>
          <w:instrText xml:space="preserve"> PAGEREF _Toc215443614 \h </w:instrText>
        </w:r>
        <w:r w:rsidRPr="007B6B84">
          <w:rPr>
            <w:webHidden/>
          </w:rPr>
        </w:r>
        <w:r w:rsidRPr="007B6B84">
          <w:rPr>
            <w:webHidden/>
          </w:rPr>
          <w:fldChar w:fldCharType="separate"/>
        </w:r>
        <w:r w:rsidRPr="007B6B84">
          <w:rPr>
            <w:webHidden/>
          </w:rPr>
          <w:t>96</w:t>
        </w:r>
        <w:r w:rsidRPr="007B6B84">
          <w:rPr>
            <w:webHidden/>
          </w:rPr>
          <w:fldChar w:fldCharType="end"/>
        </w:r>
      </w:hyperlink>
    </w:p>
    <w:p w14:paraId="3FB3A479" w14:textId="11F649F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5" w:history="1">
        <w:r w:rsidRPr="007B6B84">
          <w:rPr>
            <w:rStyle w:val="Hyperlink"/>
          </w:rPr>
          <w:t>Tabela 4: Endpoints de Controle PID</w:t>
        </w:r>
        <w:r w:rsidRPr="007B6B84">
          <w:rPr>
            <w:webHidden/>
          </w:rPr>
          <w:tab/>
        </w:r>
        <w:r w:rsidRPr="007B6B84">
          <w:rPr>
            <w:webHidden/>
          </w:rPr>
          <w:fldChar w:fldCharType="begin"/>
        </w:r>
        <w:r w:rsidRPr="007B6B84">
          <w:rPr>
            <w:webHidden/>
          </w:rPr>
          <w:instrText xml:space="preserve"> PAGEREF _Toc215443615 \h </w:instrText>
        </w:r>
        <w:r w:rsidRPr="007B6B84">
          <w:rPr>
            <w:webHidden/>
          </w:rPr>
        </w:r>
        <w:r w:rsidRPr="007B6B84">
          <w:rPr>
            <w:webHidden/>
          </w:rPr>
          <w:fldChar w:fldCharType="separate"/>
        </w:r>
        <w:r w:rsidRPr="007B6B84">
          <w:rPr>
            <w:webHidden/>
          </w:rPr>
          <w:t>100</w:t>
        </w:r>
        <w:r w:rsidRPr="007B6B84">
          <w:rPr>
            <w:webHidden/>
          </w:rPr>
          <w:fldChar w:fldCharType="end"/>
        </w:r>
      </w:hyperlink>
    </w:p>
    <w:p w14:paraId="69B97CD6" w14:textId="44335C2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6" w:history="1">
        <w:r w:rsidRPr="007B6B84">
          <w:rPr>
            <w:rStyle w:val="Hyperlink"/>
          </w:rPr>
          <w:t>Tabela 5: Base (Furações F1–F6)</w:t>
        </w:r>
        <w:r w:rsidRPr="007B6B84">
          <w:rPr>
            <w:webHidden/>
          </w:rPr>
          <w:tab/>
        </w:r>
        <w:r w:rsidRPr="007B6B84">
          <w:rPr>
            <w:webHidden/>
          </w:rPr>
          <w:fldChar w:fldCharType="begin"/>
        </w:r>
        <w:r w:rsidRPr="007B6B84">
          <w:rPr>
            <w:webHidden/>
          </w:rPr>
          <w:instrText xml:space="preserve"> PAGEREF _Toc215443616 \h </w:instrText>
        </w:r>
        <w:r w:rsidRPr="007B6B84">
          <w:rPr>
            <w:webHidden/>
          </w:rPr>
        </w:r>
        <w:r w:rsidRPr="007B6B84">
          <w:rPr>
            <w:webHidden/>
          </w:rPr>
          <w:fldChar w:fldCharType="separate"/>
        </w:r>
        <w:r w:rsidRPr="007B6B84">
          <w:rPr>
            <w:webHidden/>
          </w:rPr>
          <w:t>101</w:t>
        </w:r>
        <w:r w:rsidRPr="007B6B84">
          <w:rPr>
            <w:webHidden/>
          </w:rPr>
          <w:fldChar w:fldCharType="end"/>
        </w:r>
      </w:hyperlink>
    </w:p>
    <w:p w14:paraId="0BF71781" w14:textId="71A03E0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7" w:history="1">
        <w:r w:rsidRPr="007B6B84">
          <w:rPr>
            <w:rStyle w:val="Hyperlink"/>
          </w:rPr>
          <w:t>Tabela 6: Plataforma Superior (FS1–FS6)</w:t>
        </w:r>
        <w:r w:rsidRPr="007B6B84">
          <w:rPr>
            <w:webHidden/>
          </w:rPr>
          <w:tab/>
        </w:r>
        <w:r w:rsidRPr="007B6B84">
          <w:rPr>
            <w:webHidden/>
          </w:rPr>
          <w:fldChar w:fldCharType="begin"/>
        </w:r>
        <w:r w:rsidRPr="007B6B84">
          <w:rPr>
            <w:webHidden/>
          </w:rPr>
          <w:instrText xml:space="preserve"> PAGEREF _Toc215443617 \h </w:instrText>
        </w:r>
        <w:r w:rsidRPr="007B6B84">
          <w:rPr>
            <w:webHidden/>
          </w:rPr>
        </w:r>
        <w:r w:rsidRPr="007B6B84">
          <w:rPr>
            <w:webHidden/>
          </w:rPr>
          <w:fldChar w:fldCharType="separate"/>
        </w:r>
        <w:r w:rsidRPr="007B6B84">
          <w:rPr>
            <w:webHidden/>
          </w:rPr>
          <w:t>101</w:t>
        </w:r>
        <w:r w:rsidRPr="007B6B84">
          <w:rPr>
            <w:webHidden/>
          </w:rPr>
          <w:fldChar w:fldCharType="end"/>
        </w:r>
      </w:hyperlink>
    </w:p>
    <w:p w14:paraId="214D69B6" w14:textId="533C8F0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8" w:history="1">
        <w:r w:rsidRPr="007B6B84">
          <w:rPr>
            <w:rStyle w:val="Hyperlink"/>
          </w:rPr>
          <w:t>Tabela 7: Endpoints Cinemática</w:t>
        </w:r>
        <w:r w:rsidRPr="007B6B84">
          <w:rPr>
            <w:webHidden/>
          </w:rPr>
          <w:tab/>
        </w:r>
        <w:r w:rsidRPr="007B6B84">
          <w:rPr>
            <w:webHidden/>
          </w:rPr>
          <w:fldChar w:fldCharType="begin"/>
        </w:r>
        <w:r w:rsidRPr="007B6B84">
          <w:rPr>
            <w:webHidden/>
          </w:rPr>
          <w:instrText xml:space="preserve"> PAGEREF _Toc215443618 \h </w:instrText>
        </w:r>
        <w:r w:rsidRPr="007B6B84">
          <w:rPr>
            <w:webHidden/>
          </w:rPr>
        </w:r>
        <w:r w:rsidRPr="007B6B84">
          <w:rPr>
            <w:webHidden/>
          </w:rPr>
          <w:fldChar w:fldCharType="separate"/>
        </w:r>
        <w:r w:rsidRPr="007B6B84">
          <w:rPr>
            <w:webHidden/>
          </w:rPr>
          <w:t>103</w:t>
        </w:r>
        <w:r w:rsidRPr="007B6B84">
          <w:rPr>
            <w:webHidden/>
          </w:rPr>
          <w:fldChar w:fldCharType="end"/>
        </w:r>
      </w:hyperlink>
    </w:p>
    <w:p w14:paraId="31DD2749" w14:textId="58C61DC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9" w:history="1">
        <w:r w:rsidRPr="007B6B84">
          <w:rPr>
            <w:rStyle w:val="Hyperlink"/>
          </w:rPr>
          <w:t>Tabela 8: Endpoint Controle Joystick</w:t>
        </w:r>
        <w:r w:rsidRPr="007B6B84">
          <w:rPr>
            <w:webHidden/>
          </w:rPr>
          <w:tab/>
        </w:r>
        <w:r w:rsidRPr="007B6B84">
          <w:rPr>
            <w:webHidden/>
          </w:rPr>
          <w:fldChar w:fldCharType="begin"/>
        </w:r>
        <w:r w:rsidRPr="007B6B84">
          <w:rPr>
            <w:webHidden/>
          </w:rPr>
          <w:instrText xml:space="preserve"> PAGEREF _Toc215443619 \h </w:instrText>
        </w:r>
        <w:r w:rsidRPr="007B6B84">
          <w:rPr>
            <w:webHidden/>
          </w:rPr>
        </w:r>
        <w:r w:rsidRPr="007B6B84">
          <w:rPr>
            <w:webHidden/>
          </w:rPr>
          <w:fldChar w:fldCharType="separate"/>
        </w:r>
        <w:r w:rsidRPr="007B6B84">
          <w:rPr>
            <w:webHidden/>
          </w:rPr>
          <w:t>110</w:t>
        </w:r>
        <w:r w:rsidRPr="007B6B84">
          <w:rPr>
            <w:webHidden/>
          </w:rPr>
          <w:fldChar w:fldCharType="end"/>
        </w:r>
      </w:hyperlink>
    </w:p>
    <w:p w14:paraId="0C38EFE4" w14:textId="57C29250"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20" w:history="1">
        <w:r w:rsidRPr="007B6B84">
          <w:rPr>
            <w:rStyle w:val="Hyperlink"/>
          </w:rPr>
          <w:t>Tabela 9: Endpoints Integração FlightGear</w:t>
        </w:r>
        <w:r w:rsidRPr="007B6B84">
          <w:rPr>
            <w:webHidden/>
          </w:rPr>
          <w:tab/>
        </w:r>
        <w:r w:rsidRPr="007B6B84">
          <w:rPr>
            <w:webHidden/>
          </w:rPr>
          <w:fldChar w:fldCharType="begin"/>
        </w:r>
        <w:r w:rsidRPr="007B6B84">
          <w:rPr>
            <w:webHidden/>
          </w:rPr>
          <w:instrText xml:space="preserve"> PAGEREF _Toc215443620 \h </w:instrText>
        </w:r>
        <w:r w:rsidRPr="007B6B84">
          <w:rPr>
            <w:webHidden/>
          </w:rPr>
        </w:r>
        <w:r w:rsidRPr="007B6B84">
          <w:rPr>
            <w:webHidden/>
          </w:rPr>
          <w:fldChar w:fldCharType="separate"/>
        </w:r>
        <w:r w:rsidRPr="007B6B84">
          <w:rPr>
            <w:webHidden/>
          </w:rPr>
          <w:t>112</w:t>
        </w:r>
        <w:r w:rsidRPr="007B6B84">
          <w:rPr>
            <w:webHidden/>
          </w:rPr>
          <w:fldChar w:fldCharType="end"/>
        </w:r>
      </w:hyperlink>
    </w:p>
    <w:p w14:paraId="1D0ABF36" w14:textId="7F57C588" w:rsidR="00AE3BBD" w:rsidRPr="007B6B84" w:rsidRDefault="00593138" w:rsidP="00AE3BBD">
      <w:pPr>
        <w:pStyle w:val="ndicedeilustraes"/>
        <w:tabs>
          <w:tab w:val="right" w:leader="dot" w:pos="9062"/>
        </w:tabs>
        <w:spacing w:line="360" w:lineRule="auto"/>
        <w:ind w:left="0" w:firstLine="0"/>
        <w:jc w:val="both"/>
      </w:pPr>
      <w:r w:rsidRPr="007B6B84">
        <w:fldChar w:fldCharType="end"/>
      </w:r>
    </w:p>
    <w:p w14:paraId="40562BC5" w14:textId="77777777" w:rsidR="00B56258" w:rsidRPr="007B6B84" w:rsidRDefault="00B56258" w:rsidP="00B56258"/>
    <w:p w14:paraId="44DA0466" w14:textId="77777777" w:rsidR="00B56258" w:rsidRPr="007B6B84" w:rsidRDefault="00B56258" w:rsidP="00B56258"/>
    <w:p w14:paraId="7AE7A31B" w14:textId="77777777" w:rsidR="00B56258" w:rsidRPr="007B6B84" w:rsidRDefault="00B56258" w:rsidP="00B56258"/>
    <w:p w14:paraId="23692BC9" w14:textId="77777777" w:rsidR="00B56258" w:rsidRPr="007B6B84" w:rsidRDefault="00B56258" w:rsidP="00B56258"/>
    <w:p w14:paraId="14C183EE" w14:textId="77777777" w:rsidR="00B56258" w:rsidRPr="007B6B84" w:rsidRDefault="00B56258" w:rsidP="00B56258"/>
    <w:p w14:paraId="5EEF06FE" w14:textId="77777777" w:rsidR="00B56258" w:rsidRPr="007B6B84" w:rsidRDefault="00B56258" w:rsidP="00B56258"/>
    <w:p w14:paraId="12EC2DB2" w14:textId="77777777" w:rsidR="00B56258" w:rsidRPr="007B6B84" w:rsidRDefault="00B56258" w:rsidP="00B56258"/>
    <w:p w14:paraId="09A1BCF7" w14:textId="77777777" w:rsidR="00B56258" w:rsidRPr="007B6B84" w:rsidRDefault="00B56258" w:rsidP="00B56258"/>
    <w:p w14:paraId="1CDB0528" w14:textId="77777777" w:rsidR="00B56258" w:rsidRPr="007B6B84" w:rsidRDefault="00B56258" w:rsidP="00B56258"/>
    <w:p w14:paraId="19619691" w14:textId="77777777" w:rsidR="00B56258" w:rsidRPr="007B6B84" w:rsidRDefault="00B56258" w:rsidP="00B56258"/>
    <w:p w14:paraId="553D4990" w14:textId="0DEBA2A4" w:rsidR="00CE75AE" w:rsidRPr="007B6B84" w:rsidRDefault="00CE75AE" w:rsidP="00CE75AE"/>
    <w:p w14:paraId="057697CF" w14:textId="20DA8EAE" w:rsidR="00C27793" w:rsidRPr="007B6B84" w:rsidRDefault="00C27793" w:rsidP="00C27793">
      <w:pPr>
        <w:jc w:val="center"/>
      </w:pPr>
    </w:p>
    <w:p w14:paraId="00ADC76D" w14:textId="77777777" w:rsidR="00CE75AE" w:rsidRPr="007B6B84" w:rsidRDefault="00CE75AE" w:rsidP="00CE75AE"/>
    <w:p w14:paraId="25C847DD" w14:textId="77777777" w:rsidR="00CE75AE" w:rsidRPr="007B6B84" w:rsidRDefault="00CE75AE" w:rsidP="00CE75AE">
      <w:r w:rsidRPr="007B6B84">
        <w:br w:type="page"/>
      </w:r>
    </w:p>
    <w:p w14:paraId="0F79A3A9" w14:textId="77777777" w:rsidR="00FC1651" w:rsidRPr="007B6B84" w:rsidRDefault="00B56258" w:rsidP="00FC1651">
      <w:pPr>
        <w:jc w:val="center"/>
        <w:rPr>
          <w:rFonts w:ascii="Arial" w:hAnsi="Arial" w:cs="Arial"/>
          <w:b/>
          <w:sz w:val="30"/>
          <w:szCs w:val="30"/>
        </w:rPr>
      </w:pPr>
      <w:r w:rsidRPr="007B6B84">
        <w:rPr>
          <w:rFonts w:ascii="Arial" w:hAnsi="Arial" w:cs="Arial"/>
          <w:b/>
          <w:sz w:val="30"/>
          <w:szCs w:val="30"/>
        </w:rPr>
        <w:lastRenderedPageBreak/>
        <w:t>Lista de Abreviaturas</w:t>
      </w:r>
      <w:r w:rsidR="00C27793" w:rsidRPr="007B6B84">
        <w:rPr>
          <w:rFonts w:ascii="Arial" w:hAnsi="Arial" w:cs="Arial"/>
          <w:b/>
          <w:sz w:val="30"/>
          <w:szCs w:val="30"/>
        </w:rPr>
        <w:t>, Nomenclaturas</w:t>
      </w:r>
      <w:r w:rsidRPr="007B6B84">
        <w:rPr>
          <w:rFonts w:ascii="Arial" w:hAnsi="Arial" w:cs="Arial"/>
          <w:b/>
          <w:sz w:val="30"/>
          <w:szCs w:val="30"/>
        </w:rPr>
        <w:t xml:space="preserve"> e Siglas</w:t>
      </w:r>
    </w:p>
    <w:p w14:paraId="4888361D" w14:textId="77777777" w:rsidR="000E706B" w:rsidRPr="007B6B84" w:rsidRDefault="000E706B" w:rsidP="000E706B">
      <w:pPr>
        <w:jc w:val="both"/>
      </w:pPr>
    </w:p>
    <w:p w14:paraId="0EA0ABE8" w14:textId="77777777" w:rsidR="00C27793" w:rsidRPr="007B6B84" w:rsidRDefault="00C27793" w:rsidP="00C27793"/>
    <w:p w14:paraId="44EFAD03" w14:textId="563DED9E" w:rsidR="00C27793" w:rsidRPr="007B6B84" w:rsidRDefault="002D1A32" w:rsidP="00C27793">
      <w:pPr>
        <w:spacing w:line="360" w:lineRule="auto"/>
        <w:jc w:val="both"/>
      </w:pPr>
      <w:r w:rsidRPr="007B6B84">
        <w:rPr>
          <w:b/>
        </w:rPr>
        <w:t>FT</w:t>
      </w:r>
      <w:r w:rsidR="00C27793" w:rsidRPr="007B6B84">
        <w:tab/>
      </w:r>
      <w:r w:rsidR="00C27793" w:rsidRPr="007B6B84">
        <w:tab/>
      </w:r>
      <w:r w:rsidR="00C27793" w:rsidRPr="007B6B84">
        <w:tab/>
      </w:r>
      <w:r w:rsidRPr="007B6B84">
        <w:t>Função de Transferência</w:t>
      </w:r>
    </w:p>
    <w:p w14:paraId="0CADFEB9" w14:textId="4BC76F4F" w:rsidR="00C27793" w:rsidRPr="007B6B84" w:rsidRDefault="002D1A32" w:rsidP="00C27793">
      <w:pPr>
        <w:spacing w:line="360" w:lineRule="auto"/>
        <w:jc w:val="both"/>
      </w:pPr>
      <w:proofErr w:type="spellStart"/>
      <w:r w:rsidRPr="007B6B84">
        <w:rPr>
          <w:b/>
        </w:rPr>
        <w:t>Ts</w:t>
      </w:r>
      <w:proofErr w:type="spellEnd"/>
      <w:r w:rsidR="00C27793" w:rsidRPr="007B6B84">
        <w:tab/>
      </w:r>
      <w:r w:rsidR="00C27793" w:rsidRPr="007B6B84">
        <w:tab/>
      </w:r>
      <w:r w:rsidR="00C27793" w:rsidRPr="007B6B84">
        <w:tab/>
      </w:r>
      <w:proofErr w:type="spellStart"/>
      <w:r w:rsidRPr="007B6B84">
        <w:rPr>
          <w:i/>
          <w:iCs/>
        </w:rPr>
        <w:t>Settling</w:t>
      </w:r>
      <w:proofErr w:type="spellEnd"/>
      <w:r w:rsidRPr="007B6B84">
        <w:rPr>
          <w:i/>
          <w:iCs/>
        </w:rPr>
        <w:t xml:space="preserve"> Time</w:t>
      </w:r>
      <w:r w:rsidRPr="007B6B84">
        <w:t xml:space="preserve"> - </w:t>
      </w:r>
      <w:r w:rsidRPr="007B6B84">
        <w:rPr>
          <w:iCs/>
        </w:rPr>
        <w:t>Tempo de Acomodação</w:t>
      </w:r>
    </w:p>
    <w:p w14:paraId="2C126A11" w14:textId="27EF0C66" w:rsidR="002D1A32" w:rsidRPr="007B6B84" w:rsidRDefault="002D1A32" w:rsidP="002D1A32">
      <w:pPr>
        <w:spacing w:line="360" w:lineRule="auto"/>
        <w:jc w:val="both"/>
      </w:pPr>
      <w:proofErr w:type="spellStart"/>
      <w:r w:rsidRPr="007B6B84">
        <w:rPr>
          <w:b/>
        </w:rPr>
        <w:t>Tr</w:t>
      </w:r>
      <w:proofErr w:type="spellEnd"/>
      <w:r w:rsidRPr="007B6B84">
        <w:tab/>
      </w:r>
      <w:r w:rsidRPr="007B6B84">
        <w:tab/>
      </w:r>
      <w:r w:rsidRPr="007B6B84">
        <w:tab/>
      </w:r>
      <w:proofErr w:type="spellStart"/>
      <w:r w:rsidRPr="007B6B84">
        <w:rPr>
          <w:i/>
          <w:iCs/>
        </w:rPr>
        <w:t>Rise</w:t>
      </w:r>
      <w:proofErr w:type="spellEnd"/>
      <w:r w:rsidRPr="007B6B84">
        <w:rPr>
          <w:i/>
          <w:iCs/>
        </w:rPr>
        <w:t xml:space="preserve"> Time</w:t>
      </w:r>
      <w:r w:rsidRPr="007B6B84">
        <w:t xml:space="preserve"> - </w:t>
      </w:r>
      <w:r w:rsidRPr="007B6B84">
        <w:rPr>
          <w:iCs/>
        </w:rPr>
        <w:t>Tempo de Subida</w:t>
      </w:r>
    </w:p>
    <w:p w14:paraId="67704DAC" w14:textId="17510B74" w:rsidR="00C27793" w:rsidRPr="007B6B84" w:rsidRDefault="002D1A32" w:rsidP="00C27793">
      <w:pPr>
        <w:spacing w:line="360" w:lineRule="auto"/>
        <w:jc w:val="both"/>
        <w:rPr>
          <w:iCs/>
        </w:rPr>
      </w:pPr>
      <w:r w:rsidRPr="007B6B84">
        <w:rPr>
          <w:b/>
        </w:rPr>
        <w:t>FOPDT</w:t>
      </w:r>
      <w:r w:rsidR="00C27793" w:rsidRPr="007B6B84">
        <w:tab/>
      </w:r>
      <w:r w:rsidR="00C27793" w:rsidRPr="007B6B84">
        <w:tab/>
      </w:r>
      <w:proofErr w:type="spellStart"/>
      <w:r w:rsidRPr="007B6B84">
        <w:rPr>
          <w:i/>
          <w:iCs/>
        </w:rPr>
        <w:t>First</w:t>
      </w:r>
      <w:proofErr w:type="spellEnd"/>
      <w:r w:rsidRPr="007B6B84">
        <w:rPr>
          <w:i/>
          <w:iCs/>
        </w:rPr>
        <w:t xml:space="preserve"> </w:t>
      </w:r>
      <w:proofErr w:type="spellStart"/>
      <w:r w:rsidRPr="007B6B84">
        <w:rPr>
          <w:i/>
          <w:iCs/>
        </w:rPr>
        <w:t>Order</w:t>
      </w:r>
      <w:proofErr w:type="spellEnd"/>
      <w:r w:rsidRPr="007B6B84">
        <w:rPr>
          <w:i/>
          <w:iCs/>
        </w:rPr>
        <w:t xml:space="preserve"> Plus </w:t>
      </w:r>
      <w:proofErr w:type="spellStart"/>
      <w:r w:rsidRPr="007B6B84">
        <w:rPr>
          <w:i/>
          <w:iCs/>
        </w:rPr>
        <w:t>Dead</w:t>
      </w:r>
      <w:proofErr w:type="spellEnd"/>
      <w:r w:rsidRPr="007B6B84">
        <w:rPr>
          <w:i/>
          <w:iCs/>
        </w:rPr>
        <w:t xml:space="preserve"> Time - </w:t>
      </w:r>
      <w:r w:rsidRPr="007B6B84">
        <w:t>Modelo de 1ª ordem com tempo morto</w:t>
      </w:r>
    </w:p>
    <w:p w14:paraId="196A1BEB" w14:textId="7425013D" w:rsidR="00C27793" w:rsidRPr="007B6B84" w:rsidRDefault="002D1A32" w:rsidP="00FC65B6">
      <w:pPr>
        <w:spacing w:line="360" w:lineRule="auto"/>
        <w:jc w:val="both"/>
      </w:pPr>
      <w:r w:rsidRPr="007B6B84">
        <w:rPr>
          <w:b/>
        </w:rPr>
        <w:t>PID</w:t>
      </w:r>
      <w:r w:rsidRPr="007B6B84">
        <w:tab/>
      </w:r>
      <w:r w:rsidRPr="007B6B84">
        <w:tab/>
      </w:r>
      <w:r w:rsidRPr="007B6B84">
        <w:tab/>
        <w:t>Proporcional–Integral–Derivativo</w:t>
      </w:r>
    </w:p>
    <w:p w14:paraId="7763A9A8" w14:textId="33121D9A" w:rsidR="00FC65B6" w:rsidRPr="007B6B84" w:rsidRDefault="00DA64DF" w:rsidP="00FC65B6">
      <w:pPr>
        <w:spacing w:line="360" w:lineRule="auto"/>
        <w:jc w:val="both"/>
      </w:pPr>
      <w:r w:rsidRPr="007B6B84">
        <w:rPr>
          <w:b/>
        </w:rPr>
        <w:t>IHM</w:t>
      </w:r>
      <w:r w:rsidR="00FC65B6" w:rsidRPr="007B6B84">
        <w:tab/>
      </w:r>
      <w:r w:rsidR="00FC65B6" w:rsidRPr="007B6B84">
        <w:tab/>
      </w:r>
      <w:r w:rsidR="00FC65B6" w:rsidRPr="007B6B84">
        <w:tab/>
      </w:r>
      <w:r w:rsidRPr="007B6B84">
        <w:t>Interface Homem-Máquina</w:t>
      </w:r>
    </w:p>
    <w:p w14:paraId="2D4470B7" w14:textId="7730BFFF" w:rsidR="00FC65B6" w:rsidRPr="007B6B84" w:rsidRDefault="00FC65B6" w:rsidP="00FC65B6">
      <w:pPr>
        <w:spacing w:line="360" w:lineRule="auto"/>
        <w:jc w:val="both"/>
      </w:pPr>
      <w:r w:rsidRPr="007B6B84">
        <w:rPr>
          <w:b/>
        </w:rPr>
        <w:t>HTML</w:t>
      </w:r>
      <w:r w:rsidRPr="007B6B84">
        <w:tab/>
      </w:r>
      <w:r w:rsidRPr="007B6B84">
        <w:tab/>
      </w:r>
      <w:proofErr w:type="spellStart"/>
      <w:r w:rsidRPr="007B6B84">
        <w:rPr>
          <w:i/>
          <w:iCs/>
        </w:rPr>
        <w:t>HyperText</w:t>
      </w:r>
      <w:proofErr w:type="spellEnd"/>
      <w:r w:rsidRPr="007B6B84">
        <w:rPr>
          <w:i/>
          <w:iCs/>
        </w:rPr>
        <w:t xml:space="preserve"> Markup </w:t>
      </w:r>
      <w:proofErr w:type="spellStart"/>
      <w:r w:rsidRPr="007B6B84">
        <w:rPr>
          <w:i/>
          <w:iCs/>
        </w:rPr>
        <w:t>Language</w:t>
      </w:r>
      <w:proofErr w:type="spellEnd"/>
      <w:r w:rsidRPr="007B6B84">
        <w:rPr>
          <w:i/>
          <w:iCs/>
        </w:rPr>
        <w:t xml:space="preserve"> </w:t>
      </w:r>
      <w:r w:rsidRPr="007B6B84">
        <w:t>- Linguagem de Marcação de Hipertexto</w:t>
      </w:r>
    </w:p>
    <w:p w14:paraId="01286CF2" w14:textId="4D7A3BAB" w:rsidR="00984178" w:rsidRPr="007B6B84" w:rsidRDefault="00984178" w:rsidP="00984178">
      <w:pPr>
        <w:spacing w:line="360" w:lineRule="auto"/>
        <w:jc w:val="both"/>
      </w:pPr>
      <w:r w:rsidRPr="007B6B84">
        <w:rPr>
          <w:b/>
        </w:rPr>
        <w:t>CSS</w:t>
      </w:r>
      <w:r w:rsidRPr="007B6B84">
        <w:tab/>
      </w:r>
      <w:r w:rsidRPr="007B6B84">
        <w:tab/>
      </w:r>
      <w:r w:rsidRPr="007B6B84">
        <w:tab/>
      </w:r>
      <w:proofErr w:type="spellStart"/>
      <w:r w:rsidRPr="007B6B84">
        <w:rPr>
          <w:i/>
          <w:iCs/>
        </w:rPr>
        <w:t>Cascading</w:t>
      </w:r>
      <w:proofErr w:type="spellEnd"/>
      <w:r w:rsidRPr="007B6B84">
        <w:rPr>
          <w:i/>
          <w:iCs/>
        </w:rPr>
        <w:t xml:space="preserve"> </w:t>
      </w:r>
      <w:proofErr w:type="spellStart"/>
      <w:r w:rsidRPr="007B6B84">
        <w:rPr>
          <w:i/>
          <w:iCs/>
        </w:rPr>
        <w:t>Style</w:t>
      </w:r>
      <w:proofErr w:type="spellEnd"/>
      <w:r w:rsidRPr="007B6B84">
        <w:rPr>
          <w:i/>
          <w:iCs/>
        </w:rPr>
        <w:t xml:space="preserve"> </w:t>
      </w:r>
      <w:proofErr w:type="spellStart"/>
      <w:r w:rsidRPr="007B6B84">
        <w:rPr>
          <w:i/>
          <w:iCs/>
        </w:rPr>
        <w:t>Sheets</w:t>
      </w:r>
      <w:proofErr w:type="spellEnd"/>
    </w:p>
    <w:p w14:paraId="6EDC127D" w14:textId="339427CB" w:rsidR="00862F7E" w:rsidRPr="007B6B84" w:rsidRDefault="00862F7E" w:rsidP="00862F7E">
      <w:pPr>
        <w:spacing w:line="360" w:lineRule="auto"/>
        <w:jc w:val="both"/>
      </w:pPr>
      <w:r w:rsidRPr="007B6B84">
        <w:rPr>
          <w:b/>
        </w:rPr>
        <w:t>IMU</w:t>
      </w:r>
      <w:r w:rsidRPr="007B6B84">
        <w:tab/>
      </w:r>
      <w:r w:rsidRPr="007B6B84">
        <w:tab/>
      </w:r>
      <w:r w:rsidRPr="007B6B84">
        <w:tab/>
      </w:r>
      <w:proofErr w:type="spellStart"/>
      <w:r w:rsidRPr="007B6B84">
        <w:rPr>
          <w:i/>
          <w:iCs/>
        </w:rPr>
        <w:t>Inertial</w:t>
      </w:r>
      <w:proofErr w:type="spellEnd"/>
      <w:r w:rsidRPr="007B6B84">
        <w:rPr>
          <w:i/>
          <w:iCs/>
        </w:rPr>
        <w:t xml:space="preserve"> </w:t>
      </w:r>
      <w:proofErr w:type="spellStart"/>
      <w:r w:rsidRPr="007B6B84">
        <w:rPr>
          <w:i/>
          <w:iCs/>
        </w:rPr>
        <w:t>Measurement</w:t>
      </w:r>
      <w:proofErr w:type="spellEnd"/>
      <w:r w:rsidRPr="007B6B84">
        <w:rPr>
          <w:i/>
          <w:iCs/>
        </w:rPr>
        <w:t xml:space="preserve"> Unit</w:t>
      </w:r>
    </w:p>
    <w:p w14:paraId="16BDCC82" w14:textId="77777777" w:rsidR="006D2096" w:rsidRPr="007B6B84" w:rsidRDefault="006D2096" w:rsidP="00062853">
      <w:pPr>
        <w:spacing w:line="360" w:lineRule="auto"/>
        <w:jc w:val="both"/>
      </w:pPr>
    </w:p>
    <w:p w14:paraId="0A5B4B4E" w14:textId="77777777" w:rsidR="00CF4FCC" w:rsidRPr="007B6B84" w:rsidRDefault="00CF4FCC" w:rsidP="00062853">
      <w:pPr>
        <w:spacing w:line="360" w:lineRule="auto"/>
        <w:jc w:val="both"/>
      </w:pPr>
    </w:p>
    <w:p w14:paraId="6B64AC07" w14:textId="77777777" w:rsidR="00CF4FCC" w:rsidRPr="007B6B84" w:rsidRDefault="00CF4FCC" w:rsidP="00062853">
      <w:pPr>
        <w:spacing w:line="360" w:lineRule="auto"/>
        <w:jc w:val="both"/>
      </w:pPr>
    </w:p>
    <w:p w14:paraId="10286755" w14:textId="77777777" w:rsidR="007A6AC4" w:rsidRPr="007B6B84" w:rsidRDefault="007A6AC4">
      <w:pPr>
        <w:spacing w:after="160" w:line="259" w:lineRule="auto"/>
        <w:rPr>
          <w:bCs/>
        </w:rPr>
      </w:pPr>
      <w:r w:rsidRPr="007B6B84">
        <w:rPr>
          <w:rFonts w:ascii="Arial" w:hAnsi="Arial" w:cs="Arial"/>
          <w:b/>
          <w:sz w:val="30"/>
          <w:szCs w:val="30"/>
        </w:rPr>
        <w:br w:type="page"/>
      </w:r>
    </w:p>
    <w:p w14:paraId="7A026902" w14:textId="72F6B7F9" w:rsidR="00BE65F6" w:rsidRPr="007B6B84" w:rsidRDefault="007A6AC4" w:rsidP="00BE65F6">
      <w:pPr>
        <w:jc w:val="center"/>
        <w:rPr>
          <w:b/>
          <w:sz w:val="30"/>
          <w:szCs w:val="30"/>
        </w:rPr>
      </w:pPr>
      <w:r w:rsidRPr="007B6B84">
        <w:rPr>
          <w:b/>
          <w:sz w:val="30"/>
          <w:szCs w:val="30"/>
        </w:rPr>
        <w:lastRenderedPageBreak/>
        <w:t>Sumário</w:t>
      </w:r>
    </w:p>
    <w:p w14:paraId="5285AB7B" w14:textId="77777777" w:rsidR="00BE65F6" w:rsidRPr="007B6B84" w:rsidRDefault="00BE65F6" w:rsidP="007A6AC4">
      <w:pPr>
        <w:jc w:val="center"/>
        <w:rPr>
          <w:b/>
          <w:sz w:val="30"/>
          <w:szCs w:val="30"/>
        </w:rPr>
      </w:pPr>
    </w:p>
    <w:p w14:paraId="38B85150" w14:textId="2E4AB59A" w:rsidR="00091E0D" w:rsidRDefault="00BE65F6">
      <w:pPr>
        <w:pStyle w:val="Sumrio1"/>
        <w:tabs>
          <w:tab w:val="left" w:pos="480"/>
        </w:tabs>
        <w:rPr>
          <w:rFonts w:asciiTheme="minorHAnsi" w:eastAsiaTheme="minorEastAsia" w:hAnsiTheme="minorHAnsi" w:cstheme="minorBidi"/>
          <w:b w:val="0"/>
          <w:bCs w:val="0"/>
          <w:kern w:val="2"/>
          <w14:ligatures w14:val="standardContextual"/>
        </w:rPr>
      </w:pPr>
      <w:r w:rsidRPr="007B6B84">
        <w:rPr>
          <w:b w:val="0"/>
          <w:noProof w:val="0"/>
          <w:sz w:val="30"/>
          <w:szCs w:val="30"/>
        </w:rPr>
        <w:fldChar w:fldCharType="begin"/>
      </w:r>
      <w:r w:rsidRPr="007B6B84">
        <w:rPr>
          <w:b w:val="0"/>
          <w:noProof w:val="0"/>
          <w:sz w:val="30"/>
          <w:szCs w:val="30"/>
        </w:rPr>
        <w:instrText xml:space="preserve"> TOC \h \z \t "Main;1;sub;3;subsub;4" </w:instrText>
      </w:r>
      <w:r w:rsidRPr="007B6B84">
        <w:rPr>
          <w:b w:val="0"/>
          <w:noProof w:val="0"/>
          <w:sz w:val="30"/>
          <w:szCs w:val="30"/>
        </w:rPr>
        <w:fldChar w:fldCharType="separate"/>
      </w:r>
      <w:hyperlink w:anchor="_Toc215452979" w:history="1">
        <w:r w:rsidR="00091E0D" w:rsidRPr="000F237D">
          <w:rPr>
            <w:rStyle w:val="Hyperlink"/>
          </w:rPr>
          <w:t>1.</w:t>
        </w:r>
        <w:r w:rsidR="00091E0D">
          <w:rPr>
            <w:rFonts w:asciiTheme="minorHAnsi" w:eastAsiaTheme="minorEastAsia" w:hAnsiTheme="minorHAnsi" w:cstheme="minorBidi"/>
            <w:b w:val="0"/>
            <w:bCs w:val="0"/>
            <w:kern w:val="2"/>
            <w14:ligatures w14:val="standardContextual"/>
          </w:rPr>
          <w:tab/>
        </w:r>
        <w:r w:rsidR="00091E0D" w:rsidRPr="000F237D">
          <w:rPr>
            <w:rStyle w:val="Hyperlink"/>
          </w:rPr>
          <w:t>INTRODUÇÃO</w:t>
        </w:r>
        <w:r w:rsidR="00091E0D">
          <w:rPr>
            <w:webHidden/>
          </w:rPr>
          <w:tab/>
        </w:r>
        <w:r w:rsidR="00091E0D">
          <w:rPr>
            <w:webHidden/>
          </w:rPr>
          <w:fldChar w:fldCharType="begin"/>
        </w:r>
        <w:r w:rsidR="00091E0D">
          <w:rPr>
            <w:webHidden/>
          </w:rPr>
          <w:instrText xml:space="preserve"> PAGEREF _Toc215452979 \h </w:instrText>
        </w:r>
        <w:r w:rsidR="00091E0D">
          <w:rPr>
            <w:webHidden/>
          </w:rPr>
        </w:r>
        <w:r w:rsidR="00091E0D">
          <w:rPr>
            <w:webHidden/>
          </w:rPr>
          <w:fldChar w:fldCharType="separate"/>
        </w:r>
        <w:r w:rsidR="00091E0D">
          <w:rPr>
            <w:webHidden/>
          </w:rPr>
          <w:t>17</w:t>
        </w:r>
        <w:r w:rsidR="00091E0D">
          <w:rPr>
            <w:webHidden/>
          </w:rPr>
          <w:fldChar w:fldCharType="end"/>
        </w:r>
      </w:hyperlink>
    </w:p>
    <w:p w14:paraId="12143D16" w14:textId="56F16F3A" w:rsidR="00091E0D" w:rsidRDefault="00091E0D">
      <w:pPr>
        <w:pStyle w:val="Sumrio3"/>
        <w:tabs>
          <w:tab w:val="left" w:pos="1200"/>
          <w:tab w:val="right" w:leader="dot" w:pos="9061"/>
        </w:tabs>
        <w:rPr>
          <w:noProof/>
        </w:rPr>
      </w:pPr>
      <w:hyperlink w:anchor="_Toc215452980" w:history="1">
        <w:r w:rsidRPr="000F237D">
          <w:rPr>
            <w:rStyle w:val="Hyperlink"/>
            <w:noProof/>
          </w:rPr>
          <w:t>1.1.</w:t>
        </w:r>
        <w:r>
          <w:rPr>
            <w:noProof/>
          </w:rPr>
          <w:tab/>
        </w:r>
        <w:r w:rsidRPr="000F237D">
          <w:rPr>
            <w:rStyle w:val="Hyperlink"/>
            <w:noProof/>
          </w:rPr>
          <w:t>Contexto e Justificativa</w:t>
        </w:r>
        <w:r>
          <w:rPr>
            <w:noProof/>
            <w:webHidden/>
          </w:rPr>
          <w:tab/>
        </w:r>
        <w:r>
          <w:rPr>
            <w:noProof/>
            <w:webHidden/>
          </w:rPr>
          <w:fldChar w:fldCharType="begin"/>
        </w:r>
        <w:r>
          <w:rPr>
            <w:noProof/>
            <w:webHidden/>
          </w:rPr>
          <w:instrText xml:space="preserve"> PAGEREF _Toc215452980 \h </w:instrText>
        </w:r>
        <w:r>
          <w:rPr>
            <w:noProof/>
            <w:webHidden/>
          </w:rPr>
        </w:r>
        <w:r>
          <w:rPr>
            <w:noProof/>
            <w:webHidden/>
          </w:rPr>
          <w:fldChar w:fldCharType="separate"/>
        </w:r>
        <w:r>
          <w:rPr>
            <w:noProof/>
            <w:webHidden/>
          </w:rPr>
          <w:t>18</w:t>
        </w:r>
        <w:r>
          <w:rPr>
            <w:noProof/>
            <w:webHidden/>
          </w:rPr>
          <w:fldChar w:fldCharType="end"/>
        </w:r>
      </w:hyperlink>
    </w:p>
    <w:p w14:paraId="2D78325C" w14:textId="78751725" w:rsidR="00091E0D" w:rsidRDefault="00091E0D">
      <w:pPr>
        <w:pStyle w:val="Sumrio3"/>
        <w:tabs>
          <w:tab w:val="left" w:pos="1200"/>
          <w:tab w:val="right" w:leader="dot" w:pos="9061"/>
        </w:tabs>
        <w:rPr>
          <w:noProof/>
        </w:rPr>
      </w:pPr>
      <w:hyperlink w:anchor="_Toc215452981" w:history="1">
        <w:r w:rsidRPr="000F237D">
          <w:rPr>
            <w:rStyle w:val="Hyperlink"/>
            <w:noProof/>
          </w:rPr>
          <w:t>1.2.</w:t>
        </w:r>
        <w:r>
          <w:rPr>
            <w:noProof/>
          </w:rPr>
          <w:tab/>
        </w:r>
        <w:r w:rsidRPr="000F237D">
          <w:rPr>
            <w:rStyle w:val="Hyperlink"/>
            <w:noProof/>
          </w:rPr>
          <w:t>Problema de Pesquisa</w:t>
        </w:r>
        <w:r>
          <w:rPr>
            <w:noProof/>
            <w:webHidden/>
          </w:rPr>
          <w:tab/>
        </w:r>
        <w:r>
          <w:rPr>
            <w:noProof/>
            <w:webHidden/>
          </w:rPr>
          <w:fldChar w:fldCharType="begin"/>
        </w:r>
        <w:r>
          <w:rPr>
            <w:noProof/>
            <w:webHidden/>
          </w:rPr>
          <w:instrText xml:space="preserve"> PAGEREF _Toc215452981 \h </w:instrText>
        </w:r>
        <w:r>
          <w:rPr>
            <w:noProof/>
            <w:webHidden/>
          </w:rPr>
        </w:r>
        <w:r>
          <w:rPr>
            <w:noProof/>
            <w:webHidden/>
          </w:rPr>
          <w:fldChar w:fldCharType="separate"/>
        </w:r>
        <w:r>
          <w:rPr>
            <w:noProof/>
            <w:webHidden/>
          </w:rPr>
          <w:t>20</w:t>
        </w:r>
        <w:r>
          <w:rPr>
            <w:noProof/>
            <w:webHidden/>
          </w:rPr>
          <w:fldChar w:fldCharType="end"/>
        </w:r>
      </w:hyperlink>
    </w:p>
    <w:p w14:paraId="7730C431" w14:textId="5D4C1DB2" w:rsidR="00091E0D" w:rsidRDefault="00091E0D">
      <w:pPr>
        <w:pStyle w:val="Sumrio3"/>
        <w:tabs>
          <w:tab w:val="left" w:pos="1200"/>
          <w:tab w:val="right" w:leader="dot" w:pos="9061"/>
        </w:tabs>
        <w:rPr>
          <w:noProof/>
        </w:rPr>
      </w:pPr>
      <w:hyperlink w:anchor="_Toc215452982" w:history="1">
        <w:r w:rsidRPr="000F237D">
          <w:rPr>
            <w:rStyle w:val="Hyperlink"/>
            <w:noProof/>
          </w:rPr>
          <w:t>1.3.</w:t>
        </w:r>
        <w:r>
          <w:rPr>
            <w:noProof/>
          </w:rPr>
          <w:tab/>
        </w:r>
        <w:r w:rsidRPr="000F237D">
          <w:rPr>
            <w:rStyle w:val="Hyperlink"/>
            <w:noProof/>
          </w:rPr>
          <w:t>Objetivos</w:t>
        </w:r>
        <w:r>
          <w:rPr>
            <w:noProof/>
            <w:webHidden/>
          </w:rPr>
          <w:tab/>
        </w:r>
        <w:r>
          <w:rPr>
            <w:noProof/>
            <w:webHidden/>
          </w:rPr>
          <w:fldChar w:fldCharType="begin"/>
        </w:r>
        <w:r>
          <w:rPr>
            <w:noProof/>
            <w:webHidden/>
          </w:rPr>
          <w:instrText xml:space="preserve"> PAGEREF _Toc215452982 \h </w:instrText>
        </w:r>
        <w:r>
          <w:rPr>
            <w:noProof/>
            <w:webHidden/>
          </w:rPr>
        </w:r>
        <w:r>
          <w:rPr>
            <w:noProof/>
            <w:webHidden/>
          </w:rPr>
          <w:fldChar w:fldCharType="separate"/>
        </w:r>
        <w:r>
          <w:rPr>
            <w:noProof/>
            <w:webHidden/>
          </w:rPr>
          <w:t>20</w:t>
        </w:r>
        <w:r>
          <w:rPr>
            <w:noProof/>
            <w:webHidden/>
          </w:rPr>
          <w:fldChar w:fldCharType="end"/>
        </w:r>
      </w:hyperlink>
    </w:p>
    <w:p w14:paraId="24E384A9" w14:textId="6B4F3C40" w:rsidR="00091E0D" w:rsidRDefault="00091E0D">
      <w:pPr>
        <w:pStyle w:val="Sumrio3"/>
        <w:tabs>
          <w:tab w:val="left" w:pos="1200"/>
          <w:tab w:val="right" w:leader="dot" w:pos="9061"/>
        </w:tabs>
        <w:rPr>
          <w:noProof/>
        </w:rPr>
      </w:pPr>
      <w:hyperlink w:anchor="_Toc215452983" w:history="1">
        <w:r w:rsidRPr="000F237D">
          <w:rPr>
            <w:rStyle w:val="Hyperlink"/>
            <w:noProof/>
          </w:rPr>
          <w:t>1.4.</w:t>
        </w:r>
        <w:r>
          <w:rPr>
            <w:noProof/>
          </w:rPr>
          <w:tab/>
        </w:r>
        <w:r w:rsidRPr="000F237D">
          <w:rPr>
            <w:rStyle w:val="Hyperlink"/>
            <w:noProof/>
          </w:rPr>
          <w:t>Objetivo Geral</w:t>
        </w:r>
        <w:r>
          <w:rPr>
            <w:noProof/>
            <w:webHidden/>
          </w:rPr>
          <w:tab/>
        </w:r>
        <w:r>
          <w:rPr>
            <w:noProof/>
            <w:webHidden/>
          </w:rPr>
          <w:fldChar w:fldCharType="begin"/>
        </w:r>
        <w:r>
          <w:rPr>
            <w:noProof/>
            <w:webHidden/>
          </w:rPr>
          <w:instrText xml:space="preserve"> PAGEREF _Toc215452983 \h </w:instrText>
        </w:r>
        <w:r>
          <w:rPr>
            <w:noProof/>
            <w:webHidden/>
          </w:rPr>
        </w:r>
        <w:r>
          <w:rPr>
            <w:noProof/>
            <w:webHidden/>
          </w:rPr>
          <w:fldChar w:fldCharType="separate"/>
        </w:r>
        <w:r>
          <w:rPr>
            <w:noProof/>
            <w:webHidden/>
          </w:rPr>
          <w:t>20</w:t>
        </w:r>
        <w:r>
          <w:rPr>
            <w:noProof/>
            <w:webHidden/>
          </w:rPr>
          <w:fldChar w:fldCharType="end"/>
        </w:r>
      </w:hyperlink>
    </w:p>
    <w:p w14:paraId="476520C9" w14:textId="4CE6BCDC" w:rsidR="00091E0D" w:rsidRDefault="00091E0D">
      <w:pPr>
        <w:pStyle w:val="Sumrio3"/>
        <w:tabs>
          <w:tab w:val="left" w:pos="1200"/>
          <w:tab w:val="right" w:leader="dot" w:pos="9061"/>
        </w:tabs>
        <w:rPr>
          <w:noProof/>
        </w:rPr>
      </w:pPr>
      <w:hyperlink w:anchor="_Toc215452984" w:history="1">
        <w:r w:rsidRPr="000F237D">
          <w:rPr>
            <w:rStyle w:val="Hyperlink"/>
            <w:noProof/>
          </w:rPr>
          <w:t>1.5.</w:t>
        </w:r>
        <w:r>
          <w:rPr>
            <w:noProof/>
          </w:rPr>
          <w:tab/>
        </w:r>
        <w:r w:rsidRPr="000F237D">
          <w:rPr>
            <w:rStyle w:val="Hyperlink"/>
            <w:noProof/>
          </w:rPr>
          <w:t>Apresentação da Estrutura do Trabalho</w:t>
        </w:r>
        <w:r>
          <w:rPr>
            <w:noProof/>
            <w:webHidden/>
          </w:rPr>
          <w:tab/>
        </w:r>
        <w:r>
          <w:rPr>
            <w:noProof/>
            <w:webHidden/>
          </w:rPr>
          <w:fldChar w:fldCharType="begin"/>
        </w:r>
        <w:r>
          <w:rPr>
            <w:noProof/>
            <w:webHidden/>
          </w:rPr>
          <w:instrText xml:space="preserve"> PAGEREF _Toc215452984 \h </w:instrText>
        </w:r>
        <w:r>
          <w:rPr>
            <w:noProof/>
            <w:webHidden/>
          </w:rPr>
        </w:r>
        <w:r>
          <w:rPr>
            <w:noProof/>
            <w:webHidden/>
          </w:rPr>
          <w:fldChar w:fldCharType="separate"/>
        </w:r>
        <w:r>
          <w:rPr>
            <w:noProof/>
            <w:webHidden/>
          </w:rPr>
          <w:t>21</w:t>
        </w:r>
        <w:r>
          <w:rPr>
            <w:noProof/>
            <w:webHidden/>
          </w:rPr>
          <w:fldChar w:fldCharType="end"/>
        </w:r>
      </w:hyperlink>
    </w:p>
    <w:p w14:paraId="0DA78D40" w14:textId="49038E65" w:rsidR="00091E0D" w:rsidRDefault="00091E0D">
      <w:pPr>
        <w:pStyle w:val="Sumrio1"/>
        <w:tabs>
          <w:tab w:val="left" w:pos="480"/>
        </w:tabs>
        <w:rPr>
          <w:rFonts w:asciiTheme="minorHAnsi" w:eastAsiaTheme="minorEastAsia" w:hAnsiTheme="minorHAnsi" w:cstheme="minorBidi"/>
          <w:b w:val="0"/>
          <w:bCs w:val="0"/>
          <w:kern w:val="2"/>
          <w14:ligatures w14:val="standardContextual"/>
        </w:rPr>
      </w:pPr>
      <w:hyperlink w:anchor="_Toc215452985" w:history="1">
        <w:r w:rsidRPr="000F237D">
          <w:rPr>
            <w:rStyle w:val="Hyperlink"/>
          </w:rPr>
          <w:t>2.</w:t>
        </w:r>
        <w:r>
          <w:rPr>
            <w:rFonts w:asciiTheme="minorHAnsi" w:eastAsiaTheme="minorEastAsia" w:hAnsiTheme="minorHAnsi" w:cstheme="minorBidi"/>
            <w:b w:val="0"/>
            <w:bCs w:val="0"/>
            <w:kern w:val="2"/>
            <w14:ligatures w14:val="standardContextual"/>
          </w:rPr>
          <w:tab/>
        </w:r>
        <w:r w:rsidRPr="000F237D">
          <w:rPr>
            <w:rStyle w:val="Hyperlink"/>
          </w:rPr>
          <w:t>FUNDAMENTAÇÃO TEÓRICA</w:t>
        </w:r>
        <w:r>
          <w:rPr>
            <w:webHidden/>
          </w:rPr>
          <w:tab/>
        </w:r>
        <w:r>
          <w:rPr>
            <w:webHidden/>
          </w:rPr>
          <w:fldChar w:fldCharType="begin"/>
        </w:r>
        <w:r>
          <w:rPr>
            <w:webHidden/>
          </w:rPr>
          <w:instrText xml:space="preserve"> PAGEREF _Toc215452985 \h </w:instrText>
        </w:r>
        <w:r>
          <w:rPr>
            <w:webHidden/>
          </w:rPr>
        </w:r>
        <w:r>
          <w:rPr>
            <w:webHidden/>
          </w:rPr>
          <w:fldChar w:fldCharType="separate"/>
        </w:r>
        <w:r>
          <w:rPr>
            <w:webHidden/>
          </w:rPr>
          <w:t>23</w:t>
        </w:r>
        <w:r>
          <w:rPr>
            <w:webHidden/>
          </w:rPr>
          <w:fldChar w:fldCharType="end"/>
        </w:r>
      </w:hyperlink>
    </w:p>
    <w:p w14:paraId="6FE275A3" w14:textId="023D129B" w:rsidR="00091E0D" w:rsidRDefault="00091E0D">
      <w:pPr>
        <w:pStyle w:val="Sumrio3"/>
        <w:tabs>
          <w:tab w:val="left" w:pos="1200"/>
          <w:tab w:val="right" w:leader="dot" w:pos="9061"/>
        </w:tabs>
        <w:rPr>
          <w:noProof/>
        </w:rPr>
      </w:pPr>
      <w:hyperlink w:anchor="_Toc215452986" w:history="1">
        <w:r w:rsidRPr="000F237D">
          <w:rPr>
            <w:rStyle w:val="Hyperlink"/>
            <w:noProof/>
          </w:rPr>
          <w:t>2.1.</w:t>
        </w:r>
        <w:r>
          <w:rPr>
            <w:noProof/>
          </w:rPr>
          <w:tab/>
        </w:r>
        <w:r w:rsidRPr="000F237D">
          <w:rPr>
            <w:rStyle w:val="Hyperlink"/>
            <w:noProof/>
          </w:rPr>
          <w:t>Robótica</w:t>
        </w:r>
        <w:r>
          <w:rPr>
            <w:noProof/>
            <w:webHidden/>
          </w:rPr>
          <w:tab/>
        </w:r>
        <w:r>
          <w:rPr>
            <w:noProof/>
            <w:webHidden/>
          </w:rPr>
          <w:fldChar w:fldCharType="begin"/>
        </w:r>
        <w:r>
          <w:rPr>
            <w:noProof/>
            <w:webHidden/>
          </w:rPr>
          <w:instrText xml:space="preserve"> PAGEREF _Toc215452986 \h </w:instrText>
        </w:r>
        <w:r>
          <w:rPr>
            <w:noProof/>
            <w:webHidden/>
          </w:rPr>
        </w:r>
        <w:r>
          <w:rPr>
            <w:noProof/>
            <w:webHidden/>
          </w:rPr>
          <w:fldChar w:fldCharType="separate"/>
        </w:r>
        <w:r>
          <w:rPr>
            <w:noProof/>
            <w:webHidden/>
          </w:rPr>
          <w:t>23</w:t>
        </w:r>
        <w:r>
          <w:rPr>
            <w:noProof/>
            <w:webHidden/>
          </w:rPr>
          <w:fldChar w:fldCharType="end"/>
        </w:r>
      </w:hyperlink>
    </w:p>
    <w:p w14:paraId="5DC7E08E" w14:textId="1449B8B0" w:rsidR="00091E0D" w:rsidRDefault="00091E0D">
      <w:pPr>
        <w:pStyle w:val="Sumrio3"/>
        <w:tabs>
          <w:tab w:val="left" w:pos="1200"/>
          <w:tab w:val="right" w:leader="dot" w:pos="9061"/>
        </w:tabs>
        <w:rPr>
          <w:noProof/>
        </w:rPr>
      </w:pPr>
      <w:hyperlink w:anchor="_Toc215452987" w:history="1">
        <w:r w:rsidRPr="000F237D">
          <w:rPr>
            <w:rStyle w:val="Hyperlink"/>
            <w:noProof/>
            <w:snapToGrid w:val="0"/>
          </w:rPr>
          <w:t>2.2.</w:t>
        </w:r>
        <w:r>
          <w:rPr>
            <w:noProof/>
          </w:rPr>
          <w:tab/>
        </w:r>
        <w:r w:rsidRPr="000F237D">
          <w:rPr>
            <w:rStyle w:val="Hyperlink"/>
            <w:noProof/>
            <w:snapToGrid w:val="0"/>
          </w:rPr>
          <w:t>Cinemática da Plataforma de Stewart</w:t>
        </w:r>
        <w:r>
          <w:rPr>
            <w:noProof/>
            <w:webHidden/>
          </w:rPr>
          <w:tab/>
        </w:r>
        <w:r>
          <w:rPr>
            <w:noProof/>
            <w:webHidden/>
          </w:rPr>
          <w:fldChar w:fldCharType="begin"/>
        </w:r>
        <w:r>
          <w:rPr>
            <w:noProof/>
            <w:webHidden/>
          </w:rPr>
          <w:instrText xml:space="preserve"> PAGEREF _Toc215452987 \h </w:instrText>
        </w:r>
        <w:r>
          <w:rPr>
            <w:noProof/>
            <w:webHidden/>
          </w:rPr>
        </w:r>
        <w:r>
          <w:rPr>
            <w:noProof/>
            <w:webHidden/>
          </w:rPr>
          <w:fldChar w:fldCharType="separate"/>
        </w:r>
        <w:r>
          <w:rPr>
            <w:noProof/>
            <w:webHidden/>
          </w:rPr>
          <w:t>26</w:t>
        </w:r>
        <w:r>
          <w:rPr>
            <w:noProof/>
            <w:webHidden/>
          </w:rPr>
          <w:fldChar w:fldCharType="end"/>
        </w:r>
      </w:hyperlink>
    </w:p>
    <w:p w14:paraId="57FE889E" w14:textId="66AF20A1" w:rsidR="00091E0D" w:rsidRDefault="00091E0D">
      <w:pPr>
        <w:pStyle w:val="Sumrio4"/>
        <w:tabs>
          <w:tab w:val="left" w:pos="1680"/>
          <w:tab w:val="right" w:leader="dot" w:pos="9061"/>
        </w:tabs>
        <w:rPr>
          <w:noProof/>
        </w:rPr>
      </w:pPr>
      <w:hyperlink w:anchor="_Toc215452988" w:history="1">
        <w:r w:rsidRPr="000F237D">
          <w:rPr>
            <w:rStyle w:val="Hyperlink"/>
            <w:noProof/>
          </w:rPr>
          <w:t>2.2.1.</w:t>
        </w:r>
        <w:r>
          <w:rPr>
            <w:noProof/>
          </w:rPr>
          <w:tab/>
        </w:r>
        <w:r w:rsidRPr="000F237D">
          <w:rPr>
            <w:rStyle w:val="Hyperlink"/>
            <w:noProof/>
          </w:rPr>
          <w:t>Cinemática Inversa</w:t>
        </w:r>
        <w:r>
          <w:rPr>
            <w:noProof/>
            <w:webHidden/>
          </w:rPr>
          <w:tab/>
        </w:r>
        <w:r>
          <w:rPr>
            <w:noProof/>
            <w:webHidden/>
          </w:rPr>
          <w:fldChar w:fldCharType="begin"/>
        </w:r>
        <w:r>
          <w:rPr>
            <w:noProof/>
            <w:webHidden/>
          </w:rPr>
          <w:instrText xml:space="preserve"> PAGEREF _Toc215452988 \h </w:instrText>
        </w:r>
        <w:r>
          <w:rPr>
            <w:noProof/>
            <w:webHidden/>
          </w:rPr>
        </w:r>
        <w:r>
          <w:rPr>
            <w:noProof/>
            <w:webHidden/>
          </w:rPr>
          <w:fldChar w:fldCharType="separate"/>
        </w:r>
        <w:r>
          <w:rPr>
            <w:noProof/>
            <w:webHidden/>
          </w:rPr>
          <w:t>26</w:t>
        </w:r>
        <w:r>
          <w:rPr>
            <w:noProof/>
            <w:webHidden/>
          </w:rPr>
          <w:fldChar w:fldCharType="end"/>
        </w:r>
      </w:hyperlink>
    </w:p>
    <w:p w14:paraId="5ACBF7DA" w14:textId="3FB5CF53" w:rsidR="00091E0D" w:rsidRDefault="00091E0D">
      <w:pPr>
        <w:pStyle w:val="Sumrio4"/>
        <w:tabs>
          <w:tab w:val="left" w:pos="1680"/>
          <w:tab w:val="right" w:leader="dot" w:pos="9061"/>
        </w:tabs>
        <w:rPr>
          <w:noProof/>
        </w:rPr>
      </w:pPr>
      <w:hyperlink w:anchor="_Toc215452989" w:history="1">
        <w:r w:rsidRPr="000F237D">
          <w:rPr>
            <w:rStyle w:val="Hyperlink"/>
            <w:noProof/>
          </w:rPr>
          <w:t>2.2.2.</w:t>
        </w:r>
        <w:r>
          <w:rPr>
            <w:noProof/>
          </w:rPr>
          <w:tab/>
        </w:r>
        <w:r w:rsidRPr="000F237D">
          <w:rPr>
            <w:rStyle w:val="Hyperlink"/>
            <w:noProof/>
          </w:rPr>
          <w:t>Cinemática Direta</w:t>
        </w:r>
        <w:r>
          <w:rPr>
            <w:noProof/>
            <w:webHidden/>
          </w:rPr>
          <w:tab/>
        </w:r>
        <w:r>
          <w:rPr>
            <w:noProof/>
            <w:webHidden/>
          </w:rPr>
          <w:fldChar w:fldCharType="begin"/>
        </w:r>
        <w:r>
          <w:rPr>
            <w:noProof/>
            <w:webHidden/>
          </w:rPr>
          <w:instrText xml:space="preserve"> PAGEREF _Toc215452989 \h </w:instrText>
        </w:r>
        <w:r>
          <w:rPr>
            <w:noProof/>
            <w:webHidden/>
          </w:rPr>
        </w:r>
        <w:r>
          <w:rPr>
            <w:noProof/>
            <w:webHidden/>
          </w:rPr>
          <w:fldChar w:fldCharType="separate"/>
        </w:r>
        <w:r>
          <w:rPr>
            <w:noProof/>
            <w:webHidden/>
          </w:rPr>
          <w:t>31</w:t>
        </w:r>
        <w:r>
          <w:rPr>
            <w:noProof/>
            <w:webHidden/>
          </w:rPr>
          <w:fldChar w:fldCharType="end"/>
        </w:r>
      </w:hyperlink>
    </w:p>
    <w:p w14:paraId="5DF059F5" w14:textId="64973045" w:rsidR="00091E0D" w:rsidRDefault="00091E0D">
      <w:pPr>
        <w:pStyle w:val="Sumrio3"/>
        <w:tabs>
          <w:tab w:val="left" w:pos="1200"/>
          <w:tab w:val="right" w:leader="dot" w:pos="9061"/>
        </w:tabs>
        <w:rPr>
          <w:noProof/>
        </w:rPr>
      </w:pPr>
      <w:hyperlink w:anchor="_Toc215452990" w:history="1">
        <w:r w:rsidRPr="000F237D">
          <w:rPr>
            <w:rStyle w:val="Hyperlink"/>
            <w:noProof/>
            <w:snapToGrid w:val="0"/>
          </w:rPr>
          <w:t>2.3.</w:t>
        </w:r>
        <w:r>
          <w:rPr>
            <w:noProof/>
          </w:rPr>
          <w:tab/>
        </w:r>
        <w:r w:rsidRPr="000F237D">
          <w:rPr>
            <w:rStyle w:val="Hyperlink"/>
            <w:noProof/>
            <w:snapToGrid w:val="0"/>
          </w:rPr>
          <w:t>Aplicações e Formas de Comando da Plataforma de Stewart</w:t>
        </w:r>
        <w:r>
          <w:rPr>
            <w:noProof/>
            <w:webHidden/>
          </w:rPr>
          <w:tab/>
        </w:r>
        <w:r>
          <w:rPr>
            <w:noProof/>
            <w:webHidden/>
          </w:rPr>
          <w:fldChar w:fldCharType="begin"/>
        </w:r>
        <w:r>
          <w:rPr>
            <w:noProof/>
            <w:webHidden/>
          </w:rPr>
          <w:instrText xml:space="preserve"> PAGEREF _Toc215452990 \h </w:instrText>
        </w:r>
        <w:r>
          <w:rPr>
            <w:noProof/>
            <w:webHidden/>
          </w:rPr>
        </w:r>
        <w:r>
          <w:rPr>
            <w:noProof/>
            <w:webHidden/>
          </w:rPr>
          <w:fldChar w:fldCharType="separate"/>
        </w:r>
        <w:r>
          <w:rPr>
            <w:noProof/>
            <w:webHidden/>
          </w:rPr>
          <w:t>33</w:t>
        </w:r>
        <w:r>
          <w:rPr>
            <w:noProof/>
            <w:webHidden/>
          </w:rPr>
          <w:fldChar w:fldCharType="end"/>
        </w:r>
      </w:hyperlink>
    </w:p>
    <w:p w14:paraId="68B7FE31" w14:textId="522D78E9" w:rsidR="00091E0D" w:rsidRDefault="00091E0D">
      <w:pPr>
        <w:pStyle w:val="Sumrio4"/>
        <w:tabs>
          <w:tab w:val="left" w:pos="1680"/>
          <w:tab w:val="right" w:leader="dot" w:pos="9061"/>
        </w:tabs>
        <w:rPr>
          <w:noProof/>
        </w:rPr>
      </w:pPr>
      <w:hyperlink w:anchor="_Toc215452991" w:history="1">
        <w:r w:rsidRPr="000F237D">
          <w:rPr>
            <w:rStyle w:val="Hyperlink"/>
            <w:noProof/>
          </w:rPr>
          <w:t>2.3.1.</w:t>
        </w:r>
        <w:r>
          <w:rPr>
            <w:noProof/>
          </w:rPr>
          <w:tab/>
        </w:r>
        <w:r w:rsidRPr="000F237D">
          <w:rPr>
            <w:rStyle w:val="Hyperlink"/>
            <w:noProof/>
          </w:rPr>
          <w:t>Rotinas de Movimento</w:t>
        </w:r>
        <w:r>
          <w:rPr>
            <w:noProof/>
            <w:webHidden/>
          </w:rPr>
          <w:tab/>
        </w:r>
        <w:r>
          <w:rPr>
            <w:noProof/>
            <w:webHidden/>
          </w:rPr>
          <w:fldChar w:fldCharType="begin"/>
        </w:r>
        <w:r>
          <w:rPr>
            <w:noProof/>
            <w:webHidden/>
          </w:rPr>
          <w:instrText xml:space="preserve"> PAGEREF _Toc215452991 \h </w:instrText>
        </w:r>
        <w:r>
          <w:rPr>
            <w:noProof/>
            <w:webHidden/>
          </w:rPr>
        </w:r>
        <w:r>
          <w:rPr>
            <w:noProof/>
            <w:webHidden/>
          </w:rPr>
          <w:fldChar w:fldCharType="separate"/>
        </w:r>
        <w:r>
          <w:rPr>
            <w:noProof/>
            <w:webHidden/>
          </w:rPr>
          <w:t>33</w:t>
        </w:r>
        <w:r>
          <w:rPr>
            <w:noProof/>
            <w:webHidden/>
          </w:rPr>
          <w:fldChar w:fldCharType="end"/>
        </w:r>
      </w:hyperlink>
    </w:p>
    <w:p w14:paraId="759F971B" w14:textId="33807FD7" w:rsidR="00091E0D" w:rsidRDefault="00091E0D">
      <w:pPr>
        <w:pStyle w:val="Sumrio4"/>
        <w:tabs>
          <w:tab w:val="left" w:pos="1680"/>
          <w:tab w:val="right" w:leader="dot" w:pos="9061"/>
        </w:tabs>
        <w:rPr>
          <w:noProof/>
        </w:rPr>
      </w:pPr>
      <w:hyperlink w:anchor="_Toc215452992" w:history="1">
        <w:r w:rsidRPr="000F237D">
          <w:rPr>
            <w:rStyle w:val="Hyperlink"/>
            <w:noProof/>
          </w:rPr>
          <w:t>2.3.2.</w:t>
        </w:r>
        <w:r>
          <w:rPr>
            <w:noProof/>
          </w:rPr>
          <w:tab/>
        </w:r>
        <w:r w:rsidRPr="000F237D">
          <w:rPr>
            <w:rStyle w:val="Hyperlink"/>
            <w:noProof/>
          </w:rPr>
          <w:t>Controle de Estabilidade</w:t>
        </w:r>
        <w:r>
          <w:rPr>
            <w:noProof/>
            <w:webHidden/>
          </w:rPr>
          <w:tab/>
        </w:r>
        <w:r>
          <w:rPr>
            <w:noProof/>
            <w:webHidden/>
          </w:rPr>
          <w:fldChar w:fldCharType="begin"/>
        </w:r>
        <w:r>
          <w:rPr>
            <w:noProof/>
            <w:webHidden/>
          </w:rPr>
          <w:instrText xml:space="preserve"> PAGEREF _Toc215452992 \h </w:instrText>
        </w:r>
        <w:r>
          <w:rPr>
            <w:noProof/>
            <w:webHidden/>
          </w:rPr>
        </w:r>
        <w:r>
          <w:rPr>
            <w:noProof/>
            <w:webHidden/>
          </w:rPr>
          <w:fldChar w:fldCharType="separate"/>
        </w:r>
        <w:r>
          <w:rPr>
            <w:noProof/>
            <w:webHidden/>
          </w:rPr>
          <w:t>34</w:t>
        </w:r>
        <w:r>
          <w:rPr>
            <w:noProof/>
            <w:webHidden/>
          </w:rPr>
          <w:fldChar w:fldCharType="end"/>
        </w:r>
      </w:hyperlink>
    </w:p>
    <w:p w14:paraId="0674E9F0" w14:textId="35BDA7A0" w:rsidR="00091E0D" w:rsidRDefault="00091E0D">
      <w:pPr>
        <w:pStyle w:val="Sumrio4"/>
        <w:tabs>
          <w:tab w:val="left" w:pos="1680"/>
          <w:tab w:val="right" w:leader="dot" w:pos="9061"/>
        </w:tabs>
        <w:rPr>
          <w:noProof/>
        </w:rPr>
      </w:pPr>
      <w:hyperlink w:anchor="_Toc215452993" w:history="1">
        <w:r w:rsidRPr="000F237D">
          <w:rPr>
            <w:rStyle w:val="Hyperlink"/>
            <w:noProof/>
          </w:rPr>
          <w:t>2.3.3.</w:t>
        </w:r>
        <w:r>
          <w:rPr>
            <w:noProof/>
          </w:rPr>
          <w:tab/>
        </w:r>
        <w:r w:rsidRPr="000F237D">
          <w:rPr>
            <w:rStyle w:val="Hyperlink"/>
            <w:noProof/>
          </w:rPr>
          <w:t>Controle por Dispositivos Manuais</w:t>
        </w:r>
        <w:r>
          <w:rPr>
            <w:noProof/>
            <w:webHidden/>
          </w:rPr>
          <w:tab/>
        </w:r>
        <w:r>
          <w:rPr>
            <w:noProof/>
            <w:webHidden/>
          </w:rPr>
          <w:fldChar w:fldCharType="begin"/>
        </w:r>
        <w:r>
          <w:rPr>
            <w:noProof/>
            <w:webHidden/>
          </w:rPr>
          <w:instrText xml:space="preserve"> PAGEREF _Toc215452993 \h </w:instrText>
        </w:r>
        <w:r>
          <w:rPr>
            <w:noProof/>
            <w:webHidden/>
          </w:rPr>
        </w:r>
        <w:r>
          <w:rPr>
            <w:noProof/>
            <w:webHidden/>
          </w:rPr>
          <w:fldChar w:fldCharType="separate"/>
        </w:r>
        <w:r>
          <w:rPr>
            <w:noProof/>
            <w:webHidden/>
          </w:rPr>
          <w:t>36</w:t>
        </w:r>
        <w:r>
          <w:rPr>
            <w:noProof/>
            <w:webHidden/>
          </w:rPr>
          <w:fldChar w:fldCharType="end"/>
        </w:r>
      </w:hyperlink>
    </w:p>
    <w:p w14:paraId="4E3F4ADE" w14:textId="3F6ACC24" w:rsidR="00091E0D" w:rsidRDefault="00091E0D">
      <w:pPr>
        <w:pStyle w:val="Sumrio3"/>
        <w:tabs>
          <w:tab w:val="left" w:pos="1200"/>
          <w:tab w:val="right" w:leader="dot" w:pos="9061"/>
        </w:tabs>
        <w:rPr>
          <w:noProof/>
        </w:rPr>
      </w:pPr>
      <w:hyperlink w:anchor="_Toc215452994" w:history="1">
        <w:r w:rsidRPr="000F237D">
          <w:rPr>
            <w:rStyle w:val="Hyperlink"/>
            <w:noProof/>
          </w:rPr>
          <w:t>2.4.</w:t>
        </w:r>
        <w:r>
          <w:rPr>
            <w:noProof/>
          </w:rPr>
          <w:tab/>
        </w:r>
        <w:r w:rsidRPr="000F237D">
          <w:rPr>
            <w:rStyle w:val="Hyperlink"/>
            <w:noProof/>
          </w:rPr>
          <w:t>Controle</w:t>
        </w:r>
        <w:r>
          <w:rPr>
            <w:noProof/>
            <w:webHidden/>
          </w:rPr>
          <w:tab/>
        </w:r>
        <w:r>
          <w:rPr>
            <w:noProof/>
            <w:webHidden/>
          </w:rPr>
          <w:fldChar w:fldCharType="begin"/>
        </w:r>
        <w:r>
          <w:rPr>
            <w:noProof/>
            <w:webHidden/>
          </w:rPr>
          <w:instrText xml:space="preserve"> PAGEREF _Toc215452994 \h </w:instrText>
        </w:r>
        <w:r>
          <w:rPr>
            <w:noProof/>
            <w:webHidden/>
          </w:rPr>
        </w:r>
        <w:r>
          <w:rPr>
            <w:noProof/>
            <w:webHidden/>
          </w:rPr>
          <w:fldChar w:fldCharType="separate"/>
        </w:r>
        <w:r>
          <w:rPr>
            <w:noProof/>
            <w:webHidden/>
          </w:rPr>
          <w:t>38</w:t>
        </w:r>
        <w:r>
          <w:rPr>
            <w:noProof/>
            <w:webHidden/>
          </w:rPr>
          <w:fldChar w:fldCharType="end"/>
        </w:r>
      </w:hyperlink>
    </w:p>
    <w:p w14:paraId="6D2806B4" w14:textId="7F46A659" w:rsidR="00091E0D" w:rsidRDefault="00091E0D">
      <w:pPr>
        <w:pStyle w:val="Sumrio4"/>
        <w:tabs>
          <w:tab w:val="left" w:pos="1680"/>
          <w:tab w:val="right" w:leader="dot" w:pos="9061"/>
        </w:tabs>
        <w:rPr>
          <w:noProof/>
        </w:rPr>
      </w:pPr>
      <w:hyperlink w:anchor="_Toc215452995" w:history="1">
        <w:r w:rsidRPr="000F237D">
          <w:rPr>
            <w:rStyle w:val="Hyperlink"/>
            <w:noProof/>
          </w:rPr>
          <w:t>2.4.1.</w:t>
        </w:r>
        <w:r>
          <w:rPr>
            <w:noProof/>
          </w:rPr>
          <w:tab/>
        </w:r>
        <w:r w:rsidRPr="000F237D">
          <w:rPr>
            <w:rStyle w:val="Hyperlink"/>
            <w:noProof/>
          </w:rPr>
          <w:t>Fenômeno do Windup em Sistemas com Saturação</w:t>
        </w:r>
        <w:r>
          <w:rPr>
            <w:noProof/>
            <w:webHidden/>
          </w:rPr>
          <w:tab/>
        </w:r>
        <w:r>
          <w:rPr>
            <w:noProof/>
            <w:webHidden/>
          </w:rPr>
          <w:fldChar w:fldCharType="begin"/>
        </w:r>
        <w:r>
          <w:rPr>
            <w:noProof/>
            <w:webHidden/>
          </w:rPr>
          <w:instrText xml:space="preserve"> PAGEREF _Toc215452995 \h </w:instrText>
        </w:r>
        <w:r>
          <w:rPr>
            <w:noProof/>
            <w:webHidden/>
          </w:rPr>
        </w:r>
        <w:r>
          <w:rPr>
            <w:noProof/>
            <w:webHidden/>
          </w:rPr>
          <w:fldChar w:fldCharType="separate"/>
        </w:r>
        <w:r>
          <w:rPr>
            <w:noProof/>
            <w:webHidden/>
          </w:rPr>
          <w:t>43</w:t>
        </w:r>
        <w:r>
          <w:rPr>
            <w:noProof/>
            <w:webHidden/>
          </w:rPr>
          <w:fldChar w:fldCharType="end"/>
        </w:r>
      </w:hyperlink>
    </w:p>
    <w:p w14:paraId="33962259" w14:textId="4C5D7A73" w:rsidR="00091E0D" w:rsidRDefault="00091E0D">
      <w:pPr>
        <w:pStyle w:val="Sumrio3"/>
        <w:tabs>
          <w:tab w:val="left" w:pos="1200"/>
          <w:tab w:val="right" w:leader="dot" w:pos="9061"/>
        </w:tabs>
        <w:rPr>
          <w:noProof/>
        </w:rPr>
      </w:pPr>
      <w:hyperlink w:anchor="_Toc215452996" w:history="1">
        <w:r w:rsidRPr="000F237D">
          <w:rPr>
            <w:rStyle w:val="Hyperlink"/>
            <w:noProof/>
          </w:rPr>
          <w:t>2.5.</w:t>
        </w:r>
        <w:r>
          <w:rPr>
            <w:noProof/>
          </w:rPr>
          <w:tab/>
        </w:r>
        <w:r w:rsidRPr="000F237D">
          <w:rPr>
            <w:rStyle w:val="Hyperlink"/>
            <w:noProof/>
          </w:rPr>
          <w:t>Conceito de Aplicações Web e Arquitetura Cliente-Servidor</w:t>
        </w:r>
        <w:r>
          <w:rPr>
            <w:noProof/>
            <w:webHidden/>
          </w:rPr>
          <w:tab/>
        </w:r>
        <w:r>
          <w:rPr>
            <w:noProof/>
            <w:webHidden/>
          </w:rPr>
          <w:fldChar w:fldCharType="begin"/>
        </w:r>
        <w:r>
          <w:rPr>
            <w:noProof/>
            <w:webHidden/>
          </w:rPr>
          <w:instrText xml:space="preserve"> PAGEREF _Toc215452996 \h </w:instrText>
        </w:r>
        <w:r>
          <w:rPr>
            <w:noProof/>
            <w:webHidden/>
          </w:rPr>
        </w:r>
        <w:r>
          <w:rPr>
            <w:noProof/>
            <w:webHidden/>
          </w:rPr>
          <w:fldChar w:fldCharType="separate"/>
        </w:r>
        <w:r>
          <w:rPr>
            <w:noProof/>
            <w:webHidden/>
          </w:rPr>
          <w:t>44</w:t>
        </w:r>
        <w:r>
          <w:rPr>
            <w:noProof/>
            <w:webHidden/>
          </w:rPr>
          <w:fldChar w:fldCharType="end"/>
        </w:r>
      </w:hyperlink>
    </w:p>
    <w:p w14:paraId="21B08D05" w14:textId="6A258FE3" w:rsidR="00091E0D" w:rsidRDefault="00091E0D">
      <w:pPr>
        <w:pStyle w:val="Sumrio4"/>
        <w:tabs>
          <w:tab w:val="left" w:pos="1680"/>
          <w:tab w:val="right" w:leader="dot" w:pos="9061"/>
        </w:tabs>
        <w:rPr>
          <w:noProof/>
        </w:rPr>
      </w:pPr>
      <w:hyperlink w:anchor="_Toc215452997" w:history="1">
        <w:r w:rsidRPr="000F237D">
          <w:rPr>
            <w:rStyle w:val="Hyperlink"/>
            <w:noProof/>
          </w:rPr>
          <w:t>2.5.1.</w:t>
        </w:r>
        <w:r>
          <w:rPr>
            <w:noProof/>
          </w:rPr>
          <w:tab/>
        </w:r>
        <w:r w:rsidRPr="000F237D">
          <w:rPr>
            <w:rStyle w:val="Hyperlink"/>
            <w:noProof/>
          </w:rPr>
          <w:t>Arquitetura Cliente-Servidor</w:t>
        </w:r>
        <w:r>
          <w:rPr>
            <w:noProof/>
            <w:webHidden/>
          </w:rPr>
          <w:tab/>
        </w:r>
        <w:r>
          <w:rPr>
            <w:noProof/>
            <w:webHidden/>
          </w:rPr>
          <w:fldChar w:fldCharType="begin"/>
        </w:r>
        <w:r>
          <w:rPr>
            <w:noProof/>
            <w:webHidden/>
          </w:rPr>
          <w:instrText xml:space="preserve"> PAGEREF _Toc215452997 \h </w:instrText>
        </w:r>
        <w:r>
          <w:rPr>
            <w:noProof/>
            <w:webHidden/>
          </w:rPr>
        </w:r>
        <w:r>
          <w:rPr>
            <w:noProof/>
            <w:webHidden/>
          </w:rPr>
          <w:fldChar w:fldCharType="separate"/>
        </w:r>
        <w:r>
          <w:rPr>
            <w:noProof/>
            <w:webHidden/>
          </w:rPr>
          <w:t>45</w:t>
        </w:r>
        <w:r>
          <w:rPr>
            <w:noProof/>
            <w:webHidden/>
          </w:rPr>
          <w:fldChar w:fldCharType="end"/>
        </w:r>
      </w:hyperlink>
    </w:p>
    <w:p w14:paraId="0D1EC6BF" w14:textId="37DD9890" w:rsidR="00091E0D" w:rsidRDefault="00091E0D">
      <w:pPr>
        <w:pStyle w:val="Sumrio4"/>
        <w:tabs>
          <w:tab w:val="left" w:pos="1680"/>
          <w:tab w:val="right" w:leader="dot" w:pos="9061"/>
        </w:tabs>
        <w:rPr>
          <w:noProof/>
        </w:rPr>
      </w:pPr>
      <w:hyperlink w:anchor="_Toc215452998" w:history="1">
        <w:r w:rsidRPr="000F237D">
          <w:rPr>
            <w:rStyle w:val="Hyperlink"/>
            <w:noProof/>
          </w:rPr>
          <w:t>2.5.2.</w:t>
        </w:r>
        <w:r>
          <w:rPr>
            <w:noProof/>
          </w:rPr>
          <w:tab/>
        </w:r>
        <w:r w:rsidRPr="000F237D">
          <w:rPr>
            <w:rStyle w:val="Hyperlink"/>
            <w:noProof/>
          </w:rPr>
          <w:t>Protocolo HTTP</w:t>
        </w:r>
        <w:r>
          <w:rPr>
            <w:noProof/>
            <w:webHidden/>
          </w:rPr>
          <w:tab/>
        </w:r>
        <w:r>
          <w:rPr>
            <w:noProof/>
            <w:webHidden/>
          </w:rPr>
          <w:fldChar w:fldCharType="begin"/>
        </w:r>
        <w:r>
          <w:rPr>
            <w:noProof/>
            <w:webHidden/>
          </w:rPr>
          <w:instrText xml:space="preserve"> PAGEREF _Toc215452998 \h </w:instrText>
        </w:r>
        <w:r>
          <w:rPr>
            <w:noProof/>
            <w:webHidden/>
          </w:rPr>
        </w:r>
        <w:r>
          <w:rPr>
            <w:noProof/>
            <w:webHidden/>
          </w:rPr>
          <w:fldChar w:fldCharType="separate"/>
        </w:r>
        <w:r>
          <w:rPr>
            <w:noProof/>
            <w:webHidden/>
          </w:rPr>
          <w:t>46</w:t>
        </w:r>
        <w:r>
          <w:rPr>
            <w:noProof/>
            <w:webHidden/>
          </w:rPr>
          <w:fldChar w:fldCharType="end"/>
        </w:r>
      </w:hyperlink>
    </w:p>
    <w:p w14:paraId="70BB3D43" w14:textId="6FC1277C" w:rsidR="00091E0D" w:rsidRDefault="00091E0D">
      <w:pPr>
        <w:pStyle w:val="Sumrio4"/>
        <w:tabs>
          <w:tab w:val="left" w:pos="1680"/>
          <w:tab w:val="right" w:leader="dot" w:pos="9061"/>
        </w:tabs>
        <w:rPr>
          <w:noProof/>
        </w:rPr>
      </w:pPr>
      <w:hyperlink w:anchor="_Toc215452999" w:history="1">
        <w:r w:rsidRPr="000F237D">
          <w:rPr>
            <w:rStyle w:val="Hyperlink"/>
            <w:noProof/>
          </w:rPr>
          <w:t>2.5.3.</w:t>
        </w:r>
        <w:r>
          <w:rPr>
            <w:noProof/>
          </w:rPr>
          <w:tab/>
        </w:r>
        <w:r w:rsidRPr="000F237D">
          <w:rPr>
            <w:rStyle w:val="Hyperlink"/>
            <w:noProof/>
          </w:rPr>
          <w:t>WebSocket</w:t>
        </w:r>
        <w:r>
          <w:rPr>
            <w:noProof/>
            <w:webHidden/>
          </w:rPr>
          <w:tab/>
        </w:r>
        <w:r>
          <w:rPr>
            <w:noProof/>
            <w:webHidden/>
          </w:rPr>
          <w:fldChar w:fldCharType="begin"/>
        </w:r>
        <w:r>
          <w:rPr>
            <w:noProof/>
            <w:webHidden/>
          </w:rPr>
          <w:instrText xml:space="preserve"> PAGEREF _Toc215452999 \h </w:instrText>
        </w:r>
        <w:r>
          <w:rPr>
            <w:noProof/>
            <w:webHidden/>
          </w:rPr>
        </w:r>
        <w:r>
          <w:rPr>
            <w:noProof/>
            <w:webHidden/>
          </w:rPr>
          <w:fldChar w:fldCharType="separate"/>
        </w:r>
        <w:r>
          <w:rPr>
            <w:noProof/>
            <w:webHidden/>
          </w:rPr>
          <w:t>46</w:t>
        </w:r>
        <w:r>
          <w:rPr>
            <w:noProof/>
            <w:webHidden/>
          </w:rPr>
          <w:fldChar w:fldCharType="end"/>
        </w:r>
      </w:hyperlink>
    </w:p>
    <w:p w14:paraId="5A2A362A" w14:textId="170C09D4" w:rsidR="00091E0D" w:rsidRDefault="00091E0D">
      <w:pPr>
        <w:pStyle w:val="Sumrio4"/>
        <w:tabs>
          <w:tab w:val="left" w:pos="1680"/>
          <w:tab w:val="right" w:leader="dot" w:pos="9061"/>
        </w:tabs>
        <w:rPr>
          <w:noProof/>
        </w:rPr>
      </w:pPr>
      <w:hyperlink w:anchor="_Toc215453000" w:history="1">
        <w:r w:rsidRPr="000F237D">
          <w:rPr>
            <w:rStyle w:val="Hyperlink"/>
            <w:noProof/>
          </w:rPr>
          <w:t>2.5.4.</w:t>
        </w:r>
        <w:r>
          <w:rPr>
            <w:noProof/>
          </w:rPr>
          <w:tab/>
        </w:r>
        <w:r w:rsidRPr="000F237D">
          <w:rPr>
            <w:rStyle w:val="Hyperlink"/>
            <w:noProof/>
          </w:rPr>
          <w:t>API e API REST</w:t>
        </w:r>
        <w:r>
          <w:rPr>
            <w:noProof/>
            <w:webHidden/>
          </w:rPr>
          <w:tab/>
        </w:r>
        <w:r>
          <w:rPr>
            <w:noProof/>
            <w:webHidden/>
          </w:rPr>
          <w:fldChar w:fldCharType="begin"/>
        </w:r>
        <w:r>
          <w:rPr>
            <w:noProof/>
            <w:webHidden/>
          </w:rPr>
          <w:instrText xml:space="preserve"> PAGEREF _Toc215453000 \h </w:instrText>
        </w:r>
        <w:r>
          <w:rPr>
            <w:noProof/>
            <w:webHidden/>
          </w:rPr>
        </w:r>
        <w:r>
          <w:rPr>
            <w:noProof/>
            <w:webHidden/>
          </w:rPr>
          <w:fldChar w:fldCharType="separate"/>
        </w:r>
        <w:r>
          <w:rPr>
            <w:noProof/>
            <w:webHidden/>
          </w:rPr>
          <w:t>47</w:t>
        </w:r>
        <w:r>
          <w:rPr>
            <w:noProof/>
            <w:webHidden/>
          </w:rPr>
          <w:fldChar w:fldCharType="end"/>
        </w:r>
      </w:hyperlink>
    </w:p>
    <w:p w14:paraId="206CC8CB" w14:textId="4A70CB6E" w:rsidR="00091E0D" w:rsidRDefault="00091E0D">
      <w:pPr>
        <w:pStyle w:val="Sumrio1"/>
        <w:tabs>
          <w:tab w:val="left" w:pos="480"/>
        </w:tabs>
        <w:rPr>
          <w:rFonts w:asciiTheme="minorHAnsi" w:eastAsiaTheme="minorEastAsia" w:hAnsiTheme="minorHAnsi" w:cstheme="minorBidi"/>
          <w:b w:val="0"/>
          <w:bCs w:val="0"/>
          <w:kern w:val="2"/>
          <w14:ligatures w14:val="standardContextual"/>
        </w:rPr>
      </w:pPr>
      <w:hyperlink w:anchor="_Toc215453002" w:history="1">
        <w:r w:rsidRPr="000F237D">
          <w:rPr>
            <w:rStyle w:val="Hyperlink"/>
          </w:rPr>
          <w:t>3.</w:t>
        </w:r>
        <w:r>
          <w:rPr>
            <w:rFonts w:asciiTheme="minorHAnsi" w:eastAsiaTheme="minorEastAsia" w:hAnsiTheme="minorHAnsi" w:cstheme="minorBidi"/>
            <w:b w:val="0"/>
            <w:bCs w:val="0"/>
            <w:kern w:val="2"/>
            <w14:ligatures w14:val="standardContextual"/>
          </w:rPr>
          <w:tab/>
        </w:r>
        <w:r w:rsidRPr="000F237D">
          <w:rPr>
            <w:rStyle w:val="Hyperlink"/>
          </w:rPr>
          <w:t>MÉTODO E PROCEDIMENTOS METODOLÓGICOS</w:t>
        </w:r>
        <w:r>
          <w:rPr>
            <w:webHidden/>
          </w:rPr>
          <w:tab/>
        </w:r>
        <w:r>
          <w:rPr>
            <w:webHidden/>
          </w:rPr>
          <w:fldChar w:fldCharType="begin"/>
        </w:r>
        <w:r>
          <w:rPr>
            <w:webHidden/>
          </w:rPr>
          <w:instrText xml:space="preserve"> PAGEREF _Toc215453002 \h </w:instrText>
        </w:r>
        <w:r>
          <w:rPr>
            <w:webHidden/>
          </w:rPr>
        </w:r>
        <w:r>
          <w:rPr>
            <w:webHidden/>
          </w:rPr>
          <w:fldChar w:fldCharType="separate"/>
        </w:r>
        <w:r>
          <w:rPr>
            <w:webHidden/>
          </w:rPr>
          <w:t>50</w:t>
        </w:r>
        <w:r>
          <w:rPr>
            <w:webHidden/>
          </w:rPr>
          <w:fldChar w:fldCharType="end"/>
        </w:r>
      </w:hyperlink>
    </w:p>
    <w:p w14:paraId="085FDDEE" w14:textId="7E751BE8" w:rsidR="00091E0D" w:rsidRDefault="00091E0D">
      <w:pPr>
        <w:pStyle w:val="Sumrio3"/>
        <w:tabs>
          <w:tab w:val="left" w:pos="1200"/>
          <w:tab w:val="right" w:leader="dot" w:pos="9061"/>
        </w:tabs>
        <w:rPr>
          <w:noProof/>
        </w:rPr>
      </w:pPr>
      <w:hyperlink w:anchor="_Toc215453003" w:history="1">
        <w:r w:rsidRPr="000F237D">
          <w:rPr>
            <w:rStyle w:val="Hyperlink"/>
            <w:noProof/>
          </w:rPr>
          <w:t>3.1.</w:t>
        </w:r>
        <w:r>
          <w:rPr>
            <w:noProof/>
          </w:rPr>
          <w:tab/>
        </w:r>
        <w:r w:rsidRPr="000F237D">
          <w:rPr>
            <w:rStyle w:val="Hyperlink"/>
            <w:noProof/>
          </w:rPr>
          <w:t>Análise da Bancada Existente no IFSP</w:t>
        </w:r>
        <w:r>
          <w:rPr>
            <w:noProof/>
            <w:webHidden/>
          </w:rPr>
          <w:tab/>
        </w:r>
        <w:r>
          <w:rPr>
            <w:noProof/>
            <w:webHidden/>
          </w:rPr>
          <w:fldChar w:fldCharType="begin"/>
        </w:r>
        <w:r>
          <w:rPr>
            <w:noProof/>
            <w:webHidden/>
          </w:rPr>
          <w:instrText xml:space="preserve"> PAGEREF _Toc215453003 \h </w:instrText>
        </w:r>
        <w:r>
          <w:rPr>
            <w:noProof/>
            <w:webHidden/>
          </w:rPr>
        </w:r>
        <w:r>
          <w:rPr>
            <w:noProof/>
            <w:webHidden/>
          </w:rPr>
          <w:fldChar w:fldCharType="separate"/>
        </w:r>
        <w:r>
          <w:rPr>
            <w:noProof/>
            <w:webHidden/>
          </w:rPr>
          <w:t>50</w:t>
        </w:r>
        <w:r>
          <w:rPr>
            <w:noProof/>
            <w:webHidden/>
          </w:rPr>
          <w:fldChar w:fldCharType="end"/>
        </w:r>
      </w:hyperlink>
    </w:p>
    <w:p w14:paraId="60D1A031" w14:textId="7589F857" w:rsidR="00091E0D" w:rsidRDefault="00091E0D">
      <w:pPr>
        <w:pStyle w:val="Sumrio3"/>
        <w:tabs>
          <w:tab w:val="left" w:pos="1200"/>
          <w:tab w:val="right" w:leader="dot" w:pos="9061"/>
        </w:tabs>
        <w:rPr>
          <w:noProof/>
        </w:rPr>
      </w:pPr>
      <w:hyperlink w:anchor="_Toc215453004" w:history="1">
        <w:r w:rsidRPr="000F237D">
          <w:rPr>
            <w:rStyle w:val="Hyperlink"/>
            <w:noProof/>
          </w:rPr>
          <w:t>3.2.</w:t>
        </w:r>
        <w:r>
          <w:rPr>
            <w:noProof/>
          </w:rPr>
          <w:tab/>
        </w:r>
        <w:r w:rsidRPr="000F237D">
          <w:rPr>
            <w:rStyle w:val="Hyperlink"/>
            <w:noProof/>
          </w:rPr>
          <w:t>Adequação do Controlador da Bancada</w:t>
        </w:r>
        <w:r>
          <w:rPr>
            <w:noProof/>
            <w:webHidden/>
          </w:rPr>
          <w:tab/>
        </w:r>
        <w:r>
          <w:rPr>
            <w:noProof/>
            <w:webHidden/>
          </w:rPr>
          <w:fldChar w:fldCharType="begin"/>
        </w:r>
        <w:r>
          <w:rPr>
            <w:noProof/>
            <w:webHidden/>
          </w:rPr>
          <w:instrText xml:space="preserve"> PAGEREF _Toc215453004 \h </w:instrText>
        </w:r>
        <w:r>
          <w:rPr>
            <w:noProof/>
            <w:webHidden/>
          </w:rPr>
        </w:r>
        <w:r>
          <w:rPr>
            <w:noProof/>
            <w:webHidden/>
          </w:rPr>
          <w:fldChar w:fldCharType="separate"/>
        </w:r>
        <w:r>
          <w:rPr>
            <w:noProof/>
            <w:webHidden/>
          </w:rPr>
          <w:t>52</w:t>
        </w:r>
        <w:r>
          <w:rPr>
            <w:noProof/>
            <w:webHidden/>
          </w:rPr>
          <w:fldChar w:fldCharType="end"/>
        </w:r>
      </w:hyperlink>
    </w:p>
    <w:p w14:paraId="64FB627F" w14:textId="7EB35052" w:rsidR="00091E0D" w:rsidRDefault="00091E0D">
      <w:pPr>
        <w:pStyle w:val="Sumrio4"/>
        <w:tabs>
          <w:tab w:val="left" w:pos="1680"/>
          <w:tab w:val="right" w:leader="dot" w:pos="9061"/>
        </w:tabs>
        <w:rPr>
          <w:noProof/>
        </w:rPr>
      </w:pPr>
      <w:hyperlink w:anchor="_Toc215453005" w:history="1">
        <w:r w:rsidRPr="000F237D">
          <w:rPr>
            <w:rStyle w:val="Hyperlink"/>
            <w:noProof/>
          </w:rPr>
          <w:t>3.2.1.</w:t>
        </w:r>
        <w:r>
          <w:rPr>
            <w:noProof/>
          </w:rPr>
          <w:tab/>
        </w:r>
        <w:r w:rsidRPr="000F237D">
          <w:rPr>
            <w:rStyle w:val="Hyperlink"/>
            <w:noProof/>
          </w:rPr>
          <w:t>Controlador ESP32-S3</w:t>
        </w:r>
        <w:r>
          <w:rPr>
            <w:noProof/>
            <w:webHidden/>
          </w:rPr>
          <w:tab/>
        </w:r>
        <w:r>
          <w:rPr>
            <w:noProof/>
            <w:webHidden/>
          </w:rPr>
          <w:fldChar w:fldCharType="begin"/>
        </w:r>
        <w:r>
          <w:rPr>
            <w:noProof/>
            <w:webHidden/>
          </w:rPr>
          <w:instrText xml:space="preserve"> PAGEREF _Toc215453005 \h </w:instrText>
        </w:r>
        <w:r>
          <w:rPr>
            <w:noProof/>
            <w:webHidden/>
          </w:rPr>
        </w:r>
        <w:r>
          <w:rPr>
            <w:noProof/>
            <w:webHidden/>
          </w:rPr>
          <w:fldChar w:fldCharType="separate"/>
        </w:r>
        <w:r>
          <w:rPr>
            <w:noProof/>
            <w:webHidden/>
          </w:rPr>
          <w:t>52</w:t>
        </w:r>
        <w:r>
          <w:rPr>
            <w:noProof/>
            <w:webHidden/>
          </w:rPr>
          <w:fldChar w:fldCharType="end"/>
        </w:r>
      </w:hyperlink>
    </w:p>
    <w:p w14:paraId="1AFE9527" w14:textId="4200CC5C" w:rsidR="00091E0D" w:rsidRDefault="00091E0D">
      <w:pPr>
        <w:pStyle w:val="Sumrio3"/>
        <w:tabs>
          <w:tab w:val="left" w:pos="1200"/>
          <w:tab w:val="right" w:leader="dot" w:pos="9061"/>
        </w:tabs>
        <w:rPr>
          <w:noProof/>
        </w:rPr>
      </w:pPr>
      <w:hyperlink w:anchor="_Toc215453006" w:history="1">
        <w:r w:rsidRPr="000F237D">
          <w:rPr>
            <w:rStyle w:val="Hyperlink"/>
            <w:noProof/>
            <w:snapToGrid w:val="0"/>
          </w:rPr>
          <w:t>3.3.</w:t>
        </w:r>
        <w:r>
          <w:rPr>
            <w:noProof/>
          </w:rPr>
          <w:tab/>
        </w:r>
        <w:r w:rsidRPr="000F237D">
          <w:rPr>
            <w:rStyle w:val="Hyperlink"/>
            <w:noProof/>
            <w:snapToGrid w:val="0"/>
          </w:rPr>
          <w:t>Testes e Aquisições de Dados da Bancada</w:t>
        </w:r>
        <w:r>
          <w:rPr>
            <w:noProof/>
            <w:webHidden/>
          </w:rPr>
          <w:tab/>
        </w:r>
        <w:r>
          <w:rPr>
            <w:noProof/>
            <w:webHidden/>
          </w:rPr>
          <w:fldChar w:fldCharType="begin"/>
        </w:r>
        <w:r>
          <w:rPr>
            <w:noProof/>
            <w:webHidden/>
          </w:rPr>
          <w:instrText xml:space="preserve"> PAGEREF _Toc215453006 \h </w:instrText>
        </w:r>
        <w:r>
          <w:rPr>
            <w:noProof/>
            <w:webHidden/>
          </w:rPr>
        </w:r>
        <w:r>
          <w:rPr>
            <w:noProof/>
            <w:webHidden/>
          </w:rPr>
          <w:fldChar w:fldCharType="separate"/>
        </w:r>
        <w:r>
          <w:rPr>
            <w:noProof/>
            <w:webHidden/>
          </w:rPr>
          <w:t>53</w:t>
        </w:r>
        <w:r>
          <w:rPr>
            <w:noProof/>
            <w:webHidden/>
          </w:rPr>
          <w:fldChar w:fldCharType="end"/>
        </w:r>
      </w:hyperlink>
    </w:p>
    <w:p w14:paraId="33ACCC0A" w14:textId="07B3422D" w:rsidR="00091E0D" w:rsidRDefault="00091E0D">
      <w:pPr>
        <w:pStyle w:val="Sumrio4"/>
        <w:tabs>
          <w:tab w:val="left" w:pos="1680"/>
          <w:tab w:val="right" w:leader="dot" w:pos="9061"/>
        </w:tabs>
        <w:rPr>
          <w:noProof/>
        </w:rPr>
      </w:pPr>
      <w:hyperlink w:anchor="_Toc215453007" w:history="1">
        <w:r w:rsidRPr="000F237D">
          <w:rPr>
            <w:rStyle w:val="Hyperlink"/>
            <w:noProof/>
          </w:rPr>
          <w:t>3.3.1.</w:t>
        </w:r>
        <w:r>
          <w:rPr>
            <w:noProof/>
          </w:rPr>
          <w:tab/>
        </w:r>
        <w:r w:rsidRPr="000F237D">
          <w:rPr>
            <w:rStyle w:val="Hyperlink"/>
            <w:noProof/>
          </w:rPr>
          <w:t>Procedimentos de Teste e Coleta de Sinais</w:t>
        </w:r>
        <w:r>
          <w:rPr>
            <w:noProof/>
            <w:webHidden/>
          </w:rPr>
          <w:tab/>
        </w:r>
        <w:r>
          <w:rPr>
            <w:noProof/>
            <w:webHidden/>
          </w:rPr>
          <w:fldChar w:fldCharType="begin"/>
        </w:r>
        <w:r>
          <w:rPr>
            <w:noProof/>
            <w:webHidden/>
          </w:rPr>
          <w:instrText xml:space="preserve"> PAGEREF _Toc215453007 \h </w:instrText>
        </w:r>
        <w:r>
          <w:rPr>
            <w:noProof/>
            <w:webHidden/>
          </w:rPr>
        </w:r>
        <w:r>
          <w:rPr>
            <w:noProof/>
            <w:webHidden/>
          </w:rPr>
          <w:fldChar w:fldCharType="separate"/>
        </w:r>
        <w:r>
          <w:rPr>
            <w:noProof/>
            <w:webHidden/>
          </w:rPr>
          <w:t>53</w:t>
        </w:r>
        <w:r>
          <w:rPr>
            <w:noProof/>
            <w:webHidden/>
          </w:rPr>
          <w:fldChar w:fldCharType="end"/>
        </w:r>
      </w:hyperlink>
    </w:p>
    <w:p w14:paraId="071C716E" w14:textId="75AC2D1F" w:rsidR="00091E0D" w:rsidRDefault="00091E0D">
      <w:pPr>
        <w:pStyle w:val="Sumrio4"/>
        <w:tabs>
          <w:tab w:val="left" w:pos="1680"/>
          <w:tab w:val="right" w:leader="dot" w:pos="9061"/>
        </w:tabs>
        <w:rPr>
          <w:noProof/>
        </w:rPr>
      </w:pPr>
      <w:hyperlink w:anchor="_Toc215453008" w:history="1">
        <w:r w:rsidRPr="000F237D">
          <w:rPr>
            <w:rStyle w:val="Hyperlink"/>
            <w:noProof/>
          </w:rPr>
          <w:t>3.3.2.</w:t>
        </w:r>
        <w:r>
          <w:rPr>
            <w:noProof/>
          </w:rPr>
          <w:tab/>
        </w:r>
        <w:r w:rsidRPr="000F237D">
          <w:rPr>
            <w:rStyle w:val="Hyperlink"/>
            <w:noProof/>
          </w:rPr>
          <w:t>Tratamento de Ruído e Filtragem</w:t>
        </w:r>
        <w:r>
          <w:rPr>
            <w:noProof/>
            <w:webHidden/>
          </w:rPr>
          <w:tab/>
        </w:r>
        <w:r>
          <w:rPr>
            <w:noProof/>
            <w:webHidden/>
          </w:rPr>
          <w:fldChar w:fldCharType="begin"/>
        </w:r>
        <w:r>
          <w:rPr>
            <w:noProof/>
            <w:webHidden/>
          </w:rPr>
          <w:instrText xml:space="preserve"> PAGEREF _Toc215453008 \h </w:instrText>
        </w:r>
        <w:r>
          <w:rPr>
            <w:noProof/>
            <w:webHidden/>
          </w:rPr>
        </w:r>
        <w:r>
          <w:rPr>
            <w:noProof/>
            <w:webHidden/>
          </w:rPr>
          <w:fldChar w:fldCharType="separate"/>
        </w:r>
        <w:r>
          <w:rPr>
            <w:noProof/>
            <w:webHidden/>
          </w:rPr>
          <w:t>54</w:t>
        </w:r>
        <w:r>
          <w:rPr>
            <w:noProof/>
            <w:webHidden/>
          </w:rPr>
          <w:fldChar w:fldCharType="end"/>
        </w:r>
      </w:hyperlink>
    </w:p>
    <w:p w14:paraId="69383B9C" w14:textId="245C9940" w:rsidR="00091E0D" w:rsidRDefault="00091E0D">
      <w:pPr>
        <w:pStyle w:val="Sumrio4"/>
        <w:tabs>
          <w:tab w:val="left" w:pos="1680"/>
          <w:tab w:val="right" w:leader="dot" w:pos="9061"/>
        </w:tabs>
        <w:rPr>
          <w:noProof/>
        </w:rPr>
      </w:pPr>
      <w:hyperlink w:anchor="_Toc215453009" w:history="1">
        <w:r w:rsidRPr="000F237D">
          <w:rPr>
            <w:rStyle w:val="Hyperlink"/>
            <w:noProof/>
          </w:rPr>
          <w:t>3.3.3.</w:t>
        </w:r>
        <w:r>
          <w:rPr>
            <w:noProof/>
          </w:rPr>
          <w:tab/>
        </w:r>
        <w:r w:rsidRPr="000F237D">
          <w:rPr>
            <w:rStyle w:val="Hyperlink"/>
            <w:noProof/>
          </w:rPr>
          <w:t>Avaliação do Comportamento de Deslocamento</w:t>
        </w:r>
        <w:r>
          <w:rPr>
            <w:noProof/>
            <w:webHidden/>
          </w:rPr>
          <w:tab/>
        </w:r>
        <w:r>
          <w:rPr>
            <w:noProof/>
            <w:webHidden/>
          </w:rPr>
          <w:fldChar w:fldCharType="begin"/>
        </w:r>
        <w:r>
          <w:rPr>
            <w:noProof/>
            <w:webHidden/>
          </w:rPr>
          <w:instrText xml:space="preserve"> PAGEREF _Toc215453009 \h </w:instrText>
        </w:r>
        <w:r>
          <w:rPr>
            <w:noProof/>
            <w:webHidden/>
          </w:rPr>
        </w:r>
        <w:r>
          <w:rPr>
            <w:noProof/>
            <w:webHidden/>
          </w:rPr>
          <w:fldChar w:fldCharType="separate"/>
        </w:r>
        <w:r>
          <w:rPr>
            <w:noProof/>
            <w:webHidden/>
          </w:rPr>
          <w:t>54</w:t>
        </w:r>
        <w:r>
          <w:rPr>
            <w:noProof/>
            <w:webHidden/>
          </w:rPr>
          <w:fldChar w:fldCharType="end"/>
        </w:r>
      </w:hyperlink>
    </w:p>
    <w:p w14:paraId="2D53C7C9" w14:textId="52009314" w:rsidR="00091E0D" w:rsidRDefault="00091E0D">
      <w:pPr>
        <w:pStyle w:val="Sumrio4"/>
        <w:tabs>
          <w:tab w:val="left" w:pos="1680"/>
          <w:tab w:val="right" w:leader="dot" w:pos="9061"/>
        </w:tabs>
        <w:rPr>
          <w:noProof/>
        </w:rPr>
      </w:pPr>
      <w:hyperlink w:anchor="_Toc215453010" w:history="1">
        <w:r w:rsidRPr="000F237D">
          <w:rPr>
            <w:rStyle w:val="Hyperlink"/>
            <w:noProof/>
          </w:rPr>
          <w:t>3.3.4.</w:t>
        </w:r>
        <w:r>
          <w:rPr>
            <w:noProof/>
          </w:rPr>
          <w:tab/>
        </w:r>
        <w:r w:rsidRPr="000F237D">
          <w:rPr>
            <w:rStyle w:val="Hyperlink"/>
            <w:noProof/>
          </w:rPr>
          <w:t>Calibração Tensão–Posição (V0–V100)</w:t>
        </w:r>
        <w:r>
          <w:rPr>
            <w:noProof/>
            <w:webHidden/>
          </w:rPr>
          <w:tab/>
        </w:r>
        <w:r>
          <w:rPr>
            <w:noProof/>
            <w:webHidden/>
          </w:rPr>
          <w:fldChar w:fldCharType="begin"/>
        </w:r>
        <w:r>
          <w:rPr>
            <w:noProof/>
            <w:webHidden/>
          </w:rPr>
          <w:instrText xml:space="preserve"> PAGEREF _Toc215453010 \h </w:instrText>
        </w:r>
        <w:r>
          <w:rPr>
            <w:noProof/>
            <w:webHidden/>
          </w:rPr>
        </w:r>
        <w:r>
          <w:rPr>
            <w:noProof/>
            <w:webHidden/>
          </w:rPr>
          <w:fldChar w:fldCharType="separate"/>
        </w:r>
        <w:r>
          <w:rPr>
            <w:noProof/>
            <w:webHidden/>
          </w:rPr>
          <w:t>54</w:t>
        </w:r>
        <w:r>
          <w:rPr>
            <w:noProof/>
            <w:webHidden/>
          </w:rPr>
          <w:fldChar w:fldCharType="end"/>
        </w:r>
      </w:hyperlink>
    </w:p>
    <w:p w14:paraId="02242405" w14:textId="4622BC0F" w:rsidR="00091E0D" w:rsidRDefault="00091E0D">
      <w:pPr>
        <w:pStyle w:val="Sumrio4"/>
        <w:tabs>
          <w:tab w:val="left" w:pos="1680"/>
          <w:tab w:val="right" w:leader="dot" w:pos="9061"/>
        </w:tabs>
        <w:rPr>
          <w:noProof/>
        </w:rPr>
      </w:pPr>
      <w:hyperlink w:anchor="_Toc215453011" w:history="1">
        <w:r w:rsidRPr="000F237D">
          <w:rPr>
            <w:rStyle w:val="Hyperlink"/>
            <w:noProof/>
          </w:rPr>
          <w:t>3.3.5.</w:t>
        </w:r>
        <w:r>
          <w:rPr>
            <w:noProof/>
          </w:rPr>
          <w:tab/>
        </w:r>
        <w:r w:rsidRPr="000F237D">
          <w:rPr>
            <w:rStyle w:val="Hyperlink"/>
            <w:noProof/>
          </w:rPr>
          <w:t>Identificação de Zona Morta e Não Linearidades</w:t>
        </w:r>
        <w:r>
          <w:rPr>
            <w:noProof/>
            <w:webHidden/>
          </w:rPr>
          <w:tab/>
        </w:r>
        <w:r>
          <w:rPr>
            <w:noProof/>
            <w:webHidden/>
          </w:rPr>
          <w:fldChar w:fldCharType="begin"/>
        </w:r>
        <w:r>
          <w:rPr>
            <w:noProof/>
            <w:webHidden/>
          </w:rPr>
          <w:instrText xml:space="preserve"> PAGEREF _Toc215453011 \h </w:instrText>
        </w:r>
        <w:r>
          <w:rPr>
            <w:noProof/>
            <w:webHidden/>
          </w:rPr>
        </w:r>
        <w:r>
          <w:rPr>
            <w:noProof/>
            <w:webHidden/>
          </w:rPr>
          <w:fldChar w:fldCharType="separate"/>
        </w:r>
        <w:r>
          <w:rPr>
            <w:noProof/>
            <w:webHidden/>
          </w:rPr>
          <w:t>54</w:t>
        </w:r>
        <w:r>
          <w:rPr>
            <w:noProof/>
            <w:webHidden/>
          </w:rPr>
          <w:fldChar w:fldCharType="end"/>
        </w:r>
      </w:hyperlink>
    </w:p>
    <w:p w14:paraId="3F86778F" w14:textId="2641E63B" w:rsidR="00091E0D" w:rsidRDefault="00091E0D">
      <w:pPr>
        <w:pStyle w:val="Sumrio4"/>
        <w:tabs>
          <w:tab w:val="left" w:pos="1680"/>
          <w:tab w:val="right" w:leader="dot" w:pos="9061"/>
        </w:tabs>
        <w:rPr>
          <w:noProof/>
        </w:rPr>
      </w:pPr>
      <w:hyperlink w:anchor="_Toc215453012" w:history="1">
        <w:r w:rsidRPr="000F237D">
          <w:rPr>
            <w:rStyle w:val="Hyperlink"/>
            <w:noProof/>
          </w:rPr>
          <w:t>3.3.6.</w:t>
        </w:r>
        <w:r>
          <w:rPr>
            <w:noProof/>
          </w:rPr>
          <w:tab/>
        </w:r>
        <w:r w:rsidRPr="000F237D">
          <w:rPr>
            <w:rStyle w:val="Hyperlink"/>
            <w:noProof/>
          </w:rPr>
          <w:t>Finalidade dos Dados</w:t>
        </w:r>
        <w:r>
          <w:rPr>
            <w:noProof/>
            <w:webHidden/>
          </w:rPr>
          <w:tab/>
        </w:r>
        <w:r>
          <w:rPr>
            <w:noProof/>
            <w:webHidden/>
          </w:rPr>
          <w:fldChar w:fldCharType="begin"/>
        </w:r>
        <w:r>
          <w:rPr>
            <w:noProof/>
            <w:webHidden/>
          </w:rPr>
          <w:instrText xml:space="preserve"> PAGEREF _Toc215453012 \h </w:instrText>
        </w:r>
        <w:r>
          <w:rPr>
            <w:noProof/>
            <w:webHidden/>
          </w:rPr>
        </w:r>
        <w:r>
          <w:rPr>
            <w:noProof/>
            <w:webHidden/>
          </w:rPr>
          <w:fldChar w:fldCharType="separate"/>
        </w:r>
        <w:r>
          <w:rPr>
            <w:noProof/>
            <w:webHidden/>
          </w:rPr>
          <w:t>55</w:t>
        </w:r>
        <w:r>
          <w:rPr>
            <w:noProof/>
            <w:webHidden/>
          </w:rPr>
          <w:fldChar w:fldCharType="end"/>
        </w:r>
      </w:hyperlink>
    </w:p>
    <w:p w14:paraId="24A57515" w14:textId="7201522C" w:rsidR="00091E0D" w:rsidRDefault="00091E0D">
      <w:pPr>
        <w:pStyle w:val="Sumrio3"/>
        <w:tabs>
          <w:tab w:val="left" w:pos="1200"/>
          <w:tab w:val="right" w:leader="dot" w:pos="9061"/>
        </w:tabs>
        <w:rPr>
          <w:noProof/>
        </w:rPr>
      </w:pPr>
      <w:hyperlink w:anchor="_Toc215453013" w:history="1">
        <w:r w:rsidRPr="000F237D">
          <w:rPr>
            <w:rStyle w:val="Hyperlink"/>
            <w:noProof/>
          </w:rPr>
          <w:t>3.4.</w:t>
        </w:r>
        <w:r>
          <w:rPr>
            <w:noProof/>
          </w:rPr>
          <w:tab/>
        </w:r>
        <w:r w:rsidRPr="000F237D">
          <w:rPr>
            <w:rStyle w:val="Hyperlink"/>
            <w:noProof/>
          </w:rPr>
          <w:t>Identificação de Modelo e projeto do Controlador para a malha fechada</w:t>
        </w:r>
        <w:r>
          <w:rPr>
            <w:noProof/>
            <w:webHidden/>
          </w:rPr>
          <w:tab/>
        </w:r>
        <w:r>
          <w:rPr>
            <w:noProof/>
            <w:webHidden/>
          </w:rPr>
          <w:fldChar w:fldCharType="begin"/>
        </w:r>
        <w:r>
          <w:rPr>
            <w:noProof/>
            <w:webHidden/>
          </w:rPr>
          <w:instrText xml:space="preserve"> PAGEREF _Toc215453013 \h </w:instrText>
        </w:r>
        <w:r>
          <w:rPr>
            <w:noProof/>
            <w:webHidden/>
          </w:rPr>
        </w:r>
        <w:r>
          <w:rPr>
            <w:noProof/>
            <w:webHidden/>
          </w:rPr>
          <w:fldChar w:fldCharType="separate"/>
        </w:r>
        <w:r>
          <w:rPr>
            <w:noProof/>
            <w:webHidden/>
          </w:rPr>
          <w:t>55</w:t>
        </w:r>
        <w:r>
          <w:rPr>
            <w:noProof/>
            <w:webHidden/>
          </w:rPr>
          <w:fldChar w:fldCharType="end"/>
        </w:r>
      </w:hyperlink>
    </w:p>
    <w:p w14:paraId="7A895FB9" w14:textId="023375C3" w:rsidR="00091E0D" w:rsidRDefault="00091E0D">
      <w:pPr>
        <w:pStyle w:val="Sumrio4"/>
        <w:tabs>
          <w:tab w:val="left" w:pos="1680"/>
          <w:tab w:val="right" w:leader="dot" w:pos="9061"/>
        </w:tabs>
        <w:rPr>
          <w:noProof/>
        </w:rPr>
      </w:pPr>
      <w:hyperlink w:anchor="_Toc215453014" w:history="1">
        <w:r w:rsidRPr="000F237D">
          <w:rPr>
            <w:rStyle w:val="Hyperlink"/>
            <w:noProof/>
          </w:rPr>
          <w:t>3.4.1.</w:t>
        </w:r>
        <w:r>
          <w:rPr>
            <w:noProof/>
          </w:rPr>
          <w:tab/>
        </w:r>
        <w:r w:rsidRPr="000F237D">
          <w:rPr>
            <w:rStyle w:val="Hyperlink"/>
            <w:noProof/>
          </w:rPr>
          <w:t>Estratégia Geral de Identificação</w:t>
        </w:r>
        <w:r>
          <w:rPr>
            <w:noProof/>
            <w:webHidden/>
          </w:rPr>
          <w:tab/>
        </w:r>
        <w:r>
          <w:rPr>
            <w:noProof/>
            <w:webHidden/>
          </w:rPr>
          <w:fldChar w:fldCharType="begin"/>
        </w:r>
        <w:r>
          <w:rPr>
            <w:noProof/>
            <w:webHidden/>
          </w:rPr>
          <w:instrText xml:space="preserve"> PAGEREF _Toc215453014 \h </w:instrText>
        </w:r>
        <w:r>
          <w:rPr>
            <w:noProof/>
            <w:webHidden/>
          </w:rPr>
        </w:r>
        <w:r>
          <w:rPr>
            <w:noProof/>
            <w:webHidden/>
          </w:rPr>
          <w:fldChar w:fldCharType="separate"/>
        </w:r>
        <w:r>
          <w:rPr>
            <w:noProof/>
            <w:webHidden/>
          </w:rPr>
          <w:t>55</w:t>
        </w:r>
        <w:r>
          <w:rPr>
            <w:noProof/>
            <w:webHidden/>
          </w:rPr>
          <w:fldChar w:fldCharType="end"/>
        </w:r>
      </w:hyperlink>
    </w:p>
    <w:p w14:paraId="032A25C9" w14:textId="32B989E8" w:rsidR="00091E0D" w:rsidRDefault="00091E0D">
      <w:pPr>
        <w:pStyle w:val="Sumrio4"/>
        <w:tabs>
          <w:tab w:val="left" w:pos="1680"/>
          <w:tab w:val="right" w:leader="dot" w:pos="9061"/>
        </w:tabs>
        <w:rPr>
          <w:noProof/>
        </w:rPr>
      </w:pPr>
      <w:hyperlink w:anchor="_Toc215453015" w:history="1">
        <w:r w:rsidRPr="000F237D">
          <w:rPr>
            <w:rStyle w:val="Hyperlink"/>
            <w:noProof/>
          </w:rPr>
          <w:t>3.4.2.</w:t>
        </w:r>
        <w:r>
          <w:rPr>
            <w:noProof/>
          </w:rPr>
          <w:tab/>
        </w:r>
        <w:r w:rsidRPr="000F237D">
          <w:rPr>
            <w:rStyle w:val="Hyperlink"/>
            <w:noProof/>
          </w:rPr>
          <w:t>Aquisição de Dados para Identificação</w:t>
        </w:r>
        <w:r>
          <w:rPr>
            <w:noProof/>
            <w:webHidden/>
          </w:rPr>
          <w:tab/>
        </w:r>
        <w:r>
          <w:rPr>
            <w:noProof/>
            <w:webHidden/>
          </w:rPr>
          <w:fldChar w:fldCharType="begin"/>
        </w:r>
        <w:r>
          <w:rPr>
            <w:noProof/>
            <w:webHidden/>
          </w:rPr>
          <w:instrText xml:space="preserve"> PAGEREF _Toc215453015 \h </w:instrText>
        </w:r>
        <w:r>
          <w:rPr>
            <w:noProof/>
            <w:webHidden/>
          </w:rPr>
        </w:r>
        <w:r>
          <w:rPr>
            <w:noProof/>
            <w:webHidden/>
          </w:rPr>
          <w:fldChar w:fldCharType="separate"/>
        </w:r>
        <w:r>
          <w:rPr>
            <w:noProof/>
            <w:webHidden/>
          </w:rPr>
          <w:t>56</w:t>
        </w:r>
        <w:r>
          <w:rPr>
            <w:noProof/>
            <w:webHidden/>
          </w:rPr>
          <w:fldChar w:fldCharType="end"/>
        </w:r>
      </w:hyperlink>
    </w:p>
    <w:p w14:paraId="02F840F4" w14:textId="0FD166EA" w:rsidR="00091E0D" w:rsidRDefault="00091E0D">
      <w:pPr>
        <w:pStyle w:val="Sumrio4"/>
        <w:tabs>
          <w:tab w:val="left" w:pos="1680"/>
          <w:tab w:val="right" w:leader="dot" w:pos="9061"/>
        </w:tabs>
        <w:rPr>
          <w:noProof/>
        </w:rPr>
      </w:pPr>
      <w:hyperlink w:anchor="_Toc215453016" w:history="1">
        <w:r w:rsidRPr="000F237D">
          <w:rPr>
            <w:rStyle w:val="Hyperlink"/>
            <w:noProof/>
          </w:rPr>
          <w:t>3.4.3.</w:t>
        </w:r>
        <w:r>
          <w:rPr>
            <w:noProof/>
          </w:rPr>
          <w:tab/>
        </w:r>
        <w:r w:rsidRPr="000F237D">
          <w:rPr>
            <w:rStyle w:val="Hyperlink"/>
            <w:noProof/>
          </w:rPr>
          <w:t>Modelagem e Seleção da Estrutura</w:t>
        </w:r>
        <w:r>
          <w:rPr>
            <w:noProof/>
            <w:webHidden/>
          </w:rPr>
          <w:tab/>
        </w:r>
        <w:r>
          <w:rPr>
            <w:noProof/>
            <w:webHidden/>
          </w:rPr>
          <w:fldChar w:fldCharType="begin"/>
        </w:r>
        <w:r>
          <w:rPr>
            <w:noProof/>
            <w:webHidden/>
          </w:rPr>
          <w:instrText xml:space="preserve"> PAGEREF _Toc215453016 \h </w:instrText>
        </w:r>
        <w:r>
          <w:rPr>
            <w:noProof/>
            <w:webHidden/>
          </w:rPr>
        </w:r>
        <w:r>
          <w:rPr>
            <w:noProof/>
            <w:webHidden/>
          </w:rPr>
          <w:fldChar w:fldCharType="separate"/>
        </w:r>
        <w:r>
          <w:rPr>
            <w:noProof/>
            <w:webHidden/>
          </w:rPr>
          <w:t>56</w:t>
        </w:r>
        <w:r>
          <w:rPr>
            <w:noProof/>
            <w:webHidden/>
          </w:rPr>
          <w:fldChar w:fldCharType="end"/>
        </w:r>
      </w:hyperlink>
    </w:p>
    <w:p w14:paraId="08E07536" w14:textId="2FDCE592" w:rsidR="00091E0D" w:rsidRDefault="00091E0D">
      <w:pPr>
        <w:pStyle w:val="Sumrio4"/>
        <w:tabs>
          <w:tab w:val="left" w:pos="1680"/>
          <w:tab w:val="right" w:leader="dot" w:pos="9061"/>
        </w:tabs>
        <w:rPr>
          <w:noProof/>
        </w:rPr>
      </w:pPr>
      <w:hyperlink w:anchor="_Toc215453017" w:history="1">
        <w:r w:rsidRPr="000F237D">
          <w:rPr>
            <w:rStyle w:val="Hyperlink"/>
            <w:noProof/>
          </w:rPr>
          <w:t>3.4.4.</w:t>
        </w:r>
        <w:r>
          <w:rPr>
            <w:noProof/>
          </w:rPr>
          <w:tab/>
        </w:r>
        <w:r w:rsidRPr="000F237D">
          <w:rPr>
            <w:rStyle w:val="Hyperlink"/>
            <w:noProof/>
          </w:rPr>
          <w:t>Projeto dos Controladores</w:t>
        </w:r>
        <w:r>
          <w:rPr>
            <w:noProof/>
            <w:webHidden/>
          </w:rPr>
          <w:tab/>
        </w:r>
        <w:r>
          <w:rPr>
            <w:noProof/>
            <w:webHidden/>
          </w:rPr>
          <w:fldChar w:fldCharType="begin"/>
        </w:r>
        <w:r>
          <w:rPr>
            <w:noProof/>
            <w:webHidden/>
          </w:rPr>
          <w:instrText xml:space="preserve"> PAGEREF _Toc215453017 \h </w:instrText>
        </w:r>
        <w:r>
          <w:rPr>
            <w:noProof/>
            <w:webHidden/>
          </w:rPr>
        </w:r>
        <w:r>
          <w:rPr>
            <w:noProof/>
            <w:webHidden/>
          </w:rPr>
          <w:fldChar w:fldCharType="separate"/>
        </w:r>
        <w:r>
          <w:rPr>
            <w:noProof/>
            <w:webHidden/>
          </w:rPr>
          <w:t>56</w:t>
        </w:r>
        <w:r>
          <w:rPr>
            <w:noProof/>
            <w:webHidden/>
          </w:rPr>
          <w:fldChar w:fldCharType="end"/>
        </w:r>
      </w:hyperlink>
    </w:p>
    <w:p w14:paraId="25FD554E" w14:textId="2025C83A" w:rsidR="00091E0D" w:rsidRDefault="00091E0D">
      <w:pPr>
        <w:pStyle w:val="Sumrio3"/>
        <w:tabs>
          <w:tab w:val="left" w:pos="1200"/>
          <w:tab w:val="right" w:leader="dot" w:pos="9061"/>
        </w:tabs>
        <w:rPr>
          <w:noProof/>
        </w:rPr>
      </w:pPr>
      <w:hyperlink w:anchor="_Toc215453018" w:history="1">
        <w:r w:rsidRPr="000F237D">
          <w:rPr>
            <w:rStyle w:val="Hyperlink"/>
            <w:noProof/>
            <w:snapToGrid w:val="0"/>
          </w:rPr>
          <w:t>3.5.</w:t>
        </w:r>
        <w:r>
          <w:rPr>
            <w:noProof/>
          </w:rPr>
          <w:tab/>
        </w:r>
        <w:r w:rsidRPr="000F237D">
          <w:rPr>
            <w:rStyle w:val="Hyperlink"/>
            <w:noProof/>
            <w:snapToGrid w:val="0"/>
          </w:rPr>
          <w:t>Desenvolvimento da Interface de Controle e Modos de Operação</w:t>
        </w:r>
        <w:r>
          <w:rPr>
            <w:noProof/>
            <w:webHidden/>
          </w:rPr>
          <w:tab/>
        </w:r>
        <w:r>
          <w:rPr>
            <w:noProof/>
            <w:webHidden/>
          </w:rPr>
          <w:fldChar w:fldCharType="begin"/>
        </w:r>
        <w:r>
          <w:rPr>
            <w:noProof/>
            <w:webHidden/>
          </w:rPr>
          <w:instrText xml:space="preserve"> PAGEREF _Toc215453018 \h </w:instrText>
        </w:r>
        <w:r>
          <w:rPr>
            <w:noProof/>
            <w:webHidden/>
          </w:rPr>
        </w:r>
        <w:r>
          <w:rPr>
            <w:noProof/>
            <w:webHidden/>
          </w:rPr>
          <w:fldChar w:fldCharType="separate"/>
        </w:r>
        <w:r>
          <w:rPr>
            <w:noProof/>
            <w:webHidden/>
          </w:rPr>
          <w:t>57</w:t>
        </w:r>
        <w:r>
          <w:rPr>
            <w:noProof/>
            <w:webHidden/>
          </w:rPr>
          <w:fldChar w:fldCharType="end"/>
        </w:r>
      </w:hyperlink>
    </w:p>
    <w:p w14:paraId="02BE6880" w14:textId="7B728D1C" w:rsidR="00091E0D" w:rsidRDefault="00091E0D">
      <w:pPr>
        <w:pStyle w:val="Sumrio4"/>
        <w:tabs>
          <w:tab w:val="left" w:pos="1680"/>
          <w:tab w:val="right" w:leader="dot" w:pos="9061"/>
        </w:tabs>
        <w:rPr>
          <w:noProof/>
        </w:rPr>
      </w:pPr>
      <w:hyperlink w:anchor="_Toc215453019" w:history="1">
        <w:r w:rsidRPr="000F237D">
          <w:rPr>
            <w:rStyle w:val="Hyperlink"/>
            <w:noProof/>
          </w:rPr>
          <w:t>3.5.1.</w:t>
        </w:r>
        <w:r>
          <w:rPr>
            <w:noProof/>
          </w:rPr>
          <w:tab/>
        </w:r>
        <w:r w:rsidRPr="000F237D">
          <w:rPr>
            <w:rStyle w:val="Hyperlink"/>
            <w:noProof/>
          </w:rPr>
          <w:t>Arquitetura de comunicação</w:t>
        </w:r>
        <w:r>
          <w:rPr>
            <w:noProof/>
            <w:webHidden/>
          </w:rPr>
          <w:tab/>
        </w:r>
        <w:r>
          <w:rPr>
            <w:noProof/>
            <w:webHidden/>
          </w:rPr>
          <w:fldChar w:fldCharType="begin"/>
        </w:r>
        <w:r>
          <w:rPr>
            <w:noProof/>
            <w:webHidden/>
          </w:rPr>
          <w:instrText xml:space="preserve"> PAGEREF _Toc215453019 \h </w:instrText>
        </w:r>
        <w:r>
          <w:rPr>
            <w:noProof/>
            <w:webHidden/>
          </w:rPr>
        </w:r>
        <w:r>
          <w:rPr>
            <w:noProof/>
            <w:webHidden/>
          </w:rPr>
          <w:fldChar w:fldCharType="separate"/>
        </w:r>
        <w:r>
          <w:rPr>
            <w:noProof/>
            <w:webHidden/>
          </w:rPr>
          <w:t>57</w:t>
        </w:r>
        <w:r>
          <w:rPr>
            <w:noProof/>
            <w:webHidden/>
          </w:rPr>
          <w:fldChar w:fldCharType="end"/>
        </w:r>
      </w:hyperlink>
    </w:p>
    <w:p w14:paraId="5DBBAB9F" w14:textId="310C4566" w:rsidR="00091E0D" w:rsidRDefault="00091E0D">
      <w:pPr>
        <w:pStyle w:val="Sumrio4"/>
        <w:tabs>
          <w:tab w:val="left" w:pos="1680"/>
          <w:tab w:val="right" w:leader="dot" w:pos="9061"/>
        </w:tabs>
        <w:rPr>
          <w:noProof/>
        </w:rPr>
      </w:pPr>
      <w:hyperlink w:anchor="_Toc215453020" w:history="1">
        <w:r w:rsidRPr="000F237D">
          <w:rPr>
            <w:rStyle w:val="Hyperlink"/>
            <w:noProof/>
          </w:rPr>
          <w:t>3.5.2.</w:t>
        </w:r>
        <w:r>
          <w:rPr>
            <w:noProof/>
          </w:rPr>
          <w:tab/>
        </w:r>
        <w:r w:rsidRPr="000F237D">
          <w:rPr>
            <w:rStyle w:val="Hyperlink"/>
            <w:noProof/>
          </w:rPr>
          <w:t>Integração com os microcontroladores</w:t>
        </w:r>
        <w:r>
          <w:rPr>
            <w:noProof/>
            <w:webHidden/>
          </w:rPr>
          <w:tab/>
        </w:r>
        <w:r>
          <w:rPr>
            <w:noProof/>
            <w:webHidden/>
          </w:rPr>
          <w:fldChar w:fldCharType="begin"/>
        </w:r>
        <w:r>
          <w:rPr>
            <w:noProof/>
            <w:webHidden/>
          </w:rPr>
          <w:instrText xml:space="preserve"> PAGEREF _Toc215453020 \h </w:instrText>
        </w:r>
        <w:r>
          <w:rPr>
            <w:noProof/>
            <w:webHidden/>
          </w:rPr>
        </w:r>
        <w:r>
          <w:rPr>
            <w:noProof/>
            <w:webHidden/>
          </w:rPr>
          <w:fldChar w:fldCharType="separate"/>
        </w:r>
        <w:r>
          <w:rPr>
            <w:noProof/>
            <w:webHidden/>
          </w:rPr>
          <w:t>58</w:t>
        </w:r>
        <w:r>
          <w:rPr>
            <w:noProof/>
            <w:webHidden/>
          </w:rPr>
          <w:fldChar w:fldCharType="end"/>
        </w:r>
      </w:hyperlink>
    </w:p>
    <w:p w14:paraId="03B3EAA7" w14:textId="2A52148B" w:rsidR="00091E0D" w:rsidRDefault="00091E0D">
      <w:pPr>
        <w:pStyle w:val="Sumrio4"/>
        <w:tabs>
          <w:tab w:val="left" w:pos="1680"/>
          <w:tab w:val="right" w:leader="dot" w:pos="9061"/>
        </w:tabs>
        <w:rPr>
          <w:noProof/>
        </w:rPr>
      </w:pPr>
      <w:hyperlink w:anchor="_Toc215453021" w:history="1">
        <w:r w:rsidRPr="000F237D">
          <w:rPr>
            <w:rStyle w:val="Hyperlink"/>
            <w:noProof/>
          </w:rPr>
          <w:t>3.5.3.</w:t>
        </w:r>
        <w:r>
          <w:rPr>
            <w:noProof/>
          </w:rPr>
          <w:tab/>
        </w:r>
        <w:r w:rsidRPr="000F237D">
          <w:rPr>
            <w:rStyle w:val="Hyperlink"/>
            <w:noProof/>
          </w:rPr>
          <w:t>Integração com FlightGear</w:t>
        </w:r>
        <w:r>
          <w:rPr>
            <w:noProof/>
            <w:webHidden/>
          </w:rPr>
          <w:tab/>
        </w:r>
        <w:r>
          <w:rPr>
            <w:noProof/>
            <w:webHidden/>
          </w:rPr>
          <w:fldChar w:fldCharType="begin"/>
        </w:r>
        <w:r>
          <w:rPr>
            <w:noProof/>
            <w:webHidden/>
          </w:rPr>
          <w:instrText xml:space="preserve"> PAGEREF _Toc215453021 \h </w:instrText>
        </w:r>
        <w:r>
          <w:rPr>
            <w:noProof/>
            <w:webHidden/>
          </w:rPr>
        </w:r>
        <w:r>
          <w:rPr>
            <w:noProof/>
            <w:webHidden/>
          </w:rPr>
          <w:fldChar w:fldCharType="separate"/>
        </w:r>
        <w:r>
          <w:rPr>
            <w:noProof/>
            <w:webHidden/>
          </w:rPr>
          <w:t>58</w:t>
        </w:r>
        <w:r>
          <w:rPr>
            <w:noProof/>
            <w:webHidden/>
          </w:rPr>
          <w:fldChar w:fldCharType="end"/>
        </w:r>
      </w:hyperlink>
    </w:p>
    <w:p w14:paraId="283DC4C3" w14:textId="3223C429" w:rsidR="00091E0D" w:rsidRDefault="00091E0D">
      <w:pPr>
        <w:pStyle w:val="Sumrio4"/>
        <w:tabs>
          <w:tab w:val="left" w:pos="1680"/>
          <w:tab w:val="right" w:leader="dot" w:pos="9061"/>
        </w:tabs>
        <w:rPr>
          <w:noProof/>
        </w:rPr>
      </w:pPr>
      <w:hyperlink w:anchor="_Toc215453022" w:history="1">
        <w:r w:rsidRPr="000F237D">
          <w:rPr>
            <w:rStyle w:val="Hyperlink"/>
            <w:noProof/>
          </w:rPr>
          <w:t>3.5.4.</w:t>
        </w:r>
        <w:r>
          <w:rPr>
            <w:noProof/>
          </w:rPr>
          <w:tab/>
        </w:r>
        <w:r w:rsidRPr="000F237D">
          <w:rPr>
            <w:rStyle w:val="Hyperlink"/>
            <w:noProof/>
          </w:rPr>
          <w:t>Modos de Operação Planejados</w:t>
        </w:r>
        <w:r>
          <w:rPr>
            <w:noProof/>
            <w:webHidden/>
          </w:rPr>
          <w:tab/>
        </w:r>
        <w:r>
          <w:rPr>
            <w:noProof/>
            <w:webHidden/>
          </w:rPr>
          <w:fldChar w:fldCharType="begin"/>
        </w:r>
        <w:r>
          <w:rPr>
            <w:noProof/>
            <w:webHidden/>
          </w:rPr>
          <w:instrText xml:space="preserve"> PAGEREF _Toc215453022 \h </w:instrText>
        </w:r>
        <w:r>
          <w:rPr>
            <w:noProof/>
            <w:webHidden/>
          </w:rPr>
        </w:r>
        <w:r>
          <w:rPr>
            <w:noProof/>
            <w:webHidden/>
          </w:rPr>
          <w:fldChar w:fldCharType="separate"/>
        </w:r>
        <w:r>
          <w:rPr>
            <w:noProof/>
            <w:webHidden/>
          </w:rPr>
          <w:t>59</w:t>
        </w:r>
        <w:r>
          <w:rPr>
            <w:noProof/>
            <w:webHidden/>
          </w:rPr>
          <w:fldChar w:fldCharType="end"/>
        </w:r>
      </w:hyperlink>
    </w:p>
    <w:p w14:paraId="64B23A3D" w14:textId="441EECE2" w:rsidR="00091E0D" w:rsidRDefault="00091E0D">
      <w:pPr>
        <w:pStyle w:val="Sumrio1"/>
        <w:tabs>
          <w:tab w:val="left" w:pos="480"/>
        </w:tabs>
        <w:rPr>
          <w:rFonts w:asciiTheme="minorHAnsi" w:eastAsiaTheme="minorEastAsia" w:hAnsiTheme="minorHAnsi" w:cstheme="minorBidi"/>
          <w:b w:val="0"/>
          <w:bCs w:val="0"/>
          <w:kern w:val="2"/>
          <w14:ligatures w14:val="standardContextual"/>
        </w:rPr>
      </w:pPr>
      <w:hyperlink w:anchor="_Toc215453023" w:history="1">
        <w:r w:rsidRPr="000F237D">
          <w:rPr>
            <w:rStyle w:val="Hyperlink"/>
          </w:rPr>
          <w:t>4.</w:t>
        </w:r>
        <w:r>
          <w:rPr>
            <w:rFonts w:asciiTheme="minorHAnsi" w:eastAsiaTheme="minorEastAsia" w:hAnsiTheme="minorHAnsi" w:cstheme="minorBidi"/>
            <w:b w:val="0"/>
            <w:bCs w:val="0"/>
            <w:kern w:val="2"/>
            <w14:ligatures w14:val="standardContextual"/>
          </w:rPr>
          <w:tab/>
        </w:r>
        <w:r w:rsidRPr="000F237D">
          <w:rPr>
            <w:rStyle w:val="Hyperlink"/>
          </w:rPr>
          <w:t>APRESENTAÇÃO E ANÁLISE DE RESULTADOS</w:t>
        </w:r>
        <w:r>
          <w:rPr>
            <w:webHidden/>
          </w:rPr>
          <w:tab/>
        </w:r>
        <w:r>
          <w:rPr>
            <w:webHidden/>
          </w:rPr>
          <w:fldChar w:fldCharType="begin"/>
        </w:r>
        <w:r>
          <w:rPr>
            <w:webHidden/>
          </w:rPr>
          <w:instrText xml:space="preserve"> PAGEREF _Toc215453023 \h </w:instrText>
        </w:r>
        <w:r>
          <w:rPr>
            <w:webHidden/>
          </w:rPr>
        </w:r>
        <w:r>
          <w:rPr>
            <w:webHidden/>
          </w:rPr>
          <w:fldChar w:fldCharType="separate"/>
        </w:r>
        <w:r>
          <w:rPr>
            <w:webHidden/>
          </w:rPr>
          <w:t>60</w:t>
        </w:r>
        <w:r>
          <w:rPr>
            <w:webHidden/>
          </w:rPr>
          <w:fldChar w:fldCharType="end"/>
        </w:r>
      </w:hyperlink>
    </w:p>
    <w:p w14:paraId="2471285A" w14:textId="4F3E3191" w:rsidR="00091E0D" w:rsidRDefault="00091E0D">
      <w:pPr>
        <w:pStyle w:val="Sumrio3"/>
        <w:tabs>
          <w:tab w:val="left" w:pos="1200"/>
          <w:tab w:val="right" w:leader="dot" w:pos="9061"/>
        </w:tabs>
        <w:rPr>
          <w:noProof/>
        </w:rPr>
      </w:pPr>
      <w:hyperlink w:anchor="_Toc215453024" w:history="1">
        <w:r w:rsidRPr="000F237D">
          <w:rPr>
            <w:rStyle w:val="Hyperlink"/>
            <w:noProof/>
          </w:rPr>
          <w:t>4.1.</w:t>
        </w:r>
        <w:r>
          <w:rPr>
            <w:noProof/>
          </w:rPr>
          <w:tab/>
        </w:r>
        <w:r w:rsidRPr="000F237D">
          <w:rPr>
            <w:rStyle w:val="Hyperlink"/>
            <w:noProof/>
          </w:rPr>
          <w:t>Bancada de plataforma de Stewart após Adequações</w:t>
        </w:r>
        <w:r>
          <w:rPr>
            <w:noProof/>
            <w:webHidden/>
          </w:rPr>
          <w:tab/>
        </w:r>
        <w:r>
          <w:rPr>
            <w:noProof/>
            <w:webHidden/>
          </w:rPr>
          <w:fldChar w:fldCharType="begin"/>
        </w:r>
        <w:r>
          <w:rPr>
            <w:noProof/>
            <w:webHidden/>
          </w:rPr>
          <w:instrText xml:space="preserve"> PAGEREF _Toc215453024 \h </w:instrText>
        </w:r>
        <w:r>
          <w:rPr>
            <w:noProof/>
            <w:webHidden/>
          </w:rPr>
        </w:r>
        <w:r>
          <w:rPr>
            <w:noProof/>
            <w:webHidden/>
          </w:rPr>
          <w:fldChar w:fldCharType="separate"/>
        </w:r>
        <w:r>
          <w:rPr>
            <w:noProof/>
            <w:webHidden/>
          </w:rPr>
          <w:t>60</w:t>
        </w:r>
        <w:r>
          <w:rPr>
            <w:noProof/>
            <w:webHidden/>
          </w:rPr>
          <w:fldChar w:fldCharType="end"/>
        </w:r>
      </w:hyperlink>
    </w:p>
    <w:p w14:paraId="2425D7A5" w14:textId="4A61CE59" w:rsidR="00091E0D" w:rsidRDefault="00091E0D">
      <w:pPr>
        <w:pStyle w:val="Sumrio3"/>
        <w:tabs>
          <w:tab w:val="left" w:pos="1200"/>
          <w:tab w:val="right" w:leader="dot" w:pos="9061"/>
        </w:tabs>
        <w:rPr>
          <w:noProof/>
        </w:rPr>
      </w:pPr>
      <w:hyperlink w:anchor="_Toc215453025" w:history="1">
        <w:r w:rsidRPr="000F237D">
          <w:rPr>
            <w:rStyle w:val="Hyperlink"/>
            <w:noProof/>
            <w:snapToGrid w:val="0"/>
          </w:rPr>
          <w:t>4.2.</w:t>
        </w:r>
        <w:r>
          <w:rPr>
            <w:noProof/>
          </w:rPr>
          <w:tab/>
        </w:r>
        <w:r w:rsidRPr="000F237D">
          <w:rPr>
            <w:rStyle w:val="Hyperlink"/>
            <w:noProof/>
            <w:snapToGrid w:val="0"/>
          </w:rPr>
          <w:t>Adequação do controlador da bancada</w:t>
        </w:r>
        <w:r>
          <w:rPr>
            <w:noProof/>
            <w:webHidden/>
          </w:rPr>
          <w:tab/>
        </w:r>
        <w:r>
          <w:rPr>
            <w:noProof/>
            <w:webHidden/>
          </w:rPr>
          <w:fldChar w:fldCharType="begin"/>
        </w:r>
        <w:r>
          <w:rPr>
            <w:noProof/>
            <w:webHidden/>
          </w:rPr>
          <w:instrText xml:space="preserve"> PAGEREF _Toc215453025 \h </w:instrText>
        </w:r>
        <w:r>
          <w:rPr>
            <w:noProof/>
            <w:webHidden/>
          </w:rPr>
        </w:r>
        <w:r>
          <w:rPr>
            <w:noProof/>
            <w:webHidden/>
          </w:rPr>
          <w:fldChar w:fldCharType="separate"/>
        </w:r>
        <w:r>
          <w:rPr>
            <w:noProof/>
            <w:webHidden/>
          </w:rPr>
          <w:t>61</w:t>
        </w:r>
        <w:r>
          <w:rPr>
            <w:noProof/>
            <w:webHidden/>
          </w:rPr>
          <w:fldChar w:fldCharType="end"/>
        </w:r>
      </w:hyperlink>
    </w:p>
    <w:p w14:paraId="5ACE8B57" w14:textId="253E5028" w:rsidR="00091E0D" w:rsidRDefault="00091E0D">
      <w:pPr>
        <w:pStyle w:val="Sumrio4"/>
        <w:tabs>
          <w:tab w:val="left" w:pos="1680"/>
          <w:tab w:val="right" w:leader="dot" w:pos="9061"/>
        </w:tabs>
        <w:rPr>
          <w:noProof/>
        </w:rPr>
      </w:pPr>
      <w:hyperlink w:anchor="_Toc215453026" w:history="1">
        <w:r w:rsidRPr="000F237D">
          <w:rPr>
            <w:rStyle w:val="Hyperlink"/>
            <w:noProof/>
          </w:rPr>
          <w:t>4.2.1.</w:t>
        </w:r>
        <w:r>
          <w:rPr>
            <w:noProof/>
          </w:rPr>
          <w:tab/>
        </w:r>
        <w:r w:rsidRPr="000F237D">
          <w:rPr>
            <w:rStyle w:val="Hyperlink"/>
            <w:noProof/>
          </w:rPr>
          <w:t>Substituição do CLP pelo ESP32-S3</w:t>
        </w:r>
        <w:r>
          <w:rPr>
            <w:noProof/>
            <w:webHidden/>
          </w:rPr>
          <w:tab/>
        </w:r>
        <w:r>
          <w:rPr>
            <w:noProof/>
            <w:webHidden/>
          </w:rPr>
          <w:fldChar w:fldCharType="begin"/>
        </w:r>
        <w:r>
          <w:rPr>
            <w:noProof/>
            <w:webHidden/>
          </w:rPr>
          <w:instrText xml:space="preserve"> PAGEREF _Toc215453026 \h </w:instrText>
        </w:r>
        <w:r>
          <w:rPr>
            <w:noProof/>
            <w:webHidden/>
          </w:rPr>
        </w:r>
        <w:r>
          <w:rPr>
            <w:noProof/>
            <w:webHidden/>
          </w:rPr>
          <w:fldChar w:fldCharType="separate"/>
        </w:r>
        <w:r>
          <w:rPr>
            <w:noProof/>
            <w:webHidden/>
          </w:rPr>
          <w:t>61</w:t>
        </w:r>
        <w:r>
          <w:rPr>
            <w:noProof/>
            <w:webHidden/>
          </w:rPr>
          <w:fldChar w:fldCharType="end"/>
        </w:r>
      </w:hyperlink>
    </w:p>
    <w:p w14:paraId="40C45D80" w14:textId="2A9BE639" w:rsidR="00091E0D" w:rsidRDefault="00091E0D">
      <w:pPr>
        <w:pStyle w:val="Sumrio4"/>
        <w:tabs>
          <w:tab w:val="left" w:pos="1680"/>
          <w:tab w:val="right" w:leader="dot" w:pos="9061"/>
        </w:tabs>
        <w:rPr>
          <w:noProof/>
        </w:rPr>
      </w:pPr>
      <w:hyperlink w:anchor="_Toc215453027" w:history="1">
        <w:r w:rsidRPr="000F237D">
          <w:rPr>
            <w:rStyle w:val="Hyperlink"/>
            <w:noProof/>
          </w:rPr>
          <w:t>4.2.2.</w:t>
        </w:r>
        <w:r>
          <w:rPr>
            <w:noProof/>
          </w:rPr>
          <w:tab/>
        </w:r>
        <w:r w:rsidRPr="000F237D">
          <w:rPr>
            <w:rStyle w:val="Hyperlink"/>
            <w:noProof/>
          </w:rPr>
          <w:t>Retirada dos Optoacopladores e mudança na lógica de controle.</w:t>
        </w:r>
        <w:r>
          <w:rPr>
            <w:noProof/>
            <w:webHidden/>
          </w:rPr>
          <w:tab/>
        </w:r>
        <w:r>
          <w:rPr>
            <w:noProof/>
            <w:webHidden/>
          </w:rPr>
          <w:fldChar w:fldCharType="begin"/>
        </w:r>
        <w:r>
          <w:rPr>
            <w:noProof/>
            <w:webHidden/>
          </w:rPr>
          <w:instrText xml:space="preserve"> PAGEREF _Toc215453027 \h </w:instrText>
        </w:r>
        <w:r>
          <w:rPr>
            <w:noProof/>
            <w:webHidden/>
          </w:rPr>
        </w:r>
        <w:r>
          <w:rPr>
            <w:noProof/>
            <w:webHidden/>
          </w:rPr>
          <w:fldChar w:fldCharType="separate"/>
        </w:r>
        <w:r>
          <w:rPr>
            <w:noProof/>
            <w:webHidden/>
          </w:rPr>
          <w:t>62</w:t>
        </w:r>
        <w:r>
          <w:rPr>
            <w:noProof/>
            <w:webHidden/>
          </w:rPr>
          <w:fldChar w:fldCharType="end"/>
        </w:r>
      </w:hyperlink>
    </w:p>
    <w:p w14:paraId="4843C99F" w14:textId="41FB2450" w:rsidR="00091E0D" w:rsidRDefault="00091E0D">
      <w:pPr>
        <w:pStyle w:val="Sumrio4"/>
        <w:tabs>
          <w:tab w:val="left" w:pos="1680"/>
          <w:tab w:val="right" w:leader="dot" w:pos="9061"/>
        </w:tabs>
        <w:rPr>
          <w:noProof/>
        </w:rPr>
      </w:pPr>
      <w:hyperlink w:anchor="_Toc215453028" w:history="1">
        <w:r w:rsidRPr="000F237D">
          <w:rPr>
            <w:rStyle w:val="Hyperlink"/>
            <w:noProof/>
          </w:rPr>
          <w:t>4.2.3.</w:t>
        </w:r>
        <w:r>
          <w:rPr>
            <w:noProof/>
          </w:rPr>
          <w:tab/>
        </w:r>
        <w:r w:rsidRPr="000F237D">
          <w:rPr>
            <w:rStyle w:val="Hyperlink"/>
            <w:noProof/>
          </w:rPr>
          <w:t>Reconfiguração dos Drivers de Potência</w:t>
        </w:r>
        <w:r>
          <w:rPr>
            <w:noProof/>
            <w:webHidden/>
          </w:rPr>
          <w:tab/>
        </w:r>
        <w:r>
          <w:rPr>
            <w:noProof/>
            <w:webHidden/>
          </w:rPr>
          <w:fldChar w:fldCharType="begin"/>
        </w:r>
        <w:r>
          <w:rPr>
            <w:noProof/>
            <w:webHidden/>
          </w:rPr>
          <w:instrText xml:space="preserve"> PAGEREF _Toc215453028 \h </w:instrText>
        </w:r>
        <w:r>
          <w:rPr>
            <w:noProof/>
            <w:webHidden/>
          </w:rPr>
        </w:r>
        <w:r>
          <w:rPr>
            <w:noProof/>
            <w:webHidden/>
          </w:rPr>
          <w:fldChar w:fldCharType="separate"/>
        </w:r>
        <w:r>
          <w:rPr>
            <w:noProof/>
            <w:webHidden/>
          </w:rPr>
          <w:t>64</w:t>
        </w:r>
        <w:r>
          <w:rPr>
            <w:noProof/>
            <w:webHidden/>
          </w:rPr>
          <w:fldChar w:fldCharType="end"/>
        </w:r>
      </w:hyperlink>
    </w:p>
    <w:p w14:paraId="6B9AB598" w14:textId="36D3708E" w:rsidR="00091E0D" w:rsidRDefault="00091E0D">
      <w:pPr>
        <w:pStyle w:val="Sumrio4"/>
        <w:tabs>
          <w:tab w:val="left" w:pos="1680"/>
          <w:tab w:val="right" w:leader="dot" w:pos="9061"/>
        </w:tabs>
        <w:rPr>
          <w:noProof/>
        </w:rPr>
      </w:pPr>
      <w:hyperlink w:anchor="_Toc215453029" w:history="1">
        <w:r w:rsidRPr="000F237D">
          <w:rPr>
            <w:rStyle w:val="Hyperlink"/>
            <w:noProof/>
          </w:rPr>
          <w:t>4.2.4.</w:t>
        </w:r>
        <w:r>
          <w:rPr>
            <w:noProof/>
          </w:rPr>
          <w:tab/>
        </w:r>
        <w:r w:rsidRPr="000F237D">
          <w:rPr>
            <w:rStyle w:val="Hyperlink"/>
            <w:noProof/>
          </w:rPr>
          <w:t>Adaptação dos Sensores de Feedback</w:t>
        </w:r>
        <w:r>
          <w:rPr>
            <w:noProof/>
            <w:webHidden/>
          </w:rPr>
          <w:tab/>
        </w:r>
        <w:r>
          <w:rPr>
            <w:noProof/>
            <w:webHidden/>
          </w:rPr>
          <w:fldChar w:fldCharType="begin"/>
        </w:r>
        <w:r>
          <w:rPr>
            <w:noProof/>
            <w:webHidden/>
          </w:rPr>
          <w:instrText xml:space="preserve"> PAGEREF _Toc215453029 \h </w:instrText>
        </w:r>
        <w:r>
          <w:rPr>
            <w:noProof/>
            <w:webHidden/>
          </w:rPr>
        </w:r>
        <w:r>
          <w:rPr>
            <w:noProof/>
            <w:webHidden/>
          </w:rPr>
          <w:fldChar w:fldCharType="separate"/>
        </w:r>
        <w:r>
          <w:rPr>
            <w:noProof/>
            <w:webHidden/>
          </w:rPr>
          <w:t>65</w:t>
        </w:r>
        <w:r>
          <w:rPr>
            <w:noProof/>
            <w:webHidden/>
          </w:rPr>
          <w:fldChar w:fldCharType="end"/>
        </w:r>
      </w:hyperlink>
    </w:p>
    <w:p w14:paraId="29358A72" w14:textId="3DD9CBBC" w:rsidR="00091E0D" w:rsidRDefault="00091E0D">
      <w:pPr>
        <w:pStyle w:val="Sumrio4"/>
        <w:tabs>
          <w:tab w:val="left" w:pos="1680"/>
          <w:tab w:val="right" w:leader="dot" w:pos="9061"/>
        </w:tabs>
        <w:rPr>
          <w:noProof/>
        </w:rPr>
      </w:pPr>
      <w:hyperlink w:anchor="_Toc215453030" w:history="1">
        <w:r w:rsidRPr="000F237D">
          <w:rPr>
            <w:rStyle w:val="Hyperlink"/>
            <w:noProof/>
          </w:rPr>
          <w:t>4.2.5.</w:t>
        </w:r>
        <w:r>
          <w:rPr>
            <w:noProof/>
          </w:rPr>
          <w:tab/>
        </w:r>
        <w:r w:rsidRPr="000F237D">
          <w:rPr>
            <w:rStyle w:val="Hyperlink"/>
            <w:noProof/>
          </w:rPr>
          <w:t>Desenvolvimento de Placa de Circuito Impresso (PCB) de Interface</w:t>
        </w:r>
        <w:r>
          <w:rPr>
            <w:noProof/>
            <w:webHidden/>
          </w:rPr>
          <w:tab/>
        </w:r>
        <w:r>
          <w:rPr>
            <w:noProof/>
            <w:webHidden/>
          </w:rPr>
          <w:fldChar w:fldCharType="begin"/>
        </w:r>
        <w:r>
          <w:rPr>
            <w:noProof/>
            <w:webHidden/>
          </w:rPr>
          <w:instrText xml:space="preserve"> PAGEREF _Toc215453030 \h </w:instrText>
        </w:r>
        <w:r>
          <w:rPr>
            <w:noProof/>
            <w:webHidden/>
          </w:rPr>
        </w:r>
        <w:r>
          <w:rPr>
            <w:noProof/>
            <w:webHidden/>
          </w:rPr>
          <w:fldChar w:fldCharType="separate"/>
        </w:r>
        <w:r>
          <w:rPr>
            <w:noProof/>
            <w:webHidden/>
          </w:rPr>
          <w:t>66</w:t>
        </w:r>
        <w:r>
          <w:rPr>
            <w:noProof/>
            <w:webHidden/>
          </w:rPr>
          <w:fldChar w:fldCharType="end"/>
        </w:r>
      </w:hyperlink>
    </w:p>
    <w:p w14:paraId="060D0591" w14:textId="5F27281C" w:rsidR="00091E0D" w:rsidRDefault="00091E0D">
      <w:pPr>
        <w:pStyle w:val="Sumrio4"/>
        <w:tabs>
          <w:tab w:val="left" w:pos="1680"/>
          <w:tab w:val="right" w:leader="dot" w:pos="9061"/>
        </w:tabs>
        <w:rPr>
          <w:noProof/>
        </w:rPr>
      </w:pPr>
      <w:hyperlink w:anchor="_Toc215453031" w:history="1">
        <w:r w:rsidRPr="000F237D">
          <w:rPr>
            <w:rStyle w:val="Hyperlink"/>
            <w:noProof/>
          </w:rPr>
          <w:t>4.2.6.</w:t>
        </w:r>
        <w:r>
          <w:rPr>
            <w:noProof/>
          </w:rPr>
          <w:tab/>
        </w:r>
        <w:r w:rsidRPr="000F237D">
          <w:rPr>
            <w:rStyle w:val="Hyperlink"/>
            <w:noProof/>
          </w:rPr>
          <w:t>Mapeamento dos Sinais do Conector DB37</w:t>
        </w:r>
        <w:r>
          <w:rPr>
            <w:noProof/>
            <w:webHidden/>
          </w:rPr>
          <w:tab/>
        </w:r>
        <w:r>
          <w:rPr>
            <w:noProof/>
            <w:webHidden/>
          </w:rPr>
          <w:fldChar w:fldCharType="begin"/>
        </w:r>
        <w:r>
          <w:rPr>
            <w:noProof/>
            <w:webHidden/>
          </w:rPr>
          <w:instrText xml:space="preserve"> PAGEREF _Toc215453031 \h </w:instrText>
        </w:r>
        <w:r>
          <w:rPr>
            <w:noProof/>
            <w:webHidden/>
          </w:rPr>
        </w:r>
        <w:r>
          <w:rPr>
            <w:noProof/>
            <w:webHidden/>
          </w:rPr>
          <w:fldChar w:fldCharType="separate"/>
        </w:r>
        <w:r>
          <w:rPr>
            <w:noProof/>
            <w:webHidden/>
          </w:rPr>
          <w:t>67</w:t>
        </w:r>
        <w:r>
          <w:rPr>
            <w:noProof/>
            <w:webHidden/>
          </w:rPr>
          <w:fldChar w:fldCharType="end"/>
        </w:r>
      </w:hyperlink>
    </w:p>
    <w:p w14:paraId="3C9B5076" w14:textId="719A22BD" w:rsidR="00091E0D" w:rsidRDefault="00091E0D">
      <w:pPr>
        <w:pStyle w:val="Sumrio3"/>
        <w:tabs>
          <w:tab w:val="left" w:pos="1200"/>
          <w:tab w:val="right" w:leader="dot" w:pos="9061"/>
        </w:tabs>
        <w:rPr>
          <w:noProof/>
        </w:rPr>
      </w:pPr>
      <w:hyperlink w:anchor="_Toc215453032" w:history="1">
        <w:r w:rsidRPr="000F237D">
          <w:rPr>
            <w:rStyle w:val="Hyperlink"/>
            <w:noProof/>
            <w:snapToGrid w:val="0"/>
          </w:rPr>
          <w:t>4.3.</w:t>
        </w:r>
        <w:r>
          <w:rPr>
            <w:noProof/>
          </w:rPr>
          <w:tab/>
        </w:r>
        <w:r w:rsidRPr="000F237D">
          <w:rPr>
            <w:rStyle w:val="Hyperlink"/>
            <w:noProof/>
            <w:snapToGrid w:val="0"/>
          </w:rPr>
          <w:t>Testes e Aquisições de Dados da Bancada</w:t>
        </w:r>
        <w:r>
          <w:rPr>
            <w:noProof/>
            <w:webHidden/>
          </w:rPr>
          <w:tab/>
        </w:r>
        <w:r>
          <w:rPr>
            <w:noProof/>
            <w:webHidden/>
          </w:rPr>
          <w:fldChar w:fldCharType="begin"/>
        </w:r>
        <w:r>
          <w:rPr>
            <w:noProof/>
            <w:webHidden/>
          </w:rPr>
          <w:instrText xml:space="preserve"> PAGEREF _Toc215453032 \h </w:instrText>
        </w:r>
        <w:r>
          <w:rPr>
            <w:noProof/>
            <w:webHidden/>
          </w:rPr>
        </w:r>
        <w:r>
          <w:rPr>
            <w:noProof/>
            <w:webHidden/>
          </w:rPr>
          <w:fldChar w:fldCharType="separate"/>
        </w:r>
        <w:r>
          <w:rPr>
            <w:noProof/>
            <w:webHidden/>
          </w:rPr>
          <w:t>67</w:t>
        </w:r>
        <w:r>
          <w:rPr>
            <w:noProof/>
            <w:webHidden/>
          </w:rPr>
          <w:fldChar w:fldCharType="end"/>
        </w:r>
      </w:hyperlink>
    </w:p>
    <w:p w14:paraId="2D6A8EF8" w14:textId="73119358" w:rsidR="00091E0D" w:rsidRDefault="00091E0D">
      <w:pPr>
        <w:pStyle w:val="Sumrio4"/>
        <w:tabs>
          <w:tab w:val="left" w:pos="1680"/>
          <w:tab w:val="right" w:leader="dot" w:pos="9061"/>
        </w:tabs>
        <w:rPr>
          <w:noProof/>
        </w:rPr>
      </w:pPr>
      <w:hyperlink w:anchor="_Toc215453033" w:history="1">
        <w:r w:rsidRPr="000F237D">
          <w:rPr>
            <w:rStyle w:val="Hyperlink"/>
            <w:noProof/>
          </w:rPr>
          <w:t>4.3.1.</w:t>
        </w:r>
        <w:r>
          <w:rPr>
            <w:noProof/>
          </w:rPr>
          <w:tab/>
        </w:r>
        <w:r w:rsidRPr="000F237D">
          <w:rPr>
            <w:rStyle w:val="Hyperlink"/>
            <w:noProof/>
          </w:rPr>
          <w:t>Tratamento de Ruído e Filtragem</w:t>
        </w:r>
        <w:r>
          <w:rPr>
            <w:noProof/>
            <w:webHidden/>
          </w:rPr>
          <w:tab/>
        </w:r>
        <w:r>
          <w:rPr>
            <w:noProof/>
            <w:webHidden/>
          </w:rPr>
          <w:fldChar w:fldCharType="begin"/>
        </w:r>
        <w:r>
          <w:rPr>
            <w:noProof/>
            <w:webHidden/>
          </w:rPr>
          <w:instrText xml:space="preserve"> PAGEREF _Toc215453033 \h </w:instrText>
        </w:r>
        <w:r>
          <w:rPr>
            <w:noProof/>
            <w:webHidden/>
          </w:rPr>
        </w:r>
        <w:r>
          <w:rPr>
            <w:noProof/>
            <w:webHidden/>
          </w:rPr>
          <w:fldChar w:fldCharType="separate"/>
        </w:r>
        <w:r>
          <w:rPr>
            <w:noProof/>
            <w:webHidden/>
          </w:rPr>
          <w:t>67</w:t>
        </w:r>
        <w:r>
          <w:rPr>
            <w:noProof/>
            <w:webHidden/>
          </w:rPr>
          <w:fldChar w:fldCharType="end"/>
        </w:r>
      </w:hyperlink>
    </w:p>
    <w:p w14:paraId="6BFB7A3C" w14:textId="550A7051" w:rsidR="00091E0D" w:rsidRDefault="00091E0D">
      <w:pPr>
        <w:pStyle w:val="Sumrio4"/>
        <w:tabs>
          <w:tab w:val="left" w:pos="1680"/>
          <w:tab w:val="right" w:leader="dot" w:pos="9061"/>
        </w:tabs>
        <w:rPr>
          <w:noProof/>
        </w:rPr>
      </w:pPr>
      <w:hyperlink w:anchor="_Toc215453034" w:history="1">
        <w:r w:rsidRPr="000F237D">
          <w:rPr>
            <w:rStyle w:val="Hyperlink"/>
            <w:noProof/>
          </w:rPr>
          <w:t>4.3.2.</w:t>
        </w:r>
        <w:r>
          <w:rPr>
            <w:noProof/>
          </w:rPr>
          <w:tab/>
        </w:r>
        <w:r w:rsidRPr="000F237D">
          <w:rPr>
            <w:rStyle w:val="Hyperlink"/>
            <w:noProof/>
          </w:rPr>
          <w:t>análise de comportamento de deslocamento entre pistões</w:t>
        </w:r>
        <w:r>
          <w:rPr>
            <w:noProof/>
            <w:webHidden/>
          </w:rPr>
          <w:tab/>
        </w:r>
        <w:r>
          <w:rPr>
            <w:noProof/>
            <w:webHidden/>
          </w:rPr>
          <w:fldChar w:fldCharType="begin"/>
        </w:r>
        <w:r>
          <w:rPr>
            <w:noProof/>
            <w:webHidden/>
          </w:rPr>
          <w:instrText xml:space="preserve"> PAGEREF _Toc215453034 \h </w:instrText>
        </w:r>
        <w:r>
          <w:rPr>
            <w:noProof/>
            <w:webHidden/>
          </w:rPr>
        </w:r>
        <w:r>
          <w:rPr>
            <w:noProof/>
            <w:webHidden/>
          </w:rPr>
          <w:fldChar w:fldCharType="separate"/>
        </w:r>
        <w:r>
          <w:rPr>
            <w:noProof/>
            <w:webHidden/>
          </w:rPr>
          <w:t>70</w:t>
        </w:r>
        <w:r>
          <w:rPr>
            <w:noProof/>
            <w:webHidden/>
          </w:rPr>
          <w:fldChar w:fldCharType="end"/>
        </w:r>
      </w:hyperlink>
    </w:p>
    <w:p w14:paraId="298D4E34" w14:textId="32198132" w:rsidR="00091E0D" w:rsidRDefault="00091E0D">
      <w:pPr>
        <w:pStyle w:val="Sumrio4"/>
        <w:tabs>
          <w:tab w:val="left" w:pos="1680"/>
          <w:tab w:val="right" w:leader="dot" w:pos="9061"/>
        </w:tabs>
        <w:rPr>
          <w:noProof/>
        </w:rPr>
      </w:pPr>
      <w:hyperlink w:anchor="_Toc215453035" w:history="1">
        <w:r w:rsidRPr="000F237D">
          <w:rPr>
            <w:rStyle w:val="Hyperlink"/>
            <w:noProof/>
          </w:rPr>
          <w:t>4.3.3.</w:t>
        </w:r>
        <w:r>
          <w:rPr>
            <w:noProof/>
          </w:rPr>
          <w:tab/>
        </w:r>
        <w:r w:rsidRPr="000F237D">
          <w:rPr>
            <w:rStyle w:val="Hyperlink"/>
            <w:noProof/>
          </w:rPr>
          <w:t>Mapeamento da Tensão → Posição (V0–V100)</w:t>
        </w:r>
        <w:r>
          <w:rPr>
            <w:noProof/>
            <w:webHidden/>
          </w:rPr>
          <w:tab/>
        </w:r>
        <w:r>
          <w:rPr>
            <w:noProof/>
            <w:webHidden/>
          </w:rPr>
          <w:fldChar w:fldCharType="begin"/>
        </w:r>
        <w:r>
          <w:rPr>
            <w:noProof/>
            <w:webHidden/>
          </w:rPr>
          <w:instrText xml:space="preserve"> PAGEREF _Toc215453035 \h </w:instrText>
        </w:r>
        <w:r>
          <w:rPr>
            <w:noProof/>
            <w:webHidden/>
          </w:rPr>
        </w:r>
        <w:r>
          <w:rPr>
            <w:noProof/>
            <w:webHidden/>
          </w:rPr>
          <w:fldChar w:fldCharType="separate"/>
        </w:r>
        <w:r>
          <w:rPr>
            <w:noProof/>
            <w:webHidden/>
          </w:rPr>
          <w:t>71</w:t>
        </w:r>
        <w:r>
          <w:rPr>
            <w:noProof/>
            <w:webHidden/>
          </w:rPr>
          <w:fldChar w:fldCharType="end"/>
        </w:r>
      </w:hyperlink>
    </w:p>
    <w:p w14:paraId="2CFDE4DA" w14:textId="5EBEA4CD" w:rsidR="00091E0D" w:rsidRDefault="00091E0D">
      <w:pPr>
        <w:pStyle w:val="Sumrio4"/>
        <w:tabs>
          <w:tab w:val="left" w:pos="1680"/>
          <w:tab w:val="right" w:leader="dot" w:pos="9061"/>
        </w:tabs>
        <w:rPr>
          <w:noProof/>
        </w:rPr>
      </w:pPr>
      <w:hyperlink w:anchor="_Toc215453036" w:history="1">
        <w:r w:rsidRPr="000F237D">
          <w:rPr>
            <w:rStyle w:val="Hyperlink"/>
            <w:noProof/>
          </w:rPr>
          <w:t>4.3.4.</w:t>
        </w:r>
        <w:r>
          <w:rPr>
            <w:noProof/>
          </w:rPr>
          <w:tab/>
        </w:r>
        <w:r w:rsidRPr="000F237D">
          <w:rPr>
            <w:rStyle w:val="Hyperlink"/>
            <w:noProof/>
          </w:rPr>
          <w:t>Compensação de Zona Morta/Atrito</w:t>
        </w:r>
        <w:r>
          <w:rPr>
            <w:noProof/>
            <w:webHidden/>
          </w:rPr>
          <w:tab/>
        </w:r>
        <w:r>
          <w:rPr>
            <w:noProof/>
            <w:webHidden/>
          </w:rPr>
          <w:fldChar w:fldCharType="begin"/>
        </w:r>
        <w:r>
          <w:rPr>
            <w:noProof/>
            <w:webHidden/>
          </w:rPr>
          <w:instrText xml:space="preserve"> PAGEREF _Toc215453036 \h </w:instrText>
        </w:r>
        <w:r>
          <w:rPr>
            <w:noProof/>
            <w:webHidden/>
          </w:rPr>
        </w:r>
        <w:r>
          <w:rPr>
            <w:noProof/>
            <w:webHidden/>
          </w:rPr>
          <w:fldChar w:fldCharType="separate"/>
        </w:r>
        <w:r>
          <w:rPr>
            <w:noProof/>
            <w:webHidden/>
          </w:rPr>
          <w:t>71</w:t>
        </w:r>
        <w:r>
          <w:rPr>
            <w:noProof/>
            <w:webHidden/>
          </w:rPr>
          <w:fldChar w:fldCharType="end"/>
        </w:r>
      </w:hyperlink>
    </w:p>
    <w:p w14:paraId="23414F5F" w14:textId="74BF8A2A" w:rsidR="00091E0D" w:rsidRDefault="00091E0D">
      <w:pPr>
        <w:pStyle w:val="Sumrio3"/>
        <w:tabs>
          <w:tab w:val="left" w:pos="1200"/>
          <w:tab w:val="right" w:leader="dot" w:pos="9061"/>
        </w:tabs>
        <w:rPr>
          <w:noProof/>
        </w:rPr>
      </w:pPr>
      <w:hyperlink w:anchor="_Toc215453037" w:history="1">
        <w:r w:rsidRPr="000F237D">
          <w:rPr>
            <w:rStyle w:val="Hyperlink"/>
            <w:noProof/>
          </w:rPr>
          <w:t>4.4.</w:t>
        </w:r>
        <w:r>
          <w:rPr>
            <w:noProof/>
          </w:rPr>
          <w:tab/>
        </w:r>
        <w:r w:rsidRPr="000F237D">
          <w:rPr>
            <w:rStyle w:val="Hyperlink"/>
            <w:noProof/>
          </w:rPr>
          <w:t>Identificação de Modelo e projeto do Controlador para a malha fechada</w:t>
        </w:r>
        <w:r>
          <w:rPr>
            <w:noProof/>
            <w:webHidden/>
          </w:rPr>
          <w:tab/>
        </w:r>
        <w:r>
          <w:rPr>
            <w:noProof/>
            <w:webHidden/>
          </w:rPr>
          <w:fldChar w:fldCharType="begin"/>
        </w:r>
        <w:r>
          <w:rPr>
            <w:noProof/>
            <w:webHidden/>
          </w:rPr>
          <w:instrText xml:space="preserve"> PAGEREF _Toc215453037 \h </w:instrText>
        </w:r>
        <w:r>
          <w:rPr>
            <w:noProof/>
            <w:webHidden/>
          </w:rPr>
        </w:r>
        <w:r>
          <w:rPr>
            <w:noProof/>
            <w:webHidden/>
          </w:rPr>
          <w:fldChar w:fldCharType="separate"/>
        </w:r>
        <w:r>
          <w:rPr>
            <w:noProof/>
            <w:webHidden/>
          </w:rPr>
          <w:t>72</w:t>
        </w:r>
        <w:r>
          <w:rPr>
            <w:noProof/>
            <w:webHidden/>
          </w:rPr>
          <w:fldChar w:fldCharType="end"/>
        </w:r>
      </w:hyperlink>
    </w:p>
    <w:p w14:paraId="1B8EB0A1" w14:textId="5773FA71" w:rsidR="00091E0D" w:rsidRDefault="00091E0D">
      <w:pPr>
        <w:pStyle w:val="Sumrio4"/>
        <w:tabs>
          <w:tab w:val="left" w:pos="1680"/>
          <w:tab w:val="right" w:leader="dot" w:pos="9061"/>
        </w:tabs>
        <w:rPr>
          <w:noProof/>
        </w:rPr>
      </w:pPr>
      <w:hyperlink w:anchor="_Toc215453038" w:history="1">
        <w:r w:rsidRPr="000F237D">
          <w:rPr>
            <w:rStyle w:val="Hyperlink"/>
            <w:noProof/>
          </w:rPr>
          <w:t>4.4.1.</w:t>
        </w:r>
        <w:r>
          <w:rPr>
            <w:noProof/>
          </w:rPr>
          <w:tab/>
        </w:r>
        <w:r w:rsidRPr="000F237D">
          <w:rPr>
            <w:rStyle w:val="Hyperlink"/>
            <w:noProof/>
          </w:rPr>
          <w:t>FASE 1 – Aquisição de Dados</w:t>
        </w:r>
        <w:r>
          <w:rPr>
            <w:noProof/>
            <w:webHidden/>
          </w:rPr>
          <w:tab/>
        </w:r>
        <w:r>
          <w:rPr>
            <w:noProof/>
            <w:webHidden/>
          </w:rPr>
          <w:fldChar w:fldCharType="begin"/>
        </w:r>
        <w:r>
          <w:rPr>
            <w:noProof/>
            <w:webHidden/>
          </w:rPr>
          <w:instrText xml:space="preserve"> PAGEREF _Toc215453038 \h </w:instrText>
        </w:r>
        <w:r>
          <w:rPr>
            <w:noProof/>
            <w:webHidden/>
          </w:rPr>
        </w:r>
        <w:r>
          <w:rPr>
            <w:noProof/>
            <w:webHidden/>
          </w:rPr>
          <w:fldChar w:fldCharType="separate"/>
        </w:r>
        <w:r>
          <w:rPr>
            <w:noProof/>
            <w:webHidden/>
          </w:rPr>
          <w:t>73</w:t>
        </w:r>
        <w:r>
          <w:rPr>
            <w:noProof/>
            <w:webHidden/>
          </w:rPr>
          <w:fldChar w:fldCharType="end"/>
        </w:r>
      </w:hyperlink>
    </w:p>
    <w:p w14:paraId="4C1ABE0B" w14:textId="34963D5B" w:rsidR="00091E0D" w:rsidRDefault="00091E0D">
      <w:pPr>
        <w:pStyle w:val="Sumrio4"/>
        <w:tabs>
          <w:tab w:val="left" w:pos="1680"/>
          <w:tab w:val="right" w:leader="dot" w:pos="9061"/>
        </w:tabs>
        <w:rPr>
          <w:noProof/>
        </w:rPr>
      </w:pPr>
      <w:hyperlink w:anchor="_Toc215453039" w:history="1">
        <w:r w:rsidRPr="000F237D">
          <w:rPr>
            <w:rStyle w:val="Hyperlink"/>
            <w:noProof/>
          </w:rPr>
          <w:t>4.4.2.</w:t>
        </w:r>
        <w:r>
          <w:rPr>
            <w:noProof/>
          </w:rPr>
          <w:tab/>
        </w:r>
        <w:r w:rsidRPr="000F237D">
          <w:rPr>
            <w:rStyle w:val="Hyperlink"/>
            <w:noProof/>
          </w:rPr>
          <w:t xml:space="preserve">FASE 2 - Identificação de modelo </w:t>
        </w:r>
        <w:r>
          <w:rPr>
            <w:noProof/>
            <w:webHidden/>
          </w:rPr>
          <w:tab/>
        </w:r>
        <w:r>
          <w:rPr>
            <w:noProof/>
            <w:webHidden/>
          </w:rPr>
          <w:fldChar w:fldCharType="begin"/>
        </w:r>
        <w:r>
          <w:rPr>
            <w:noProof/>
            <w:webHidden/>
          </w:rPr>
          <w:instrText xml:space="preserve"> PAGEREF _Toc215453039 \h </w:instrText>
        </w:r>
        <w:r>
          <w:rPr>
            <w:noProof/>
            <w:webHidden/>
          </w:rPr>
        </w:r>
        <w:r>
          <w:rPr>
            <w:noProof/>
            <w:webHidden/>
          </w:rPr>
          <w:fldChar w:fldCharType="separate"/>
        </w:r>
        <w:r>
          <w:rPr>
            <w:noProof/>
            <w:webHidden/>
          </w:rPr>
          <w:t>78</w:t>
        </w:r>
        <w:r>
          <w:rPr>
            <w:noProof/>
            <w:webHidden/>
          </w:rPr>
          <w:fldChar w:fldCharType="end"/>
        </w:r>
      </w:hyperlink>
    </w:p>
    <w:p w14:paraId="38F9969F" w14:textId="1B2C6F1B" w:rsidR="00091E0D" w:rsidRDefault="00091E0D">
      <w:pPr>
        <w:pStyle w:val="Sumrio4"/>
        <w:tabs>
          <w:tab w:val="left" w:pos="1680"/>
          <w:tab w:val="right" w:leader="dot" w:pos="9061"/>
        </w:tabs>
        <w:rPr>
          <w:noProof/>
        </w:rPr>
      </w:pPr>
      <w:hyperlink w:anchor="_Toc215453040" w:history="1">
        <w:r w:rsidRPr="000F237D">
          <w:rPr>
            <w:rStyle w:val="Hyperlink"/>
            <w:noProof/>
          </w:rPr>
          <w:t>4.4.3.</w:t>
        </w:r>
        <w:r>
          <w:rPr>
            <w:noProof/>
          </w:rPr>
          <w:tab/>
        </w:r>
        <w:r w:rsidRPr="000F237D">
          <w:rPr>
            <w:rStyle w:val="Hyperlink"/>
            <w:noProof/>
          </w:rPr>
          <w:t>FASE 3 - sintonia do controle pid.</w:t>
        </w:r>
        <w:r>
          <w:rPr>
            <w:noProof/>
            <w:webHidden/>
          </w:rPr>
          <w:tab/>
        </w:r>
        <w:r>
          <w:rPr>
            <w:noProof/>
            <w:webHidden/>
          </w:rPr>
          <w:fldChar w:fldCharType="begin"/>
        </w:r>
        <w:r>
          <w:rPr>
            <w:noProof/>
            <w:webHidden/>
          </w:rPr>
          <w:instrText xml:space="preserve"> PAGEREF _Toc215453040 \h </w:instrText>
        </w:r>
        <w:r>
          <w:rPr>
            <w:noProof/>
            <w:webHidden/>
          </w:rPr>
        </w:r>
        <w:r>
          <w:rPr>
            <w:noProof/>
            <w:webHidden/>
          </w:rPr>
          <w:fldChar w:fldCharType="separate"/>
        </w:r>
        <w:r>
          <w:rPr>
            <w:noProof/>
            <w:webHidden/>
          </w:rPr>
          <w:t>86</w:t>
        </w:r>
        <w:r>
          <w:rPr>
            <w:noProof/>
            <w:webHidden/>
          </w:rPr>
          <w:fldChar w:fldCharType="end"/>
        </w:r>
      </w:hyperlink>
    </w:p>
    <w:p w14:paraId="5A141772" w14:textId="65AD3188" w:rsidR="00091E0D" w:rsidRDefault="00091E0D">
      <w:pPr>
        <w:pStyle w:val="Sumrio3"/>
        <w:tabs>
          <w:tab w:val="left" w:pos="1200"/>
          <w:tab w:val="right" w:leader="dot" w:pos="9061"/>
        </w:tabs>
        <w:rPr>
          <w:noProof/>
        </w:rPr>
      </w:pPr>
      <w:hyperlink w:anchor="_Toc215453041" w:history="1">
        <w:r w:rsidRPr="000F237D">
          <w:rPr>
            <w:rStyle w:val="Hyperlink"/>
            <w:noProof/>
          </w:rPr>
          <w:t>4.5.</w:t>
        </w:r>
        <w:r>
          <w:rPr>
            <w:noProof/>
          </w:rPr>
          <w:tab/>
        </w:r>
        <w:r w:rsidRPr="000F237D">
          <w:rPr>
            <w:rStyle w:val="Hyperlink"/>
            <w:noProof/>
          </w:rPr>
          <w:t>Desenvolvimento da interface de controle e modos de operação</w:t>
        </w:r>
        <w:r>
          <w:rPr>
            <w:noProof/>
            <w:webHidden/>
          </w:rPr>
          <w:tab/>
        </w:r>
        <w:r>
          <w:rPr>
            <w:noProof/>
            <w:webHidden/>
          </w:rPr>
          <w:fldChar w:fldCharType="begin"/>
        </w:r>
        <w:r>
          <w:rPr>
            <w:noProof/>
            <w:webHidden/>
          </w:rPr>
          <w:instrText xml:space="preserve"> PAGEREF _Toc215453041 \h </w:instrText>
        </w:r>
        <w:r>
          <w:rPr>
            <w:noProof/>
            <w:webHidden/>
          </w:rPr>
        </w:r>
        <w:r>
          <w:rPr>
            <w:noProof/>
            <w:webHidden/>
          </w:rPr>
          <w:fldChar w:fldCharType="separate"/>
        </w:r>
        <w:r>
          <w:rPr>
            <w:noProof/>
            <w:webHidden/>
          </w:rPr>
          <w:t>93</w:t>
        </w:r>
        <w:r>
          <w:rPr>
            <w:noProof/>
            <w:webHidden/>
          </w:rPr>
          <w:fldChar w:fldCharType="end"/>
        </w:r>
      </w:hyperlink>
    </w:p>
    <w:p w14:paraId="4FD44768" w14:textId="28F5E953" w:rsidR="00091E0D" w:rsidRDefault="00091E0D">
      <w:pPr>
        <w:pStyle w:val="Sumrio4"/>
        <w:tabs>
          <w:tab w:val="left" w:pos="1680"/>
          <w:tab w:val="right" w:leader="dot" w:pos="9061"/>
        </w:tabs>
        <w:rPr>
          <w:noProof/>
        </w:rPr>
      </w:pPr>
      <w:hyperlink w:anchor="_Toc215453042" w:history="1">
        <w:r w:rsidRPr="000F237D">
          <w:rPr>
            <w:rStyle w:val="Hyperlink"/>
            <w:noProof/>
          </w:rPr>
          <w:t>4.5.1.</w:t>
        </w:r>
        <w:r>
          <w:rPr>
            <w:noProof/>
          </w:rPr>
          <w:tab/>
        </w:r>
        <w:r w:rsidRPr="000F237D">
          <w:rPr>
            <w:rStyle w:val="Hyperlink"/>
            <w:noProof/>
          </w:rPr>
          <w:t>Arquitetura de comunicação</w:t>
        </w:r>
        <w:r>
          <w:rPr>
            <w:noProof/>
            <w:webHidden/>
          </w:rPr>
          <w:tab/>
        </w:r>
        <w:r>
          <w:rPr>
            <w:noProof/>
            <w:webHidden/>
          </w:rPr>
          <w:fldChar w:fldCharType="begin"/>
        </w:r>
        <w:r>
          <w:rPr>
            <w:noProof/>
            <w:webHidden/>
          </w:rPr>
          <w:instrText xml:space="preserve"> PAGEREF _Toc215453042 \h </w:instrText>
        </w:r>
        <w:r>
          <w:rPr>
            <w:noProof/>
            <w:webHidden/>
          </w:rPr>
        </w:r>
        <w:r>
          <w:rPr>
            <w:noProof/>
            <w:webHidden/>
          </w:rPr>
          <w:fldChar w:fldCharType="separate"/>
        </w:r>
        <w:r>
          <w:rPr>
            <w:noProof/>
            <w:webHidden/>
          </w:rPr>
          <w:t>93</w:t>
        </w:r>
        <w:r>
          <w:rPr>
            <w:noProof/>
            <w:webHidden/>
          </w:rPr>
          <w:fldChar w:fldCharType="end"/>
        </w:r>
      </w:hyperlink>
    </w:p>
    <w:p w14:paraId="1DC43634" w14:textId="3DC220F1" w:rsidR="00091E0D" w:rsidRDefault="00091E0D">
      <w:pPr>
        <w:pStyle w:val="Sumrio4"/>
        <w:tabs>
          <w:tab w:val="left" w:pos="1920"/>
          <w:tab w:val="right" w:leader="dot" w:pos="9061"/>
        </w:tabs>
        <w:rPr>
          <w:noProof/>
        </w:rPr>
      </w:pPr>
      <w:hyperlink w:anchor="_Toc215453043" w:history="1">
        <w:r w:rsidRPr="000F237D">
          <w:rPr>
            <w:rStyle w:val="Hyperlink"/>
            <w:noProof/>
          </w:rPr>
          <w:t>4.5.1.1.</w:t>
        </w:r>
        <w:r>
          <w:rPr>
            <w:noProof/>
          </w:rPr>
          <w:tab/>
        </w:r>
        <w:r w:rsidRPr="000F237D">
          <w:rPr>
            <w:rStyle w:val="Hyperlink"/>
            <w:noProof/>
          </w:rPr>
          <w:t>Integração com os microcontroladores</w:t>
        </w:r>
        <w:r>
          <w:rPr>
            <w:noProof/>
            <w:webHidden/>
          </w:rPr>
          <w:tab/>
        </w:r>
        <w:r>
          <w:rPr>
            <w:noProof/>
            <w:webHidden/>
          </w:rPr>
          <w:fldChar w:fldCharType="begin"/>
        </w:r>
        <w:r>
          <w:rPr>
            <w:noProof/>
            <w:webHidden/>
          </w:rPr>
          <w:instrText xml:space="preserve"> PAGEREF _Toc215453043 \h </w:instrText>
        </w:r>
        <w:r>
          <w:rPr>
            <w:noProof/>
            <w:webHidden/>
          </w:rPr>
        </w:r>
        <w:r>
          <w:rPr>
            <w:noProof/>
            <w:webHidden/>
          </w:rPr>
          <w:fldChar w:fldCharType="separate"/>
        </w:r>
        <w:r>
          <w:rPr>
            <w:noProof/>
            <w:webHidden/>
          </w:rPr>
          <w:t>95</w:t>
        </w:r>
        <w:r>
          <w:rPr>
            <w:noProof/>
            <w:webHidden/>
          </w:rPr>
          <w:fldChar w:fldCharType="end"/>
        </w:r>
      </w:hyperlink>
    </w:p>
    <w:p w14:paraId="0B601F11" w14:textId="6FD9E627" w:rsidR="00091E0D" w:rsidRDefault="00091E0D">
      <w:pPr>
        <w:pStyle w:val="Sumrio4"/>
        <w:tabs>
          <w:tab w:val="left" w:pos="1920"/>
          <w:tab w:val="right" w:leader="dot" w:pos="9061"/>
        </w:tabs>
        <w:rPr>
          <w:noProof/>
        </w:rPr>
      </w:pPr>
      <w:hyperlink w:anchor="_Toc215453044" w:history="1">
        <w:r w:rsidRPr="000F237D">
          <w:rPr>
            <w:rStyle w:val="Hyperlink"/>
            <w:noProof/>
          </w:rPr>
          <w:t>4.5.1.2.</w:t>
        </w:r>
        <w:r>
          <w:rPr>
            <w:noProof/>
          </w:rPr>
          <w:tab/>
        </w:r>
        <w:r w:rsidRPr="000F237D">
          <w:rPr>
            <w:rStyle w:val="Hyperlink"/>
            <w:noProof/>
          </w:rPr>
          <w:t>Integração com FlightGear</w:t>
        </w:r>
        <w:r>
          <w:rPr>
            <w:noProof/>
            <w:webHidden/>
          </w:rPr>
          <w:tab/>
        </w:r>
        <w:r>
          <w:rPr>
            <w:noProof/>
            <w:webHidden/>
          </w:rPr>
          <w:fldChar w:fldCharType="begin"/>
        </w:r>
        <w:r>
          <w:rPr>
            <w:noProof/>
            <w:webHidden/>
          </w:rPr>
          <w:instrText xml:space="preserve"> PAGEREF _Toc215453044 \h </w:instrText>
        </w:r>
        <w:r>
          <w:rPr>
            <w:noProof/>
            <w:webHidden/>
          </w:rPr>
        </w:r>
        <w:r>
          <w:rPr>
            <w:noProof/>
            <w:webHidden/>
          </w:rPr>
          <w:fldChar w:fldCharType="separate"/>
        </w:r>
        <w:r>
          <w:rPr>
            <w:noProof/>
            <w:webHidden/>
          </w:rPr>
          <w:t>95</w:t>
        </w:r>
        <w:r>
          <w:rPr>
            <w:noProof/>
            <w:webHidden/>
          </w:rPr>
          <w:fldChar w:fldCharType="end"/>
        </w:r>
      </w:hyperlink>
    </w:p>
    <w:p w14:paraId="01948F2B" w14:textId="05BF3518" w:rsidR="00091E0D" w:rsidRDefault="00091E0D">
      <w:pPr>
        <w:pStyle w:val="Sumrio4"/>
        <w:tabs>
          <w:tab w:val="left" w:pos="1680"/>
          <w:tab w:val="right" w:leader="dot" w:pos="9061"/>
        </w:tabs>
        <w:rPr>
          <w:noProof/>
        </w:rPr>
      </w:pPr>
      <w:hyperlink w:anchor="_Toc215453045" w:history="1">
        <w:r w:rsidRPr="000F237D">
          <w:rPr>
            <w:rStyle w:val="Hyperlink"/>
            <w:noProof/>
          </w:rPr>
          <w:t>4.5.2.</w:t>
        </w:r>
        <w:r>
          <w:rPr>
            <w:noProof/>
          </w:rPr>
          <w:tab/>
        </w:r>
        <w:r w:rsidRPr="000F237D">
          <w:rPr>
            <w:rStyle w:val="Hyperlink"/>
            <w:noProof/>
          </w:rPr>
          <w:t>Implementação Painel PID</w:t>
        </w:r>
        <w:r>
          <w:rPr>
            <w:noProof/>
            <w:webHidden/>
          </w:rPr>
          <w:tab/>
        </w:r>
        <w:r>
          <w:rPr>
            <w:noProof/>
            <w:webHidden/>
          </w:rPr>
          <w:fldChar w:fldCharType="begin"/>
        </w:r>
        <w:r>
          <w:rPr>
            <w:noProof/>
            <w:webHidden/>
          </w:rPr>
          <w:instrText xml:space="preserve"> PAGEREF _Toc215453045 \h </w:instrText>
        </w:r>
        <w:r>
          <w:rPr>
            <w:noProof/>
            <w:webHidden/>
          </w:rPr>
        </w:r>
        <w:r>
          <w:rPr>
            <w:noProof/>
            <w:webHidden/>
          </w:rPr>
          <w:fldChar w:fldCharType="separate"/>
        </w:r>
        <w:r>
          <w:rPr>
            <w:noProof/>
            <w:webHidden/>
          </w:rPr>
          <w:t>95</w:t>
        </w:r>
        <w:r>
          <w:rPr>
            <w:noProof/>
            <w:webHidden/>
          </w:rPr>
          <w:fldChar w:fldCharType="end"/>
        </w:r>
      </w:hyperlink>
    </w:p>
    <w:p w14:paraId="3B451CBE" w14:textId="125BB66B" w:rsidR="00091E0D" w:rsidRDefault="00091E0D">
      <w:pPr>
        <w:pStyle w:val="Sumrio4"/>
        <w:tabs>
          <w:tab w:val="left" w:pos="1680"/>
          <w:tab w:val="right" w:leader="dot" w:pos="9061"/>
        </w:tabs>
        <w:rPr>
          <w:noProof/>
        </w:rPr>
      </w:pPr>
      <w:hyperlink w:anchor="_Toc215453046" w:history="1">
        <w:r w:rsidRPr="000F237D">
          <w:rPr>
            <w:rStyle w:val="Hyperlink"/>
            <w:noProof/>
          </w:rPr>
          <w:t>4.5.3.</w:t>
        </w:r>
        <w:r>
          <w:rPr>
            <w:noProof/>
          </w:rPr>
          <w:tab/>
        </w:r>
        <w:r w:rsidRPr="000F237D">
          <w:rPr>
            <w:rStyle w:val="Hyperlink"/>
            <w:noProof/>
          </w:rPr>
          <w:t>Implementação da Cinemática</w:t>
        </w:r>
        <w:r>
          <w:rPr>
            <w:noProof/>
            <w:webHidden/>
          </w:rPr>
          <w:tab/>
        </w:r>
        <w:r>
          <w:rPr>
            <w:noProof/>
            <w:webHidden/>
          </w:rPr>
          <w:fldChar w:fldCharType="begin"/>
        </w:r>
        <w:r>
          <w:rPr>
            <w:noProof/>
            <w:webHidden/>
          </w:rPr>
          <w:instrText xml:space="preserve"> PAGEREF _Toc215453046 \h </w:instrText>
        </w:r>
        <w:r>
          <w:rPr>
            <w:noProof/>
            <w:webHidden/>
          </w:rPr>
        </w:r>
        <w:r>
          <w:rPr>
            <w:noProof/>
            <w:webHidden/>
          </w:rPr>
          <w:fldChar w:fldCharType="separate"/>
        </w:r>
        <w:r>
          <w:rPr>
            <w:noProof/>
            <w:webHidden/>
          </w:rPr>
          <w:t>98</w:t>
        </w:r>
        <w:r>
          <w:rPr>
            <w:noProof/>
            <w:webHidden/>
          </w:rPr>
          <w:fldChar w:fldCharType="end"/>
        </w:r>
      </w:hyperlink>
    </w:p>
    <w:p w14:paraId="656C80BC" w14:textId="235C284A" w:rsidR="00091E0D" w:rsidRDefault="00091E0D">
      <w:pPr>
        <w:pStyle w:val="Sumrio4"/>
        <w:tabs>
          <w:tab w:val="left" w:pos="1680"/>
          <w:tab w:val="right" w:leader="dot" w:pos="9061"/>
        </w:tabs>
        <w:rPr>
          <w:noProof/>
        </w:rPr>
      </w:pPr>
      <w:hyperlink w:anchor="_Toc215453047" w:history="1">
        <w:r w:rsidRPr="000F237D">
          <w:rPr>
            <w:rStyle w:val="Hyperlink"/>
            <w:noProof/>
          </w:rPr>
          <w:t>4.5.4.</w:t>
        </w:r>
        <w:r>
          <w:rPr>
            <w:noProof/>
          </w:rPr>
          <w:tab/>
        </w:r>
        <w:r w:rsidRPr="000F237D">
          <w:rPr>
            <w:rStyle w:val="Hyperlink"/>
            <w:noProof/>
          </w:rPr>
          <w:t>Implementação das Rotinas de Movimento</w:t>
        </w:r>
        <w:r>
          <w:rPr>
            <w:noProof/>
            <w:webHidden/>
          </w:rPr>
          <w:tab/>
        </w:r>
        <w:r>
          <w:rPr>
            <w:noProof/>
            <w:webHidden/>
          </w:rPr>
          <w:fldChar w:fldCharType="begin"/>
        </w:r>
        <w:r>
          <w:rPr>
            <w:noProof/>
            <w:webHidden/>
          </w:rPr>
          <w:instrText xml:space="preserve"> PAGEREF _Toc215453047 \h </w:instrText>
        </w:r>
        <w:r>
          <w:rPr>
            <w:noProof/>
            <w:webHidden/>
          </w:rPr>
        </w:r>
        <w:r>
          <w:rPr>
            <w:noProof/>
            <w:webHidden/>
          </w:rPr>
          <w:fldChar w:fldCharType="separate"/>
        </w:r>
        <w:r>
          <w:rPr>
            <w:noProof/>
            <w:webHidden/>
          </w:rPr>
          <w:t>101</w:t>
        </w:r>
        <w:r>
          <w:rPr>
            <w:noProof/>
            <w:webHidden/>
          </w:rPr>
          <w:fldChar w:fldCharType="end"/>
        </w:r>
      </w:hyperlink>
    </w:p>
    <w:p w14:paraId="0E939E31" w14:textId="212DF31F" w:rsidR="00091E0D" w:rsidRDefault="00091E0D">
      <w:pPr>
        <w:pStyle w:val="Sumrio4"/>
        <w:tabs>
          <w:tab w:val="left" w:pos="1680"/>
          <w:tab w:val="right" w:leader="dot" w:pos="9061"/>
        </w:tabs>
        <w:rPr>
          <w:noProof/>
        </w:rPr>
      </w:pPr>
      <w:hyperlink w:anchor="_Toc215453048" w:history="1">
        <w:r w:rsidRPr="000F237D">
          <w:rPr>
            <w:rStyle w:val="Hyperlink"/>
            <w:noProof/>
          </w:rPr>
          <w:t>4.5.5.</w:t>
        </w:r>
        <w:r>
          <w:rPr>
            <w:noProof/>
          </w:rPr>
          <w:tab/>
        </w:r>
        <w:r w:rsidRPr="000F237D">
          <w:rPr>
            <w:rStyle w:val="Hyperlink"/>
            <w:noProof/>
          </w:rPr>
          <w:t>Implementação do Controle por IMU</w:t>
        </w:r>
        <w:r>
          <w:rPr>
            <w:noProof/>
            <w:webHidden/>
          </w:rPr>
          <w:tab/>
        </w:r>
        <w:r>
          <w:rPr>
            <w:noProof/>
            <w:webHidden/>
          </w:rPr>
          <w:fldChar w:fldCharType="begin"/>
        </w:r>
        <w:r>
          <w:rPr>
            <w:noProof/>
            <w:webHidden/>
          </w:rPr>
          <w:instrText xml:space="preserve"> PAGEREF _Toc215453048 \h </w:instrText>
        </w:r>
        <w:r>
          <w:rPr>
            <w:noProof/>
            <w:webHidden/>
          </w:rPr>
        </w:r>
        <w:r>
          <w:rPr>
            <w:noProof/>
            <w:webHidden/>
          </w:rPr>
          <w:fldChar w:fldCharType="separate"/>
        </w:r>
        <w:r>
          <w:rPr>
            <w:noProof/>
            <w:webHidden/>
          </w:rPr>
          <w:t>105</w:t>
        </w:r>
        <w:r>
          <w:rPr>
            <w:noProof/>
            <w:webHidden/>
          </w:rPr>
          <w:fldChar w:fldCharType="end"/>
        </w:r>
      </w:hyperlink>
    </w:p>
    <w:p w14:paraId="502874DF" w14:textId="4A544395" w:rsidR="00091E0D" w:rsidRDefault="00091E0D">
      <w:pPr>
        <w:pStyle w:val="Sumrio4"/>
        <w:tabs>
          <w:tab w:val="left" w:pos="1680"/>
          <w:tab w:val="right" w:leader="dot" w:pos="9061"/>
        </w:tabs>
        <w:rPr>
          <w:noProof/>
        </w:rPr>
      </w:pPr>
      <w:hyperlink w:anchor="_Toc215453049" w:history="1">
        <w:r w:rsidRPr="000F237D">
          <w:rPr>
            <w:rStyle w:val="Hyperlink"/>
            <w:noProof/>
          </w:rPr>
          <w:t>4.5.6.</w:t>
        </w:r>
        <w:r>
          <w:rPr>
            <w:noProof/>
          </w:rPr>
          <w:tab/>
        </w:r>
        <w:r w:rsidRPr="000F237D">
          <w:rPr>
            <w:rStyle w:val="Hyperlink"/>
            <w:noProof/>
          </w:rPr>
          <w:t>Implementação do Controle por Joystick</w:t>
        </w:r>
        <w:r>
          <w:rPr>
            <w:noProof/>
            <w:webHidden/>
          </w:rPr>
          <w:tab/>
        </w:r>
        <w:r>
          <w:rPr>
            <w:noProof/>
            <w:webHidden/>
          </w:rPr>
          <w:fldChar w:fldCharType="begin"/>
        </w:r>
        <w:r>
          <w:rPr>
            <w:noProof/>
            <w:webHidden/>
          </w:rPr>
          <w:instrText xml:space="preserve"> PAGEREF _Toc215453049 \h </w:instrText>
        </w:r>
        <w:r>
          <w:rPr>
            <w:noProof/>
            <w:webHidden/>
          </w:rPr>
        </w:r>
        <w:r>
          <w:rPr>
            <w:noProof/>
            <w:webHidden/>
          </w:rPr>
          <w:fldChar w:fldCharType="separate"/>
        </w:r>
        <w:r>
          <w:rPr>
            <w:noProof/>
            <w:webHidden/>
          </w:rPr>
          <w:t>107</w:t>
        </w:r>
        <w:r>
          <w:rPr>
            <w:noProof/>
            <w:webHidden/>
          </w:rPr>
          <w:fldChar w:fldCharType="end"/>
        </w:r>
      </w:hyperlink>
    </w:p>
    <w:p w14:paraId="3B187C42" w14:textId="3D8EF80B" w:rsidR="00091E0D" w:rsidRDefault="00091E0D">
      <w:pPr>
        <w:pStyle w:val="Sumrio4"/>
        <w:tabs>
          <w:tab w:val="left" w:pos="1680"/>
          <w:tab w:val="right" w:leader="dot" w:pos="9061"/>
        </w:tabs>
        <w:rPr>
          <w:noProof/>
        </w:rPr>
      </w:pPr>
      <w:hyperlink w:anchor="_Toc215453050" w:history="1">
        <w:r w:rsidRPr="000F237D">
          <w:rPr>
            <w:rStyle w:val="Hyperlink"/>
            <w:noProof/>
          </w:rPr>
          <w:t>4.5.7.</w:t>
        </w:r>
        <w:r>
          <w:rPr>
            <w:noProof/>
          </w:rPr>
          <w:tab/>
        </w:r>
        <w:r w:rsidRPr="000F237D">
          <w:rPr>
            <w:rStyle w:val="Hyperlink"/>
            <w:noProof/>
          </w:rPr>
          <w:t>Integração com o FlightGear</w:t>
        </w:r>
        <w:r>
          <w:rPr>
            <w:noProof/>
            <w:webHidden/>
          </w:rPr>
          <w:tab/>
        </w:r>
        <w:r>
          <w:rPr>
            <w:noProof/>
            <w:webHidden/>
          </w:rPr>
          <w:fldChar w:fldCharType="begin"/>
        </w:r>
        <w:r>
          <w:rPr>
            <w:noProof/>
            <w:webHidden/>
          </w:rPr>
          <w:instrText xml:space="preserve"> PAGEREF _Toc215453050 \h </w:instrText>
        </w:r>
        <w:r>
          <w:rPr>
            <w:noProof/>
            <w:webHidden/>
          </w:rPr>
        </w:r>
        <w:r>
          <w:rPr>
            <w:noProof/>
            <w:webHidden/>
          </w:rPr>
          <w:fldChar w:fldCharType="separate"/>
        </w:r>
        <w:r>
          <w:rPr>
            <w:noProof/>
            <w:webHidden/>
          </w:rPr>
          <w:t>109</w:t>
        </w:r>
        <w:r>
          <w:rPr>
            <w:noProof/>
            <w:webHidden/>
          </w:rPr>
          <w:fldChar w:fldCharType="end"/>
        </w:r>
      </w:hyperlink>
    </w:p>
    <w:p w14:paraId="3563C35F" w14:textId="7FDA8777" w:rsidR="00091E0D" w:rsidRDefault="00091E0D">
      <w:pPr>
        <w:pStyle w:val="Sumrio1"/>
        <w:tabs>
          <w:tab w:val="left" w:pos="480"/>
        </w:tabs>
        <w:rPr>
          <w:rFonts w:asciiTheme="minorHAnsi" w:eastAsiaTheme="minorEastAsia" w:hAnsiTheme="minorHAnsi" w:cstheme="minorBidi"/>
          <w:b w:val="0"/>
          <w:bCs w:val="0"/>
          <w:kern w:val="2"/>
          <w14:ligatures w14:val="standardContextual"/>
        </w:rPr>
      </w:pPr>
      <w:hyperlink w:anchor="_Toc215453051" w:history="1">
        <w:r w:rsidRPr="000F237D">
          <w:rPr>
            <w:rStyle w:val="Hyperlink"/>
          </w:rPr>
          <w:t>5.</w:t>
        </w:r>
        <w:r>
          <w:rPr>
            <w:rFonts w:asciiTheme="minorHAnsi" w:eastAsiaTheme="minorEastAsia" w:hAnsiTheme="minorHAnsi" w:cstheme="minorBidi"/>
            <w:b w:val="0"/>
            <w:bCs w:val="0"/>
            <w:kern w:val="2"/>
            <w14:ligatures w14:val="standardContextual"/>
          </w:rPr>
          <w:tab/>
        </w:r>
        <w:r w:rsidRPr="000F237D">
          <w:rPr>
            <w:rStyle w:val="Hyperlink"/>
          </w:rPr>
          <w:t>CONCLUSÕES E CONSIDERAÇÕES FINAIS</w:t>
        </w:r>
        <w:r>
          <w:rPr>
            <w:webHidden/>
          </w:rPr>
          <w:tab/>
        </w:r>
        <w:r>
          <w:rPr>
            <w:webHidden/>
          </w:rPr>
          <w:fldChar w:fldCharType="begin"/>
        </w:r>
        <w:r>
          <w:rPr>
            <w:webHidden/>
          </w:rPr>
          <w:instrText xml:space="preserve"> PAGEREF _Toc215453051 \h </w:instrText>
        </w:r>
        <w:r>
          <w:rPr>
            <w:webHidden/>
          </w:rPr>
        </w:r>
        <w:r>
          <w:rPr>
            <w:webHidden/>
          </w:rPr>
          <w:fldChar w:fldCharType="separate"/>
        </w:r>
        <w:r>
          <w:rPr>
            <w:webHidden/>
          </w:rPr>
          <w:t>113</w:t>
        </w:r>
        <w:r>
          <w:rPr>
            <w:webHidden/>
          </w:rPr>
          <w:fldChar w:fldCharType="end"/>
        </w:r>
      </w:hyperlink>
    </w:p>
    <w:p w14:paraId="4F4AF3B8" w14:textId="775974A8" w:rsidR="00091E0D" w:rsidRDefault="00091E0D">
      <w:pPr>
        <w:pStyle w:val="Sumrio3"/>
        <w:tabs>
          <w:tab w:val="left" w:pos="1200"/>
          <w:tab w:val="right" w:leader="dot" w:pos="9061"/>
        </w:tabs>
        <w:rPr>
          <w:noProof/>
        </w:rPr>
      </w:pPr>
      <w:hyperlink w:anchor="_Toc215453052" w:history="1">
        <w:r w:rsidRPr="000F237D">
          <w:rPr>
            <w:rStyle w:val="Hyperlink"/>
            <w:noProof/>
          </w:rPr>
          <w:t>5.1.</w:t>
        </w:r>
        <w:r>
          <w:rPr>
            <w:noProof/>
          </w:rPr>
          <w:tab/>
        </w:r>
        <w:r w:rsidRPr="000F237D">
          <w:rPr>
            <w:rStyle w:val="Hyperlink"/>
            <w:noProof/>
          </w:rPr>
          <w:t>Conclusões</w:t>
        </w:r>
        <w:r>
          <w:rPr>
            <w:noProof/>
            <w:webHidden/>
          </w:rPr>
          <w:tab/>
        </w:r>
        <w:r>
          <w:rPr>
            <w:noProof/>
            <w:webHidden/>
          </w:rPr>
          <w:fldChar w:fldCharType="begin"/>
        </w:r>
        <w:r>
          <w:rPr>
            <w:noProof/>
            <w:webHidden/>
          </w:rPr>
          <w:instrText xml:space="preserve"> PAGEREF _Toc215453052 \h </w:instrText>
        </w:r>
        <w:r>
          <w:rPr>
            <w:noProof/>
            <w:webHidden/>
          </w:rPr>
        </w:r>
        <w:r>
          <w:rPr>
            <w:noProof/>
            <w:webHidden/>
          </w:rPr>
          <w:fldChar w:fldCharType="separate"/>
        </w:r>
        <w:r>
          <w:rPr>
            <w:noProof/>
            <w:webHidden/>
          </w:rPr>
          <w:t>113</w:t>
        </w:r>
        <w:r>
          <w:rPr>
            <w:noProof/>
            <w:webHidden/>
          </w:rPr>
          <w:fldChar w:fldCharType="end"/>
        </w:r>
      </w:hyperlink>
    </w:p>
    <w:p w14:paraId="0974BC61" w14:textId="6FE6AC81" w:rsidR="00091E0D" w:rsidRDefault="00091E0D">
      <w:pPr>
        <w:pStyle w:val="Sumrio3"/>
        <w:tabs>
          <w:tab w:val="left" w:pos="1200"/>
          <w:tab w:val="right" w:leader="dot" w:pos="9061"/>
        </w:tabs>
        <w:rPr>
          <w:noProof/>
        </w:rPr>
      </w:pPr>
      <w:hyperlink w:anchor="_Toc215453053" w:history="1">
        <w:r w:rsidRPr="000F237D">
          <w:rPr>
            <w:rStyle w:val="Hyperlink"/>
            <w:noProof/>
          </w:rPr>
          <w:t>5.2.</w:t>
        </w:r>
        <w:r>
          <w:rPr>
            <w:noProof/>
          </w:rPr>
          <w:tab/>
        </w:r>
        <w:r w:rsidRPr="000F237D">
          <w:rPr>
            <w:rStyle w:val="Hyperlink"/>
            <w:noProof/>
          </w:rPr>
          <w:t>Considerações Finais</w:t>
        </w:r>
        <w:r>
          <w:rPr>
            <w:noProof/>
            <w:webHidden/>
          </w:rPr>
          <w:tab/>
        </w:r>
        <w:r>
          <w:rPr>
            <w:noProof/>
            <w:webHidden/>
          </w:rPr>
          <w:fldChar w:fldCharType="begin"/>
        </w:r>
        <w:r>
          <w:rPr>
            <w:noProof/>
            <w:webHidden/>
          </w:rPr>
          <w:instrText xml:space="preserve"> PAGEREF _Toc215453053 \h </w:instrText>
        </w:r>
        <w:r>
          <w:rPr>
            <w:noProof/>
            <w:webHidden/>
          </w:rPr>
        </w:r>
        <w:r>
          <w:rPr>
            <w:noProof/>
            <w:webHidden/>
          </w:rPr>
          <w:fldChar w:fldCharType="separate"/>
        </w:r>
        <w:r>
          <w:rPr>
            <w:noProof/>
            <w:webHidden/>
          </w:rPr>
          <w:t>114</w:t>
        </w:r>
        <w:r>
          <w:rPr>
            <w:noProof/>
            <w:webHidden/>
          </w:rPr>
          <w:fldChar w:fldCharType="end"/>
        </w:r>
      </w:hyperlink>
    </w:p>
    <w:p w14:paraId="5E6B833E" w14:textId="3EA7F4F5" w:rsidR="00091E0D" w:rsidRDefault="00091E0D">
      <w:pPr>
        <w:pStyle w:val="Sumrio3"/>
        <w:tabs>
          <w:tab w:val="left" w:pos="1200"/>
          <w:tab w:val="right" w:leader="dot" w:pos="9061"/>
        </w:tabs>
        <w:rPr>
          <w:noProof/>
        </w:rPr>
      </w:pPr>
      <w:hyperlink w:anchor="_Toc215453054" w:history="1">
        <w:r w:rsidRPr="000F237D">
          <w:rPr>
            <w:rStyle w:val="Hyperlink"/>
            <w:noProof/>
          </w:rPr>
          <w:t>5.3.</w:t>
        </w:r>
        <w:r>
          <w:rPr>
            <w:noProof/>
          </w:rPr>
          <w:tab/>
        </w:r>
        <w:r w:rsidRPr="000F237D">
          <w:rPr>
            <w:rStyle w:val="Hyperlink"/>
            <w:noProof/>
          </w:rPr>
          <w:t>Limitações da Pesquisa</w:t>
        </w:r>
        <w:r>
          <w:rPr>
            <w:noProof/>
            <w:webHidden/>
          </w:rPr>
          <w:tab/>
        </w:r>
        <w:r>
          <w:rPr>
            <w:noProof/>
            <w:webHidden/>
          </w:rPr>
          <w:fldChar w:fldCharType="begin"/>
        </w:r>
        <w:r>
          <w:rPr>
            <w:noProof/>
            <w:webHidden/>
          </w:rPr>
          <w:instrText xml:space="preserve"> PAGEREF _Toc215453054 \h </w:instrText>
        </w:r>
        <w:r>
          <w:rPr>
            <w:noProof/>
            <w:webHidden/>
          </w:rPr>
        </w:r>
        <w:r>
          <w:rPr>
            <w:noProof/>
            <w:webHidden/>
          </w:rPr>
          <w:fldChar w:fldCharType="separate"/>
        </w:r>
        <w:r>
          <w:rPr>
            <w:noProof/>
            <w:webHidden/>
          </w:rPr>
          <w:t>115</w:t>
        </w:r>
        <w:r>
          <w:rPr>
            <w:noProof/>
            <w:webHidden/>
          </w:rPr>
          <w:fldChar w:fldCharType="end"/>
        </w:r>
      </w:hyperlink>
    </w:p>
    <w:p w14:paraId="5D96CF97" w14:textId="12692CF9" w:rsidR="00091E0D" w:rsidRDefault="00091E0D">
      <w:pPr>
        <w:pStyle w:val="Sumrio4"/>
        <w:tabs>
          <w:tab w:val="left" w:pos="1680"/>
          <w:tab w:val="right" w:leader="dot" w:pos="9061"/>
        </w:tabs>
        <w:rPr>
          <w:noProof/>
        </w:rPr>
      </w:pPr>
      <w:hyperlink w:anchor="_Toc215453055" w:history="1">
        <w:r w:rsidRPr="000F237D">
          <w:rPr>
            <w:rStyle w:val="Hyperlink"/>
            <w:noProof/>
          </w:rPr>
          <w:t>5.3.1.</w:t>
        </w:r>
        <w:r>
          <w:rPr>
            <w:noProof/>
          </w:rPr>
          <w:tab/>
        </w:r>
        <w:r w:rsidRPr="000F237D">
          <w:rPr>
            <w:rStyle w:val="Hyperlink"/>
            <w:noProof/>
          </w:rPr>
          <w:t>Limitações Mecânicas da Bancada</w:t>
        </w:r>
        <w:r>
          <w:rPr>
            <w:noProof/>
            <w:webHidden/>
          </w:rPr>
          <w:tab/>
        </w:r>
        <w:r>
          <w:rPr>
            <w:noProof/>
            <w:webHidden/>
          </w:rPr>
          <w:fldChar w:fldCharType="begin"/>
        </w:r>
        <w:r>
          <w:rPr>
            <w:noProof/>
            <w:webHidden/>
          </w:rPr>
          <w:instrText xml:space="preserve"> PAGEREF _Toc215453055 \h </w:instrText>
        </w:r>
        <w:r>
          <w:rPr>
            <w:noProof/>
            <w:webHidden/>
          </w:rPr>
        </w:r>
        <w:r>
          <w:rPr>
            <w:noProof/>
            <w:webHidden/>
          </w:rPr>
          <w:fldChar w:fldCharType="separate"/>
        </w:r>
        <w:r>
          <w:rPr>
            <w:noProof/>
            <w:webHidden/>
          </w:rPr>
          <w:t>115</w:t>
        </w:r>
        <w:r>
          <w:rPr>
            <w:noProof/>
            <w:webHidden/>
          </w:rPr>
          <w:fldChar w:fldCharType="end"/>
        </w:r>
      </w:hyperlink>
    </w:p>
    <w:p w14:paraId="7DA6CD89" w14:textId="5A63DCE3" w:rsidR="00091E0D" w:rsidRDefault="00091E0D">
      <w:pPr>
        <w:pStyle w:val="Sumrio4"/>
        <w:tabs>
          <w:tab w:val="left" w:pos="1680"/>
          <w:tab w:val="right" w:leader="dot" w:pos="9061"/>
        </w:tabs>
        <w:rPr>
          <w:noProof/>
        </w:rPr>
      </w:pPr>
      <w:hyperlink w:anchor="_Toc215453056" w:history="1">
        <w:r w:rsidRPr="000F237D">
          <w:rPr>
            <w:rStyle w:val="Hyperlink"/>
            <w:noProof/>
          </w:rPr>
          <w:t>5.3.2.</w:t>
        </w:r>
        <w:r>
          <w:rPr>
            <w:noProof/>
          </w:rPr>
          <w:tab/>
        </w:r>
        <w:r w:rsidRPr="000F237D">
          <w:rPr>
            <w:rStyle w:val="Hyperlink"/>
            <w:noProof/>
          </w:rPr>
          <w:t>Juntas de Kardan Impressas em 3D</w:t>
        </w:r>
        <w:r>
          <w:rPr>
            <w:noProof/>
            <w:webHidden/>
          </w:rPr>
          <w:tab/>
        </w:r>
        <w:r>
          <w:rPr>
            <w:noProof/>
            <w:webHidden/>
          </w:rPr>
          <w:fldChar w:fldCharType="begin"/>
        </w:r>
        <w:r>
          <w:rPr>
            <w:noProof/>
            <w:webHidden/>
          </w:rPr>
          <w:instrText xml:space="preserve"> PAGEREF _Toc215453056 \h </w:instrText>
        </w:r>
        <w:r>
          <w:rPr>
            <w:noProof/>
            <w:webHidden/>
          </w:rPr>
        </w:r>
        <w:r>
          <w:rPr>
            <w:noProof/>
            <w:webHidden/>
          </w:rPr>
          <w:fldChar w:fldCharType="separate"/>
        </w:r>
        <w:r>
          <w:rPr>
            <w:noProof/>
            <w:webHidden/>
          </w:rPr>
          <w:t>115</w:t>
        </w:r>
        <w:r>
          <w:rPr>
            <w:noProof/>
            <w:webHidden/>
          </w:rPr>
          <w:fldChar w:fldCharType="end"/>
        </w:r>
      </w:hyperlink>
    </w:p>
    <w:p w14:paraId="03280060" w14:textId="476252F0" w:rsidR="00091E0D" w:rsidRDefault="00091E0D">
      <w:pPr>
        <w:pStyle w:val="Sumrio4"/>
        <w:tabs>
          <w:tab w:val="left" w:pos="1680"/>
          <w:tab w:val="right" w:leader="dot" w:pos="9061"/>
        </w:tabs>
        <w:rPr>
          <w:noProof/>
        </w:rPr>
      </w:pPr>
      <w:hyperlink w:anchor="_Toc215453057" w:history="1">
        <w:r w:rsidRPr="000F237D">
          <w:rPr>
            <w:rStyle w:val="Hyperlink"/>
            <w:noProof/>
          </w:rPr>
          <w:t>5.3.3.</w:t>
        </w:r>
        <w:r>
          <w:rPr>
            <w:noProof/>
          </w:rPr>
          <w:tab/>
        </w:r>
        <w:r w:rsidRPr="000F237D">
          <w:rPr>
            <w:rStyle w:val="Hyperlink"/>
            <w:noProof/>
          </w:rPr>
          <w:t>Ausência de Documentação dos Limites Mecânicos</w:t>
        </w:r>
        <w:r>
          <w:rPr>
            <w:noProof/>
            <w:webHidden/>
          </w:rPr>
          <w:tab/>
        </w:r>
        <w:r>
          <w:rPr>
            <w:noProof/>
            <w:webHidden/>
          </w:rPr>
          <w:fldChar w:fldCharType="begin"/>
        </w:r>
        <w:r>
          <w:rPr>
            <w:noProof/>
            <w:webHidden/>
          </w:rPr>
          <w:instrText xml:space="preserve"> PAGEREF _Toc215453057 \h </w:instrText>
        </w:r>
        <w:r>
          <w:rPr>
            <w:noProof/>
            <w:webHidden/>
          </w:rPr>
        </w:r>
        <w:r>
          <w:rPr>
            <w:noProof/>
            <w:webHidden/>
          </w:rPr>
          <w:fldChar w:fldCharType="separate"/>
        </w:r>
        <w:r>
          <w:rPr>
            <w:noProof/>
            <w:webHidden/>
          </w:rPr>
          <w:t>116</w:t>
        </w:r>
        <w:r>
          <w:rPr>
            <w:noProof/>
            <w:webHidden/>
          </w:rPr>
          <w:fldChar w:fldCharType="end"/>
        </w:r>
      </w:hyperlink>
    </w:p>
    <w:p w14:paraId="30A3233D" w14:textId="44469492" w:rsidR="00091E0D" w:rsidRDefault="00091E0D">
      <w:pPr>
        <w:pStyle w:val="Sumrio4"/>
        <w:tabs>
          <w:tab w:val="left" w:pos="1920"/>
          <w:tab w:val="right" w:leader="dot" w:pos="9061"/>
        </w:tabs>
        <w:rPr>
          <w:noProof/>
        </w:rPr>
      </w:pPr>
      <w:hyperlink w:anchor="_Toc215453058" w:history="1">
        <w:r w:rsidRPr="000F237D">
          <w:rPr>
            <w:rStyle w:val="Hyperlink"/>
            <w:noProof/>
          </w:rPr>
          <w:t>5.3.3.1.</w:t>
        </w:r>
        <w:r>
          <w:rPr>
            <w:noProof/>
          </w:rPr>
          <w:t xml:space="preserve">    </w:t>
        </w:r>
        <w:r w:rsidRPr="000F237D">
          <w:rPr>
            <w:rStyle w:val="Hyperlink"/>
            <w:noProof/>
          </w:rPr>
          <w:t>Impacto dos Limites Desconhecidos nas Funcionalidades do Software</w:t>
        </w:r>
        <w:r>
          <w:rPr>
            <w:noProof/>
            <w:webHidden/>
          </w:rPr>
          <w:tab/>
        </w:r>
        <w:r>
          <w:rPr>
            <w:noProof/>
            <w:webHidden/>
          </w:rPr>
          <w:fldChar w:fldCharType="begin"/>
        </w:r>
        <w:r>
          <w:rPr>
            <w:noProof/>
            <w:webHidden/>
          </w:rPr>
          <w:instrText xml:space="preserve"> PAGEREF _Toc215453058 \h </w:instrText>
        </w:r>
        <w:r>
          <w:rPr>
            <w:noProof/>
            <w:webHidden/>
          </w:rPr>
        </w:r>
        <w:r>
          <w:rPr>
            <w:noProof/>
            <w:webHidden/>
          </w:rPr>
          <w:fldChar w:fldCharType="separate"/>
        </w:r>
        <w:r>
          <w:rPr>
            <w:noProof/>
            <w:webHidden/>
          </w:rPr>
          <w:t>116</w:t>
        </w:r>
        <w:r>
          <w:rPr>
            <w:noProof/>
            <w:webHidden/>
          </w:rPr>
          <w:fldChar w:fldCharType="end"/>
        </w:r>
      </w:hyperlink>
    </w:p>
    <w:p w14:paraId="7D8BB61F" w14:textId="714006DD" w:rsidR="00091E0D" w:rsidRDefault="00091E0D">
      <w:pPr>
        <w:pStyle w:val="Sumrio3"/>
        <w:tabs>
          <w:tab w:val="left" w:pos="1200"/>
          <w:tab w:val="right" w:leader="dot" w:pos="9061"/>
        </w:tabs>
        <w:rPr>
          <w:noProof/>
        </w:rPr>
      </w:pPr>
      <w:hyperlink w:anchor="_Toc215453059" w:history="1">
        <w:r w:rsidRPr="000F237D">
          <w:rPr>
            <w:rStyle w:val="Hyperlink"/>
            <w:noProof/>
            <w:snapToGrid w:val="0"/>
          </w:rPr>
          <w:t>5.4.</w:t>
        </w:r>
        <w:r>
          <w:rPr>
            <w:noProof/>
          </w:rPr>
          <w:tab/>
        </w:r>
        <w:r w:rsidRPr="000F237D">
          <w:rPr>
            <w:rStyle w:val="Hyperlink"/>
            <w:noProof/>
            <w:snapToGrid w:val="0"/>
          </w:rPr>
          <w:t>Limitações dos Sensores de Posição</w:t>
        </w:r>
        <w:r>
          <w:rPr>
            <w:noProof/>
            <w:webHidden/>
          </w:rPr>
          <w:tab/>
        </w:r>
        <w:r>
          <w:rPr>
            <w:noProof/>
            <w:webHidden/>
          </w:rPr>
          <w:fldChar w:fldCharType="begin"/>
        </w:r>
        <w:r>
          <w:rPr>
            <w:noProof/>
            <w:webHidden/>
          </w:rPr>
          <w:instrText xml:space="preserve"> PAGEREF _Toc215453059 \h </w:instrText>
        </w:r>
        <w:r>
          <w:rPr>
            <w:noProof/>
            <w:webHidden/>
          </w:rPr>
        </w:r>
        <w:r>
          <w:rPr>
            <w:noProof/>
            <w:webHidden/>
          </w:rPr>
          <w:fldChar w:fldCharType="separate"/>
        </w:r>
        <w:r>
          <w:rPr>
            <w:noProof/>
            <w:webHidden/>
          </w:rPr>
          <w:t>116</w:t>
        </w:r>
        <w:r>
          <w:rPr>
            <w:noProof/>
            <w:webHidden/>
          </w:rPr>
          <w:fldChar w:fldCharType="end"/>
        </w:r>
      </w:hyperlink>
    </w:p>
    <w:p w14:paraId="73D6C7BB" w14:textId="7AE501BA" w:rsidR="00091E0D" w:rsidRDefault="00091E0D">
      <w:pPr>
        <w:pStyle w:val="Sumrio4"/>
        <w:tabs>
          <w:tab w:val="left" w:pos="1680"/>
          <w:tab w:val="right" w:leader="dot" w:pos="9061"/>
        </w:tabs>
        <w:rPr>
          <w:noProof/>
        </w:rPr>
      </w:pPr>
      <w:hyperlink w:anchor="_Toc215453060" w:history="1">
        <w:r w:rsidRPr="000F237D">
          <w:rPr>
            <w:rStyle w:val="Hyperlink"/>
            <w:noProof/>
          </w:rPr>
          <w:t>5.4.1.</w:t>
        </w:r>
        <w:r>
          <w:rPr>
            <w:noProof/>
          </w:rPr>
          <w:tab/>
        </w:r>
        <w:r w:rsidRPr="000F237D">
          <w:rPr>
            <w:rStyle w:val="Hyperlink"/>
            <w:noProof/>
          </w:rPr>
          <w:t>Limitações do Modelo Dinâmico e da Estrutura de Controle</w:t>
        </w:r>
        <w:r>
          <w:rPr>
            <w:noProof/>
            <w:webHidden/>
          </w:rPr>
          <w:tab/>
        </w:r>
        <w:r>
          <w:rPr>
            <w:noProof/>
            <w:webHidden/>
          </w:rPr>
          <w:fldChar w:fldCharType="begin"/>
        </w:r>
        <w:r>
          <w:rPr>
            <w:noProof/>
            <w:webHidden/>
          </w:rPr>
          <w:instrText xml:space="preserve"> PAGEREF _Toc215453060 \h </w:instrText>
        </w:r>
        <w:r>
          <w:rPr>
            <w:noProof/>
            <w:webHidden/>
          </w:rPr>
        </w:r>
        <w:r>
          <w:rPr>
            <w:noProof/>
            <w:webHidden/>
          </w:rPr>
          <w:fldChar w:fldCharType="separate"/>
        </w:r>
        <w:r>
          <w:rPr>
            <w:noProof/>
            <w:webHidden/>
          </w:rPr>
          <w:t>116</w:t>
        </w:r>
        <w:r>
          <w:rPr>
            <w:noProof/>
            <w:webHidden/>
          </w:rPr>
          <w:fldChar w:fldCharType="end"/>
        </w:r>
      </w:hyperlink>
    </w:p>
    <w:p w14:paraId="11B95689" w14:textId="563E4568" w:rsidR="00091E0D" w:rsidRDefault="00091E0D">
      <w:pPr>
        <w:pStyle w:val="Sumrio4"/>
        <w:tabs>
          <w:tab w:val="left" w:pos="1920"/>
          <w:tab w:val="right" w:leader="dot" w:pos="9061"/>
        </w:tabs>
        <w:rPr>
          <w:noProof/>
        </w:rPr>
      </w:pPr>
      <w:hyperlink w:anchor="_Toc215453061" w:history="1">
        <w:r w:rsidRPr="000F237D">
          <w:rPr>
            <w:rStyle w:val="Hyperlink"/>
            <w:noProof/>
          </w:rPr>
          <w:t>5.4.1.1.</w:t>
        </w:r>
        <w:r>
          <w:rPr>
            <w:noProof/>
          </w:rPr>
          <w:tab/>
        </w:r>
        <w:r w:rsidRPr="000F237D">
          <w:rPr>
            <w:rStyle w:val="Hyperlink"/>
            <w:noProof/>
          </w:rPr>
          <w:t>Modelo Simplificado e Ausência de Dinâmica Acoplada</w:t>
        </w:r>
        <w:r>
          <w:rPr>
            <w:noProof/>
            <w:webHidden/>
          </w:rPr>
          <w:tab/>
        </w:r>
        <w:r>
          <w:rPr>
            <w:noProof/>
            <w:webHidden/>
          </w:rPr>
          <w:fldChar w:fldCharType="begin"/>
        </w:r>
        <w:r>
          <w:rPr>
            <w:noProof/>
            <w:webHidden/>
          </w:rPr>
          <w:instrText xml:space="preserve"> PAGEREF _Toc215453061 \h </w:instrText>
        </w:r>
        <w:r>
          <w:rPr>
            <w:noProof/>
            <w:webHidden/>
          </w:rPr>
        </w:r>
        <w:r>
          <w:rPr>
            <w:noProof/>
            <w:webHidden/>
          </w:rPr>
          <w:fldChar w:fldCharType="separate"/>
        </w:r>
        <w:r>
          <w:rPr>
            <w:noProof/>
            <w:webHidden/>
          </w:rPr>
          <w:t>116</w:t>
        </w:r>
        <w:r>
          <w:rPr>
            <w:noProof/>
            <w:webHidden/>
          </w:rPr>
          <w:fldChar w:fldCharType="end"/>
        </w:r>
      </w:hyperlink>
    </w:p>
    <w:p w14:paraId="0E397427" w14:textId="5843BFDF" w:rsidR="00091E0D" w:rsidRDefault="00091E0D">
      <w:pPr>
        <w:pStyle w:val="Sumrio4"/>
        <w:tabs>
          <w:tab w:val="left" w:pos="1920"/>
          <w:tab w:val="right" w:leader="dot" w:pos="9061"/>
        </w:tabs>
        <w:rPr>
          <w:noProof/>
        </w:rPr>
      </w:pPr>
      <w:hyperlink w:anchor="_Toc215453062" w:history="1">
        <w:r w:rsidRPr="000F237D">
          <w:rPr>
            <w:rStyle w:val="Hyperlink"/>
            <w:noProof/>
          </w:rPr>
          <w:t>5.4.1.2.</w:t>
        </w:r>
        <w:r>
          <w:rPr>
            <w:noProof/>
          </w:rPr>
          <w:tab/>
        </w:r>
        <w:r w:rsidRPr="000F237D">
          <w:rPr>
            <w:rStyle w:val="Hyperlink"/>
            <w:noProof/>
          </w:rPr>
          <w:t>Influência da Gravidade e Assimetria entre Subida e Descida</w:t>
        </w:r>
        <w:r>
          <w:rPr>
            <w:noProof/>
            <w:webHidden/>
          </w:rPr>
          <w:tab/>
        </w:r>
        <w:r>
          <w:rPr>
            <w:noProof/>
            <w:webHidden/>
          </w:rPr>
          <w:fldChar w:fldCharType="begin"/>
        </w:r>
        <w:r>
          <w:rPr>
            <w:noProof/>
            <w:webHidden/>
          </w:rPr>
          <w:instrText xml:space="preserve"> PAGEREF _Toc215453062 \h </w:instrText>
        </w:r>
        <w:r>
          <w:rPr>
            <w:noProof/>
            <w:webHidden/>
          </w:rPr>
        </w:r>
        <w:r>
          <w:rPr>
            <w:noProof/>
            <w:webHidden/>
          </w:rPr>
          <w:fldChar w:fldCharType="separate"/>
        </w:r>
        <w:r>
          <w:rPr>
            <w:noProof/>
            <w:webHidden/>
          </w:rPr>
          <w:t>117</w:t>
        </w:r>
        <w:r>
          <w:rPr>
            <w:noProof/>
            <w:webHidden/>
          </w:rPr>
          <w:fldChar w:fldCharType="end"/>
        </w:r>
      </w:hyperlink>
    </w:p>
    <w:p w14:paraId="4D29C05A" w14:textId="2D676F6D" w:rsidR="00091E0D" w:rsidRDefault="00091E0D">
      <w:pPr>
        <w:pStyle w:val="Sumrio4"/>
        <w:tabs>
          <w:tab w:val="left" w:pos="1920"/>
          <w:tab w:val="right" w:leader="dot" w:pos="9061"/>
        </w:tabs>
        <w:rPr>
          <w:noProof/>
        </w:rPr>
      </w:pPr>
      <w:hyperlink w:anchor="_Toc215453063" w:history="1">
        <w:r w:rsidRPr="000F237D">
          <w:rPr>
            <w:rStyle w:val="Hyperlink"/>
            <w:noProof/>
          </w:rPr>
          <w:t>5.4.1.3.</w:t>
        </w:r>
        <w:r>
          <w:rPr>
            <w:noProof/>
          </w:rPr>
          <w:tab/>
        </w:r>
        <w:r w:rsidRPr="000F237D">
          <w:rPr>
            <w:rStyle w:val="Hyperlink"/>
            <w:noProof/>
          </w:rPr>
          <w:t>Controle PI em Sistema Não Linear e Acoplado</w:t>
        </w:r>
        <w:r>
          <w:rPr>
            <w:noProof/>
            <w:webHidden/>
          </w:rPr>
          <w:tab/>
        </w:r>
        <w:r>
          <w:rPr>
            <w:noProof/>
            <w:webHidden/>
          </w:rPr>
          <w:fldChar w:fldCharType="begin"/>
        </w:r>
        <w:r>
          <w:rPr>
            <w:noProof/>
            <w:webHidden/>
          </w:rPr>
          <w:instrText xml:space="preserve"> PAGEREF _Toc215453063 \h </w:instrText>
        </w:r>
        <w:r>
          <w:rPr>
            <w:noProof/>
            <w:webHidden/>
          </w:rPr>
        </w:r>
        <w:r>
          <w:rPr>
            <w:noProof/>
            <w:webHidden/>
          </w:rPr>
          <w:fldChar w:fldCharType="separate"/>
        </w:r>
        <w:r>
          <w:rPr>
            <w:noProof/>
            <w:webHidden/>
          </w:rPr>
          <w:t>117</w:t>
        </w:r>
        <w:r>
          <w:rPr>
            <w:noProof/>
            <w:webHidden/>
          </w:rPr>
          <w:fldChar w:fldCharType="end"/>
        </w:r>
      </w:hyperlink>
    </w:p>
    <w:p w14:paraId="55C521C6" w14:textId="1C0C092F" w:rsidR="00091E0D" w:rsidRDefault="00091E0D">
      <w:pPr>
        <w:pStyle w:val="Sumrio4"/>
        <w:tabs>
          <w:tab w:val="left" w:pos="1680"/>
          <w:tab w:val="right" w:leader="dot" w:pos="9061"/>
        </w:tabs>
        <w:rPr>
          <w:noProof/>
        </w:rPr>
      </w:pPr>
      <w:hyperlink w:anchor="_Toc215453064" w:history="1">
        <w:r w:rsidRPr="000F237D">
          <w:rPr>
            <w:rStyle w:val="Hyperlink"/>
            <w:noProof/>
          </w:rPr>
          <w:t>5.4.2.</w:t>
        </w:r>
        <w:r>
          <w:rPr>
            <w:noProof/>
          </w:rPr>
          <w:tab/>
        </w:r>
        <w:r w:rsidRPr="000F237D">
          <w:rPr>
            <w:rStyle w:val="Hyperlink"/>
            <w:noProof/>
          </w:rPr>
          <w:t>Limitações nos Testes Experimentais</w:t>
        </w:r>
        <w:r>
          <w:rPr>
            <w:noProof/>
            <w:webHidden/>
          </w:rPr>
          <w:tab/>
        </w:r>
        <w:r>
          <w:rPr>
            <w:noProof/>
            <w:webHidden/>
          </w:rPr>
          <w:fldChar w:fldCharType="begin"/>
        </w:r>
        <w:r>
          <w:rPr>
            <w:noProof/>
            <w:webHidden/>
          </w:rPr>
          <w:instrText xml:space="preserve"> PAGEREF _Toc215453064 \h </w:instrText>
        </w:r>
        <w:r>
          <w:rPr>
            <w:noProof/>
            <w:webHidden/>
          </w:rPr>
        </w:r>
        <w:r>
          <w:rPr>
            <w:noProof/>
            <w:webHidden/>
          </w:rPr>
          <w:fldChar w:fldCharType="separate"/>
        </w:r>
        <w:r>
          <w:rPr>
            <w:noProof/>
            <w:webHidden/>
          </w:rPr>
          <w:t>117</w:t>
        </w:r>
        <w:r>
          <w:rPr>
            <w:noProof/>
            <w:webHidden/>
          </w:rPr>
          <w:fldChar w:fldCharType="end"/>
        </w:r>
      </w:hyperlink>
    </w:p>
    <w:p w14:paraId="06AD840C" w14:textId="003DB704" w:rsidR="00091E0D" w:rsidRDefault="00091E0D">
      <w:pPr>
        <w:pStyle w:val="Sumrio4"/>
        <w:tabs>
          <w:tab w:val="left" w:pos="1680"/>
          <w:tab w:val="right" w:leader="dot" w:pos="9061"/>
        </w:tabs>
        <w:rPr>
          <w:noProof/>
        </w:rPr>
      </w:pPr>
      <w:hyperlink w:anchor="_Toc215453065" w:history="1">
        <w:r w:rsidRPr="000F237D">
          <w:rPr>
            <w:rStyle w:val="Hyperlink"/>
            <w:noProof/>
          </w:rPr>
          <w:t>5.4.3.</w:t>
        </w:r>
        <w:r>
          <w:rPr>
            <w:noProof/>
          </w:rPr>
          <w:tab/>
        </w:r>
        <w:r w:rsidRPr="000F237D">
          <w:rPr>
            <w:rStyle w:val="Hyperlink"/>
            <w:noProof/>
          </w:rPr>
          <w:t>Limitações na Integração com FlightGear</w:t>
        </w:r>
        <w:r>
          <w:rPr>
            <w:noProof/>
            <w:webHidden/>
          </w:rPr>
          <w:tab/>
        </w:r>
        <w:r>
          <w:rPr>
            <w:noProof/>
            <w:webHidden/>
          </w:rPr>
          <w:fldChar w:fldCharType="begin"/>
        </w:r>
        <w:r>
          <w:rPr>
            <w:noProof/>
            <w:webHidden/>
          </w:rPr>
          <w:instrText xml:space="preserve"> PAGEREF _Toc215453065 \h </w:instrText>
        </w:r>
        <w:r>
          <w:rPr>
            <w:noProof/>
            <w:webHidden/>
          </w:rPr>
        </w:r>
        <w:r>
          <w:rPr>
            <w:noProof/>
            <w:webHidden/>
          </w:rPr>
          <w:fldChar w:fldCharType="separate"/>
        </w:r>
        <w:r>
          <w:rPr>
            <w:noProof/>
            <w:webHidden/>
          </w:rPr>
          <w:t>117</w:t>
        </w:r>
        <w:r>
          <w:rPr>
            <w:noProof/>
            <w:webHidden/>
          </w:rPr>
          <w:fldChar w:fldCharType="end"/>
        </w:r>
      </w:hyperlink>
    </w:p>
    <w:p w14:paraId="49AF6F0A" w14:textId="339D32F6" w:rsidR="00091E0D" w:rsidRDefault="00091E0D">
      <w:pPr>
        <w:pStyle w:val="Sumrio3"/>
        <w:tabs>
          <w:tab w:val="left" w:pos="1200"/>
          <w:tab w:val="right" w:leader="dot" w:pos="9061"/>
        </w:tabs>
        <w:rPr>
          <w:noProof/>
        </w:rPr>
      </w:pPr>
      <w:hyperlink w:anchor="_Toc215453066" w:history="1">
        <w:r w:rsidRPr="000F237D">
          <w:rPr>
            <w:rStyle w:val="Hyperlink"/>
            <w:noProof/>
            <w:snapToGrid w:val="0"/>
          </w:rPr>
          <w:t>5.5.</w:t>
        </w:r>
        <w:r>
          <w:rPr>
            <w:noProof/>
          </w:rPr>
          <w:tab/>
        </w:r>
        <w:r w:rsidRPr="000F237D">
          <w:rPr>
            <w:rStyle w:val="Hyperlink"/>
            <w:noProof/>
            <w:snapToGrid w:val="0"/>
          </w:rPr>
          <w:t>Trabalhos Futuros</w:t>
        </w:r>
        <w:r>
          <w:rPr>
            <w:noProof/>
            <w:webHidden/>
          </w:rPr>
          <w:tab/>
        </w:r>
        <w:r>
          <w:rPr>
            <w:noProof/>
            <w:webHidden/>
          </w:rPr>
          <w:fldChar w:fldCharType="begin"/>
        </w:r>
        <w:r>
          <w:rPr>
            <w:noProof/>
            <w:webHidden/>
          </w:rPr>
          <w:instrText xml:space="preserve"> PAGEREF _Toc215453066 \h </w:instrText>
        </w:r>
        <w:r>
          <w:rPr>
            <w:noProof/>
            <w:webHidden/>
          </w:rPr>
        </w:r>
        <w:r>
          <w:rPr>
            <w:noProof/>
            <w:webHidden/>
          </w:rPr>
          <w:fldChar w:fldCharType="separate"/>
        </w:r>
        <w:r>
          <w:rPr>
            <w:noProof/>
            <w:webHidden/>
          </w:rPr>
          <w:t>117</w:t>
        </w:r>
        <w:r>
          <w:rPr>
            <w:noProof/>
            <w:webHidden/>
          </w:rPr>
          <w:fldChar w:fldCharType="end"/>
        </w:r>
      </w:hyperlink>
    </w:p>
    <w:p w14:paraId="2A65E596" w14:textId="6A43B2B0" w:rsidR="00BE65F6" w:rsidRPr="007B6B84" w:rsidRDefault="00BE65F6" w:rsidP="007A6AC4">
      <w:pPr>
        <w:jc w:val="center"/>
        <w:rPr>
          <w:b/>
          <w:sz w:val="30"/>
          <w:szCs w:val="30"/>
        </w:rPr>
      </w:pPr>
      <w:r w:rsidRPr="007B6B84">
        <w:rPr>
          <w:b/>
          <w:sz w:val="30"/>
          <w:szCs w:val="30"/>
        </w:rPr>
        <w:fldChar w:fldCharType="end"/>
      </w:r>
    </w:p>
    <w:p w14:paraId="0A8D0795" w14:textId="767113B5" w:rsidR="007A6AC4" w:rsidRPr="007B6B84" w:rsidRDefault="007A6AC4" w:rsidP="007A6AC4">
      <w:pPr>
        <w:spacing w:line="360" w:lineRule="auto"/>
      </w:pPr>
    </w:p>
    <w:p w14:paraId="5F68881D" w14:textId="77777777" w:rsidR="00062853" w:rsidRPr="007B6B84" w:rsidRDefault="007A6AC4" w:rsidP="007A6AC4">
      <w:pPr>
        <w:spacing w:after="160" w:line="259" w:lineRule="auto"/>
        <w:rPr>
          <w:rFonts w:ascii="Arial" w:hAnsi="Arial" w:cs="Arial"/>
          <w:bCs/>
        </w:rPr>
      </w:pPr>
      <w:r w:rsidRPr="007B6B84">
        <w:rPr>
          <w:rFonts w:ascii="Arial" w:hAnsi="Arial" w:cs="Arial"/>
          <w:b/>
          <w:sz w:val="30"/>
          <w:szCs w:val="30"/>
        </w:rPr>
        <w:br w:type="page"/>
      </w:r>
    </w:p>
    <w:bookmarkStart w:id="1" w:name="_Toc349591108"/>
    <w:bookmarkStart w:id="2" w:name="_Toc199819331"/>
    <w:bookmarkStart w:id="3" w:name="_Toc199827755"/>
    <w:bookmarkStart w:id="4" w:name="_Toc248838259"/>
    <w:bookmarkStart w:id="5" w:name="_Toc213518124"/>
    <w:bookmarkStart w:id="6" w:name="_Toc214231425"/>
    <w:bookmarkStart w:id="7" w:name="_Toc214231539"/>
    <w:bookmarkStart w:id="8" w:name="_Toc215452979"/>
    <w:p w14:paraId="6F441628" w14:textId="027DCD09" w:rsidR="00311146" w:rsidRPr="007B6B84" w:rsidRDefault="00437E20" w:rsidP="00311146">
      <w:pPr>
        <w:pStyle w:val="Main"/>
        <w:rPr>
          <w:noProof w:val="0"/>
          <w:lang w:val="pt-BR"/>
        </w:rPr>
      </w:pPr>
      <w:r w:rsidRPr="00091E0D">
        <w:rPr>
          <w:lang w:val="pt-BR"/>
        </w:rPr>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FC1651" w:rsidRPr="007B6B84">
        <w:rPr>
          <w:noProof w:val="0"/>
          <w:lang w:val="pt-BR"/>
        </w:rPr>
        <w:t>INTRODUÇÃO</w:t>
      </w:r>
      <w:bookmarkEnd w:id="1"/>
      <w:bookmarkEnd w:id="2"/>
      <w:bookmarkEnd w:id="3"/>
      <w:bookmarkEnd w:id="4"/>
      <w:bookmarkEnd w:id="5"/>
      <w:bookmarkEnd w:id="6"/>
      <w:bookmarkEnd w:id="7"/>
      <w:bookmarkEnd w:id="8"/>
    </w:p>
    <w:p w14:paraId="09B296E0" w14:textId="408FB80D" w:rsidR="002023DB" w:rsidRPr="007B6B84" w:rsidRDefault="00F76BC3" w:rsidP="00593F5C">
      <w:pPr>
        <w:spacing w:line="360" w:lineRule="auto"/>
        <w:ind w:firstLine="567"/>
        <w:jc w:val="both"/>
      </w:pPr>
      <w:r w:rsidRPr="007B6B84">
        <w:t xml:space="preserve">A plataforma de Stewart é um mecanismo </w:t>
      </w:r>
      <w:r w:rsidR="00EE03AF" w:rsidRPr="007B6B84">
        <w:t xml:space="preserve">robótico </w:t>
      </w:r>
      <w:r w:rsidRPr="007B6B84">
        <w:t xml:space="preserve">paralelo capaz de gerar movimentos precisos em seis graus de liberdade, característica que a torna adequada para aplicações que exigem alta rigidez, precisão e desempenho dinâmico. </w:t>
      </w:r>
      <w:commentRangeStart w:id="9"/>
      <w:r w:rsidRPr="007B6B84">
        <w:t xml:space="preserve">Desde a proposta original de Stewart 1965, </w:t>
      </w:r>
      <w:r w:rsidR="00EE03AF" w:rsidRPr="007B6B84">
        <w:t xml:space="preserve">na qual </w:t>
      </w:r>
      <w:r w:rsidRPr="007B6B84">
        <w:t>o autor descreveu sua utilização em simuladores de voo, o mecanismo passou a ser amplamente adotado e estudado em diferentes áreas da engenharia</w:t>
      </w:r>
      <w:commentRangeEnd w:id="9"/>
      <w:r w:rsidR="00EE03AF" w:rsidRPr="007B6B84">
        <w:rPr>
          <w:rStyle w:val="Refdecomentrio"/>
        </w:rPr>
        <w:commentReference w:id="9"/>
      </w:r>
      <w:r w:rsidRPr="007B6B84">
        <w:t xml:space="preserve">. </w:t>
      </w:r>
      <w:commentRangeStart w:id="10"/>
      <w:r w:rsidRPr="007B6B84">
        <w:t xml:space="preserve">Em </w:t>
      </w:r>
      <w:r w:rsidR="00D21357" w:rsidRPr="007B6B84">
        <w:t>navios e embarcações</w:t>
      </w:r>
      <w:r w:rsidRPr="007B6B84">
        <w:t xml:space="preserve">, sistemas de compensação ativa de movimento em ambiente marítimo utilizam plataformas de Stewart para estabilizar estruturas sujeitas a perturbações </w:t>
      </w:r>
      <w:proofErr w:type="spellStart"/>
      <w:r w:rsidRPr="007B6B84">
        <w:t>multieixo</w:t>
      </w:r>
      <w:proofErr w:type="spellEnd"/>
      <w:r w:rsidR="00D21357" w:rsidRPr="007B6B84">
        <w:t xml:space="preserve"> causadas por ondas, ventos e correntes do oceano</w:t>
      </w:r>
      <w:r w:rsidRPr="007B6B84">
        <w:t xml:space="preserve">, demonstrando capacidade de rejeição dinâmica de movimentos (WANG et al., 2025). </w:t>
      </w:r>
      <w:r w:rsidR="00D21357" w:rsidRPr="007B6B84">
        <w:t>No setor aeroespacial</w:t>
      </w:r>
      <w:r w:rsidRPr="007B6B84">
        <w:t xml:space="preserve">, pesquisas </w:t>
      </w:r>
      <w:r w:rsidR="00D21357" w:rsidRPr="007B6B84">
        <w:t xml:space="preserve">de </w:t>
      </w:r>
      <w:r w:rsidRPr="007B6B84">
        <w:t xml:space="preserve">isolamento ativo de </w:t>
      </w:r>
      <w:proofErr w:type="spellStart"/>
      <w:r w:rsidRPr="007B6B84">
        <w:t>microvibrações</w:t>
      </w:r>
      <w:proofErr w:type="spellEnd"/>
      <w:r w:rsidRPr="007B6B84">
        <w:t xml:space="preserve"> para cargas ópticas espaciais evidenciam o uso da plataforma para garantir estabilidade de apontamento em sistemas sensíveis (</w:t>
      </w:r>
      <w:r w:rsidR="004914F6" w:rsidRPr="007B6B84">
        <w:t>DU</w:t>
      </w:r>
      <w:r w:rsidRPr="007B6B84">
        <w:t xml:space="preserve"> et al., 2025). No campo da dinâmica e controle, estudos de vibrações paramétricas em plataformas eletro-hidráulicas reforçam seu valor como bancada experimental para investigar acoplamentos estruturais (YUAN et al., 2021). Além disso, sua versatilidade permite aplicações avançadas em robôs agrícolas, como no desenvolvimento de manipuladores para corte preciso de raízes de mandioca, onde a plataforma é empregada como unidade de movimentação de alta rigidez (SINGHPOO et al., 2024). </w:t>
      </w:r>
      <w:commentRangeEnd w:id="10"/>
      <w:r w:rsidR="00D21357" w:rsidRPr="007B6B84">
        <w:rPr>
          <w:rStyle w:val="Refdecomentrio"/>
        </w:rPr>
        <w:commentReference w:id="10"/>
      </w:r>
    </w:p>
    <w:p w14:paraId="02B003C4" w14:textId="4DEC59AD" w:rsidR="00BD26F2" w:rsidRPr="007B6B84" w:rsidRDefault="00593F5C" w:rsidP="00311146">
      <w:pPr>
        <w:spacing w:line="360" w:lineRule="auto"/>
        <w:ind w:firstLine="567"/>
        <w:jc w:val="both"/>
        <w:rPr>
          <w:ins w:id="11" w:author="Anderson Hirata" w:date="2025-11-24T15:29:00Z" w16du:dateUtc="2025-11-24T18:29:00Z"/>
        </w:rPr>
      </w:pPr>
      <w:r w:rsidRPr="007B6B84">
        <w:t xml:space="preserve">Projetos </w:t>
      </w:r>
      <w:r w:rsidR="00D21357" w:rsidRPr="007B6B84">
        <w:t>acadêmicos envolvendo</w:t>
      </w:r>
      <w:r w:rsidRPr="007B6B84">
        <w:t xml:space="preserve"> sistemas como a plataforma de Stewart possuem grande relevância na formação em Engenharia de Controle e Automação, </w:t>
      </w:r>
      <w:r w:rsidR="00BD26F2" w:rsidRPr="007B6B84">
        <w:t xml:space="preserve">pois proporcionam </w:t>
      </w:r>
      <w:r w:rsidRPr="007B6B84">
        <w:t xml:space="preserve">ao aluno </w:t>
      </w:r>
      <w:r w:rsidR="00BD26F2" w:rsidRPr="007B6B84">
        <w:t xml:space="preserve">o </w:t>
      </w:r>
      <w:r w:rsidRPr="007B6B84">
        <w:t>contato direto com sistemas reais, complexos e não lineares. A aprendizagem baseada em experimentação prática melhora significativamente o engajamento e o domínio de conteúdos fundamentais d</w:t>
      </w:r>
      <w:r w:rsidR="00BD26F2" w:rsidRPr="007B6B84">
        <w:t>essa</w:t>
      </w:r>
      <w:r w:rsidRPr="007B6B84">
        <w:t xml:space="preserve"> área, </w:t>
      </w:r>
      <w:r w:rsidR="00BD26F2" w:rsidRPr="007B6B84">
        <w:t xml:space="preserve">tais </w:t>
      </w:r>
      <w:r w:rsidRPr="007B6B84">
        <w:t>como modelagem</w:t>
      </w:r>
      <w:r w:rsidR="00BD26F2" w:rsidRPr="007B6B84">
        <w:t xml:space="preserve"> e</w:t>
      </w:r>
      <w:r w:rsidRPr="007B6B84">
        <w:t xml:space="preserve"> análise dinâmica </w:t>
      </w:r>
      <w:r w:rsidR="00BD26F2" w:rsidRPr="007B6B84">
        <w:t xml:space="preserve">de sistemas, </w:t>
      </w:r>
      <w:r w:rsidRPr="007B6B84">
        <w:t>e síntese de controladores. De acordo com Taylor</w:t>
      </w:r>
      <w:r w:rsidR="008E4A10" w:rsidRPr="007B6B84">
        <w:t>, Eastwood e Jones</w:t>
      </w:r>
      <w:r w:rsidRPr="007B6B84">
        <w:t xml:space="preserve"> (2013), plataformas didáticas dedicadas oferecem aos estudantes a oportunidade de praticar conceitos de </w:t>
      </w:r>
      <w:r w:rsidR="00BD26F2" w:rsidRPr="007B6B84">
        <w:t xml:space="preserve">sistemas </w:t>
      </w:r>
      <w:r w:rsidRPr="007B6B84">
        <w:t>controle, identificação</w:t>
      </w:r>
      <w:r w:rsidR="00BD26F2" w:rsidRPr="007B6B84">
        <w:t xml:space="preserve"> de modelos matemáticos</w:t>
      </w:r>
      <w:r w:rsidRPr="007B6B84">
        <w:t xml:space="preserve"> e </w:t>
      </w:r>
      <w:r w:rsidRPr="007B6B84">
        <w:rPr>
          <w:i/>
          <w:iCs/>
          <w:rPrChange w:id="12" w:author="Guilherme Miyata" w:date="2025-11-30T23:27:00Z" w16du:dateUtc="2025-12-01T02:27:00Z">
            <w:rPr/>
          </w:rPrChange>
        </w:rPr>
        <w:t>hardware-in-</w:t>
      </w:r>
      <w:proofErr w:type="spellStart"/>
      <w:r w:rsidRPr="007B6B84">
        <w:rPr>
          <w:i/>
          <w:iCs/>
          <w:rPrChange w:id="13" w:author="Guilherme Miyata" w:date="2025-11-30T23:27:00Z" w16du:dateUtc="2025-12-01T02:27:00Z">
            <w:rPr/>
          </w:rPrChange>
        </w:rPr>
        <w:t>the</w:t>
      </w:r>
      <w:proofErr w:type="spellEnd"/>
      <w:r w:rsidRPr="007B6B84">
        <w:rPr>
          <w:i/>
          <w:iCs/>
          <w:rPrChange w:id="14" w:author="Guilherme Miyata" w:date="2025-11-30T23:27:00Z" w16du:dateUtc="2025-12-01T02:27:00Z">
            <w:rPr/>
          </w:rPrChange>
        </w:rPr>
        <w:t>-loop</w:t>
      </w:r>
      <w:r w:rsidRPr="007B6B84">
        <w:t xml:space="preserve"> de forma muito mais profunda e autônoma, permitindo compreender limitações reais de sensores, atuadores e modelos teóricos. Essa visão é reforçada por </w:t>
      </w:r>
      <w:proofErr w:type="spellStart"/>
      <w:r w:rsidR="005642DB" w:rsidRPr="007B6B84">
        <w:t>Rossiter</w:t>
      </w:r>
      <w:proofErr w:type="spellEnd"/>
      <w:r w:rsidRPr="007B6B84">
        <w:t xml:space="preserve"> et al. (202</w:t>
      </w:r>
      <w:r w:rsidR="005642DB" w:rsidRPr="007B6B84">
        <w:t>3</w:t>
      </w:r>
      <w:r w:rsidRPr="007B6B84">
        <w:t xml:space="preserve">), que destacam que os desafios contemporâneos da engenharia, exigem que estudantes sejam expostos a problemas reais e multidisciplinares desde </w:t>
      </w:r>
      <w:r w:rsidR="00BD26F2" w:rsidRPr="007B6B84">
        <w:t>o início do curso de</w:t>
      </w:r>
      <w:r w:rsidRPr="007B6B84">
        <w:t xml:space="preserve"> graduação, </w:t>
      </w:r>
      <w:r w:rsidR="00BD26F2" w:rsidRPr="007B6B84">
        <w:t xml:space="preserve">permitindo que os estudantes desenvolvam </w:t>
      </w:r>
      <w:r w:rsidRPr="007B6B84">
        <w:t>habilidades práticas e visão sistêmica</w:t>
      </w:r>
      <w:r w:rsidR="00BD26F2" w:rsidRPr="007B6B84">
        <w:t xml:space="preserve"> de engenharia, que são características</w:t>
      </w:r>
      <w:r w:rsidRPr="007B6B84">
        <w:t xml:space="preserve"> indispensáveis </w:t>
      </w:r>
      <w:r w:rsidR="00BD26F2" w:rsidRPr="007B6B84">
        <w:t>para a</w:t>
      </w:r>
      <w:r w:rsidRPr="007B6B84">
        <w:t xml:space="preserve"> atuação profissional. </w:t>
      </w:r>
    </w:p>
    <w:p w14:paraId="6CF5857F" w14:textId="22F8CE92" w:rsidR="00E277F2" w:rsidRPr="007B6B84" w:rsidRDefault="00593F5C" w:rsidP="006B35AB">
      <w:pPr>
        <w:spacing w:line="360" w:lineRule="auto"/>
        <w:ind w:firstLine="567"/>
        <w:jc w:val="both"/>
      </w:pPr>
      <w:r w:rsidRPr="007B6B84">
        <w:t xml:space="preserve">Assim, um projeto envolvendo uma plataforma de Stewart permite ao aluno explorar na prática áreas normalmente abordadas de maneira teórica, como sistemas não lineares, robôs </w:t>
      </w:r>
      <w:r w:rsidRPr="007B6B84">
        <w:lastRenderedPageBreak/>
        <w:t>paralelos, acoplamentos dinâmicos e técnicas modernas de controle multivariável, ampliando significativamente o alcance pedagógico em relação ao currículo tradicional, mais focado em manipuladores seriais e sistemas lineares.</w:t>
      </w:r>
    </w:p>
    <w:p w14:paraId="2E9C967D" w14:textId="1C193AE5" w:rsidR="00E15E08" w:rsidRPr="007B6B84" w:rsidRDefault="00FC1651" w:rsidP="00E00E4C">
      <w:pPr>
        <w:pStyle w:val="sub"/>
        <w:rPr>
          <w:noProof w:val="0"/>
          <w:lang w:val="pt-BR"/>
        </w:rPr>
      </w:pPr>
      <w:bookmarkStart w:id="15" w:name="_Toc248838261"/>
      <w:bookmarkStart w:id="16" w:name="_Toc248838361"/>
      <w:bookmarkStart w:id="17" w:name="_Toc248838419"/>
      <w:bookmarkStart w:id="18" w:name="_Toc158057794"/>
      <w:bookmarkStart w:id="19" w:name="_Toc158057866"/>
      <w:bookmarkStart w:id="20" w:name="_Toc158058278"/>
      <w:bookmarkStart w:id="21" w:name="_Toc158058349"/>
      <w:bookmarkStart w:id="22" w:name="_Toc158059817"/>
      <w:bookmarkStart w:id="23" w:name="_Toc349591109"/>
      <w:bookmarkStart w:id="24" w:name="_Toc213517993"/>
      <w:bookmarkStart w:id="25" w:name="_Toc214231426"/>
      <w:bookmarkStart w:id="26" w:name="_Toc214231540"/>
      <w:bookmarkStart w:id="27" w:name="_Toc215452980"/>
      <w:bookmarkEnd w:id="15"/>
      <w:bookmarkEnd w:id="16"/>
      <w:bookmarkEnd w:id="17"/>
      <w:bookmarkEnd w:id="18"/>
      <w:bookmarkEnd w:id="19"/>
      <w:bookmarkEnd w:id="20"/>
      <w:bookmarkEnd w:id="21"/>
      <w:bookmarkEnd w:id="22"/>
      <w:r w:rsidRPr="007B6B84">
        <w:rPr>
          <w:noProof w:val="0"/>
          <w:lang w:val="pt-BR"/>
        </w:rPr>
        <w:t>Contexto e Justificativa</w:t>
      </w:r>
      <w:bookmarkEnd w:id="23"/>
      <w:bookmarkEnd w:id="24"/>
      <w:bookmarkEnd w:id="25"/>
      <w:bookmarkEnd w:id="26"/>
      <w:bookmarkEnd w:id="27"/>
    </w:p>
    <w:p w14:paraId="48559219" w14:textId="1685FDD4" w:rsidR="009017F4" w:rsidRPr="007B6B84" w:rsidRDefault="009017F4" w:rsidP="009017F4">
      <w:pPr>
        <w:spacing w:line="360" w:lineRule="auto"/>
        <w:ind w:firstLine="567"/>
        <w:jc w:val="both"/>
        <w:rPr>
          <w:snapToGrid w:val="0"/>
        </w:rPr>
      </w:pPr>
      <w:r w:rsidRPr="007B6B84">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robótica, como campo multidisciplinar que integra conhecimentos de engenharia mecânica, </w:t>
      </w:r>
      <w:r w:rsidR="00B93A31" w:rsidRPr="007B6B84">
        <w:rPr>
          <w:snapToGrid w:val="0"/>
        </w:rPr>
        <w:t>eletrônica</w:t>
      </w:r>
      <w:r w:rsidRPr="007B6B84">
        <w:rPr>
          <w:snapToGrid w:val="0"/>
        </w:rPr>
        <w:t xml:space="preserve">, teoria de controle e computação, desempenha papel central nesse cenário, viabilizando soluções para desafios </w:t>
      </w:r>
      <w:r w:rsidR="003F5870" w:rsidRPr="007B6B84">
        <w:rPr>
          <w:snapToGrid w:val="0"/>
        </w:rPr>
        <w:t>diversos.</w:t>
      </w:r>
    </w:p>
    <w:p w14:paraId="15D296B6" w14:textId="1972193F" w:rsidR="009017F4" w:rsidRPr="007B6B84" w:rsidRDefault="009017F4" w:rsidP="009017F4">
      <w:pPr>
        <w:spacing w:line="360" w:lineRule="auto"/>
        <w:ind w:firstLine="567"/>
        <w:jc w:val="both"/>
        <w:rPr>
          <w:ins w:id="28" w:author="Anderson Hirata" w:date="2025-11-24T15:33:00Z" w16du:dateUtc="2025-11-24T18:33:00Z"/>
          <w:snapToGrid w:val="0"/>
        </w:rPr>
      </w:pPr>
      <w:r w:rsidRPr="007B6B84">
        <w:rPr>
          <w:snapToGrid w:val="0"/>
        </w:rPr>
        <w:t>No IFSP</w:t>
      </w:r>
      <w:r w:rsidR="00BA6816" w:rsidRPr="007B6B84">
        <w:rPr>
          <w:snapToGrid w:val="0"/>
        </w:rPr>
        <w:t>,</w:t>
      </w:r>
      <w:r w:rsidRPr="007B6B84">
        <w:rPr>
          <w:snapToGrid w:val="0"/>
        </w:rPr>
        <w:t xml:space="preserve"> Campus São José dos Campos, encontra-se uma plataforma de Stewart já construída, porém pouco utilizada em atividades acadêmicas devido </w:t>
      </w:r>
      <w:r w:rsidR="00BA6816" w:rsidRPr="007B6B84">
        <w:rPr>
          <w:snapToGrid w:val="0"/>
        </w:rPr>
        <w:t>às</w:t>
      </w:r>
      <w:r w:rsidRPr="007B6B84">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6CB1F7DD" w14:textId="343BF85C" w:rsidR="00B93A31" w:rsidRPr="007B6B84" w:rsidRDefault="00B93A31" w:rsidP="00B93A31">
      <w:pPr>
        <w:spacing w:line="360" w:lineRule="auto"/>
        <w:ind w:firstLine="567"/>
        <w:jc w:val="both"/>
        <w:rPr>
          <w:ins w:id="29" w:author="Guilherme Miyata" w:date="2025-11-25T18:46:00Z" w16du:dateUtc="2025-11-25T21:46:00Z"/>
          <w:snapToGrid w:val="0"/>
        </w:rPr>
      </w:pPr>
      <w:r w:rsidRPr="007B6B84">
        <w:t>Este trabalho apresenta o desenvolvimento de um sistema de controle dedicado para uma plataforma de Stewart já existente no Instituto Federal de Educação, Ciência e Tecnologia de São Paulo, campus de São José dos Campos (IFSP-SJC). Dessa forma, nesse trabalho</w:t>
      </w:r>
      <w:r w:rsidR="00805075" w:rsidRPr="007B6B84">
        <w:t>,</w:t>
      </w:r>
      <w:r w:rsidRPr="007B6B84">
        <w:t xml:space="preserve"> </w:t>
      </w:r>
      <w:r w:rsidR="00805075" w:rsidRPr="007B6B84">
        <w:t xml:space="preserve">a </w:t>
      </w:r>
      <w:r w:rsidRPr="007B6B84">
        <w:t>estrutura de plataforma de Stewart desenvolvida por Gonçalves (2023)</w:t>
      </w:r>
      <w:r w:rsidR="00805075" w:rsidRPr="007B6B84">
        <w:t xml:space="preserve"> será utilizada (Figura 1)</w:t>
      </w:r>
      <w:r w:rsidRPr="007B6B84">
        <w:t>,</w:t>
      </w:r>
      <w:r w:rsidR="00805075" w:rsidRPr="007B6B84">
        <w:t xml:space="preserve"> no entanto, um novo conjunto de </w:t>
      </w:r>
      <w:r w:rsidR="00805075" w:rsidRPr="007B6B84">
        <w:rPr>
          <w:i/>
          <w:iCs/>
          <w:rPrChange w:id="30" w:author="Guilherme Miyata" w:date="2025-11-30T23:27:00Z" w16du:dateUtc="2025-12-01T02:27:00Z">
            <w:rPr/>
          </w:rPrChange>
        </w:rPr>
        <w:t>hardware</w:t>
      </w:r>
      <w:r w:rsidR="00805075" w:rsidRPr="007B6B84">
        <w:t xml:space="preserve"> controlador é proposto. No trabalho anterior, os comandos e controle do robô foram realizados por meio de um Controlador Lógico Programável (CLP) comercial, bem como a sua interface de operação, desenvolvida em uma Interface Homem-Máquina (IHM).</w:t>
      </w:r>
      <w:r w:rsidRPr="007B6B84">
        <w:t xml:space="preserve"> </w:t>
      </w:r>
      <w:r w:rsidR="00805075" w:rsidRPr="007B6B84">
        <w:t xml:space="preserve">Isso traz limitações no seu uso e modificações, por se tratar de dispositivos que precisam de software específico com licença comercial, além de restringir a exploração de abordagens didáticas e pesquisas sobre a implementação de novos algoritmos ou técnicas de controle à linguagem de programação desse equipamento. </w:t>
      </w:r>
      <w:del w:id="31" w:author="Guilherme Miyata" w:date="2025-11-25T18:46:00Z" w16du:dateUtc="2025-11-25T21:46:00Z">
        <w:r w:rsidR="00805075" w:rsidRPr="007B6B84" w:rsidDel="005D7D67">
          <w:delText xml:space="preserve">Além disso, em </w:delText>
        </w:r>
        <w:commentRangeStart w:id="32"/>
        <w:r w:rsidR="00805075" w:rsidRPr="007B6B84" w:rsidDel="005D7D67">
          <w:delText>trabalho anterior</w:delText>
        </w:r>
        <w:r w:rsidR="006E022C" w:rsidRPr="007B6B84" w:rsidDel="005D7D67">
          <w:delText xml:space="preserve"> </w:delText>
        </w:r>
        <w:commentRangeEnd w:id="32"/>
        <w:r w:rsidR="006E022C" w:rsidRPr="007B6B84" w:rsidDel="005D7D67">
          <w:rPr>
            <w:rStyle w:val="Refdecomentrio"/>
          </w:rPr>
          <w:commentReference w:id="32"/>
        </w:r>
        <w:r w:rsidR="006E022C" w:rsidRPr="007B6B84" w:rsidDel="005D7D67">
          <w:delText>foram</w:delText>
        </w:r>
        <w:r w:rsidR="00805075" w:rsidRPr="007B6B84" w:rsidDel="005D7D67">
          <w:rPr>
            <w:snapToGrid w:val="0"/>
          </w:rPr>
          <w:delText xml:space="preserve"> aponta</w:delText>
        </w:r>
        <w:r w:rsidR="006E022C" w:rsidRPr="007B6B84" w:rsidDel="005D7D67">
          <w:rPr>
            <w:snapToGrid w:val="0"/>
          </w:rPr>
          <w:delText>dos</w:delText>
        </w:r>
        <w:r w:rsidR="00805075" w:rsidRPr="007B6B84" w:rsidDel="005D7D67">
          <w:rPr>
            <w:snapToGrid w:val="0"/>
          </w:rPr>
          <w:delText xml:space="preserve"> problemas como ruído elevado nos sensores de posição das juntas, diferenças de especificação</w:delText>
        </w:r>
        <w:r w:rsidR="006E022C" w:rsidRPr="007B6B84" w:rsidDel="005D7D67">
          <w:rPr>
            <w:snapToGrid w:val="0"/>
          </w:rPr>
          <w:delText xml:space="preserve"> de trabalho</w:delText>
        </w:r>
        <w:r w:rsidR="00805075" w:rsidRPr="007B6B84" w:rsidDel="005D7D67">
          <w:rPr>
            <w:snapToGrid w:val="0"/>
          </w:rPr>
          <w:delText xml:space="preserve"> entre os </w:delText>
        </w:r>
        <w:r w:rsidR="00805075" w:rsidRPr="007B6B84" w:rsidDel="005D7D67">
          <w:rPr>
            <w:i/>
            <w:iCs/>
            <w:snapToGrid w:val="0"/>
            <w:rPrChange w:id="33" w:author="Guilherme Miyata" w:date="2025-11-30T23:27:00Z" w16du:dateUtc="2025-12-01T02:27:00Z">
              <w:rPr>
                <w:snapToGrid w:val="0"/>
              </w:rPr>
            </w:rPrChange>
          </w:rPr>
          <w:delText>drivers</w:delText>
        </w:r>
        <w:r w:rsidR="00805075" w:rsidRPr="007B6B84" w:rsidDel="005D7D67">
          <w:rPr>
            <w:snapToGrid w:val="0"/>
          </w:rPr>
          <w:delText xml:space="preserve"> de potência dos atuadores, que resultam em velocidades desiguais</w:delText>
        </w:r>
        <w:r w:rsidR="006E022C" w:rsidRPr="007B6B84" w:rsidDel="005D7D67">
          <w:rPr>
            <w:snapToGrid w:val="0"/>
          </w:rPr>
          <w:delText xml:space="preserve"> no deslocamento das juntas</w:delText>
        </w:r>
        <w:r w:rsidR="00805075" w:rsidRPr="007B6B84" w:rsidDel="005D7D67">
          <w:rPr>
            <w:snapToGrid w:val="0"/>
          </w:rPr>
          <w:delText xml:space="preserve">, e a restrição </w:delText>
        </w:r>
        <w:r w:rsidR="006E022C" w:rsidRPr="007B6B84" w:rsidDel="005D7D67">
          <w:rPr>
            <w:snapToGrid w:val="0"/>
          </w:rPr>
          <w:delText>d</w:delText>
        </w:r>
        <w:r w:rsidR="00805075" w:rsidRPr="007B6B84" w:rsidDel="005D7D67">
          <w:rPr>
            <w:snapToGrid w:val="0"/>
          </w:rPr>
          <w:delText>o número de canais analógicos de controladores disponíveis no campus, o que inviabiliza o acionamento simultâneo das seis juntas</w:delText>
        </w:r>
        <w:r w:rsidR="006E022C" w:rsidRPr="007B6B84" w:rsidDel="005D7D67">
          <w:rPr>
            <w:snapToGrid w:val="0"/>
          </w:rPr>
          <w:delText xml:space="preserve"> desse sistema robótico</w:delText>
        </w:r>
        <w:r w:rsidR="00805075" w:rsidRPr="007B6B84" w:rsidDel="005D7D67">
          <w:rPr>
            <w:snapToGrid w:val="0"/>
          </w:rPr>
          <w:delText>.</w:delText>
        </w:r>
      </w:del>
    </w:p>
    <w:p w14:paraId="7AD7DDFD" w14:textId="2720FABA" w:rsidR="005D7D67" w:rsidRPr="007B6B84" w:rsidRDefault="005D7D67" w:rsidP="00B93A31">
      <w:pPr>
        <w:spacing w:line="360" w:lineRule="auto"/>
        <w:ind w:firstLine="567"/>
        <w:jc w:val="both"/>
      </w:pPr>
      <w:ins w:id="34" w:author="Guilherme Miyata" w:date="2025-11-25T18:47:00Z">
        <w:r w:rsidRPr="007B6B84">
          <w:lastRenderedPageBreak/>
          <w:t xml:space="preserve">Além disso, </w:t>
        </w:r>
        <w:r w:rsidRPr="007B6B84">
          <w:rPr>
            <w:rPrChange w:id="35" w:author="Guilherme Miyata" w:date="2025-11-30T23:27:00Z" w16du:dateUtc="2025-12-01T02:27:00Z">
              <w:rPr>
                <w:b/>
                <w:bCs/>
              </w:rPr>
            </w:rPrChange>
          </w:rPr>
          <w:t>em um trabalho anterior desenvolvido no âmbito da disciplina Laboratório de Sistemas de Controle II</w:t>
        </w:r>
        <w:r w:rsidRPr="007B6B84">
          <w:t xml:space="preserve">, no qual foi realizado o controle individual de um pistão da plataforma Stewart (Rabello et al., 2024), foram identificados problemas relevantes, tais como ruído elevado nos sensores internos de posição, diferenças entre os </w:t>
        </w:r>
        <w:r w:rsidRPr="007B6B84">
          <w:rPr>
            <w:i/>
            <w:iCs/>
          </w:rPr>
          <w:t>drivers</w:t>
        </w:r>
        <w:r w:rsidRPr="007B6B84">
          <w:t xml:space="preserve"> de potência dos atuadores</w:t>
        </w:r>
      </w:ins>
      <w:ins w:id="36" w:author="Guilherme Miyata" w:date="2025-11-25T18:47:00Z" w16du:dateUtc="2025-11-25T21:47:00Z">
        <w:r w:rsidRPr="007B6B84">
          <w:t>,</w:t>
        </w:r>
      </w:ins>
      <w:ins w:id="37" w:author="Guilherme Miyata" w:date="2025-11-25T18:47:00Z">
        <w:r w:rsidRPr="007B6B84">
          <w:t xml:space="preserve"> que resultavam em velocidades desiguais entre as juntas</w:t>
        </w:r>
      </w:ins>
      <w:ins w:id="38" w:author="Guilherme Miyata" w:date="2025-11-25T18:47:00Z" w16du:dateUtc="2025-11-25T21:47:00Z">
        <w:r w:rsidRPr="007B6B84">
          <w:t>,</w:t>
        </w:r>
      </w:ins>
      <w:ins w:id="39" w:author="Guilherme Miyata" w:date="2025-11-25T18:47:00Z">
        <w:r w:rsidRPr="007B6B84">
          <w:t xml:space="preserve"> e a limitação de apenas duas saídas analógicas no módulo NI-USB-6212, o que inviabilizava o acionamento simultâneo das seis juntas do sistema robótico.</w:t>
        </w:r>
      </w:ins>
    </w:p>
    <w:p w14:paraId="027EDA9E" w14:textId="77777777" w:rsidR="00B93A31" w:rsidRPr="007B6B84" w:rsidRDefault="00B93A31" w:rsidP="00B93A31">
      <w:pPr>
        <w:keepNext/>
        <w:spacing w:line="360" w:lineRule="auto"/>
        <w:ind w:firstLine="567"/>
        <w:jc w:val="center"/>
      </w:pPr>
      <w:r w:rsidRPr="00091E0D">
        <w:rPr>
          <w:noProof/>
        </w:rPr>
        <w:drawing>
          <wp:inline distT="0" distB="0" distL="0" distR="0" wp14:anchorId="6E29B07E" wp14:editId="35B95000">
            <wp:extent cx="2567992" cy="2982403"/>
            <wp:effectExtent l="0" t="0" r="3810" b="8890"/>
            <wp:docPr id="157063204" name="Imagem 1"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3204" name="Imagem 1" descr="Uma imagem contendo mesa&#10;&#10;O conteúdo gerado por IA pode estar incorreto."/>
                    <pic:cNvPicPr/>
                  </pic:nvPicPr>
                  <pic:blipFill>
                    <a:blip r:embed="rId13"/>
                    <a:stretch>
                      <a:fillRect/>
                    </a:stretch>
                  </pic:blipFill>
                  <pic:spPr>
                    <a:xfrm>
                      <a:off x="0" y="0"/>
                      <a:ext cx="2576381" cy="2992145"/>
                    </a:xfrm>
                    <a:prstGeom prst="rect">
                      <a:avLst/>
                    </a:prstGeom>
                  </pic:spPr>
                </pic:pic>
              </a:graphicData>
            </a:graphic>
          </wp:inline>
        </w:drawing>
      </w:r>
    </w:p>
    <w:p w14:paraId="5795804A" w14:textId="0D96B02A" w:rsidR="00B93A31" w:rsidRPr="007B6B84" w:rsidRDefault="00B93A31" w:rsidP="00B93A31">
      <w:pPr>
        <w:pStyle w:val="Legenda"/>
      </w:pPr>
      <w:bookmarkStart w:id="40" w:name="_Toc215424446"/>
      <w:bookmarkStart w:id="41" w:name="_Toc215443518"/>
      <w:r w:rsidRPr="007B6B84">
        <w:t xml:space="preserve">Figura </w:t>
      </w:r>
      <w:fldSimple w:instr=" SEQ Figura \* ARABIC ">
        <w:r w:rsidR="00CE3F9E" w:rsidRPr="007B6B84">
          <w:t>1</w:t>
        </w:r>
      </w:fldSimple>
      <w:r w:rsidRPr="007B6B84">
        <w:t xml:space="preserve"> – Plataforma de Stewart IFSP</w:t>
      </w:r>
      <w:bookmarkEnd w:id="40"/>
      <w:bookmarkEnd w:id="41"/>
    </w:p>
    <w:p w14:paraId="1D678D20" w14:textId="77777777" w:rsidR="00B93A31" w:rsidRPr="007B6B84" w:rsidRDefault="00B93A31" w:rsidP="00B93A31">
      <w:pPr>
        <w:jc w:val="center"/>
        <w:rPr>
          <w:sz w:val="22"/>
          <w:szCs w:val="22"/>
        </w:rPr>
      </w:pPr>
      <w:r w:rsidRPr="007B6B84">
        <w:rPr>
          <w:sz w:val="22"/>
          <w:szCs w:val="22"/>
        </w:rPr>
        <w:t>Fonte: Case Controlador Portátil e Plataforma de Stewart (GONÇALVES, 2023)</w:t>
      </w:r>
    </w:p>
    <w:p w14:paraId="289DC0DE" w14:textId="77777777" w:rsidR="00B93A31" w:rsidRPr="007B6B84" w:rsidRDefault="00B93A31" w:rsidP="00B93A31"/>
    <w:p w14:paraId="2C8F5B2A" w14:textId="529266D4" w:rsidR="00B93A31" w:rsidRPr="007B6B84" w:rsidRDefault="006E022C" w:rsidP="005D7D67">
      <w:pPr>
        <w:spacing w:line="360" w:lineRule="auto"/>
        <w:ind w:firstLine="567"/>
        <w:jc w:val="both"/>
      </w:pPr>
      <w:r w:rsidRPr="007B6B84">
        <w:t xml:space="preserve">Com o exposto, é esperado que o presente trabalho contribua para a disponibilização da bancada didática de plataforma de Stewart com um novo </w:t>
      </w:r>
      <w:r w:rsidRPr="007B6B84">
        <w:rPr>
          <w:i/>
          <w:iCs/>
          <w:rPrChange w:id="42" w:author="Guilherme Miyata" w:date="2025-11-30T23:27:00Z" w16du:dateUtc="2025-12-01T02:27:00Z">
            <w:rPr/>
          </w:rPrChange>
        </w:rPr>
        <w:t>hardware</w:t>
      </w:r>
      <w:r w:rsidRPr="007B6B84">
        <w:t xml:space="preserve"> controlador, além de uma interface de operação intuitiva desenvolvida usando linguagens de código aberto, possibilitando a sua aplicabilidade em atividades de ensino e pesquisa</w:t>
      </w:r>
      <w:r w:rsidR="00DA569C" w:rsidRPr="007B6B84">
        <w:t xml:space="preserve"> no curso de Engenharia de Controle e Automação</w:t>
      </w:r>
      <w:r w:rsidRPr="007B6B84">
        <w:t>, para acesso e uso por alunos e professores da comun</w:t>
      </w:r>
      <w:r w:rsidR="00DA569C" w:rsidRPr="007B6B84">
        <w:t>idade acadêmica do IFSP-SJC</w:t>
      </w:r>
      <w:r w:rsidRPr="007B6B84">
        <w:t>.</w:t>
      </w:r>
    </w:p>
    <w:p w14:paraId="4AEC7E7C" w14:textId="40CA4D11" w:rsidR="009017F4" w:rsidRPr="007B6B84" w:rsidRDefault="003F5870" w:rsidP="009017F4">
      <w:pPr>
        <w:spacing w:line="360" w:lineRule="auto"/>
        <w:ind w:firstLine="567"/>
        <w:jc w:val="both"/>
        <w:rPr>
          <w:snapToGrid w:val="0"/>
        </w:rPr>
      </w:pPr>
      <w:r w:rsidRPr="007B6B84">
        <w:rPr>
          <w:snapToGrid w:val="0"/>
        </w:rPr>
        <w:t>O</w:t>
      </w:r>
      <w:r w:rsidR="009017F4" w:rsidRPr="007B6B84">
        <w:rPr>
          <w:snapToGrid w:val="0"/>
        </w:rPr>
        <w:t xml:space="preserve"> projeto propõe superar </w:t>
      </w:r>
      <w:r w:rsidR="00DA569C" w:rsidRPr="007B6B84">
        <w:rPr>
          <w:snapToGrid w:val="0"/>
        </w:rPr>
        <w:t xml:space="preserve">as </w:t>
      </w:r>
      <w:r w:rsidR="009017F4" w:rsidRPr="007B6B84">
        <w:rPr>
          <w:snapToGrid w:val="0"/>
        </w:rPr>
        <w:t xml:space="preserve">restrições </w:t>
      </w:r>
      <w:r w:rsidR="00DA569C" w:rsidRPr="007B6B84">
        <w:rPr>
          <w:snapToGrid w:val="0"/>
        </w:rPr>
        <w:t xml:space="preserve">atuais da bancada </w:t>
      </w:r>
      <w:r w:rsidR="009017F4" w:rsidRPr="007B6B84">
        <w:rPr>
          <w:snapToGrid w:val="0"/>
        </w:rPr>
        <w:t xml:space="preserve">por meio do desenvolvimento de um sistema de controle dedicado, composto por </w:t>
      </w:r>
      <w:r w:rsidR="009017F4" w:rsidRPr="007B6B84">
        <w:rPr>
          <w:i/>
          <w:iCs/>
          <w:snapToGrid w:val="0"/>
          <w:rPrChange w:id="43" w:author="Guilherme Miyata" w:date="2025-11-30T23:27:00Z" w16du:dateUtc="2025-12-01T02:27:00Z">
            <w:rPr>
              <w:snapToGrid w:val="0"/>
            </w:rPr>
          </w:rPrChange>
        </w:rPr>
        <w:t>hardware</w:t>
      </w:r>
      <w:r w:rsidR="009017F4" w:rsidRPr="007B6B84">
        <w:rPr>
          <w:snapToGrid w:val="0"/>
        </w:rPr>
        <w:t xml:space="preserve"> </w:t>
      </w:r>
      <w:r w:rsidR="00DA569C" w:rsidRPr="007B6B84">
        <w:rPr>
          <w:snapToGrid w:val="0"/>
        </w:rPr>
        <w:t xml:space="preserve">aberto </w:t>
      </w:r>
      <w:r w:rsidR="009017F4" w:rsidRPr="007B6B84">
        <w:rPr>
          <w:snapToGrid w:val="0"/>
        </w:rPr>
        <w:t>e uma interface gráfica intuitiva para operação e monitoramento</w:t>
      </w:r>
      <w:r w:rsidR="00DA569C" w:rsidRPr="007B6B84">
        <w:rPr>
          <w:snapToGrid w:val="0"/>
        </w:rPr>
        <w:t xml:space="preserve"> que sejam compatíveis com demandas modernas, envolvendo a comunicação em rede e uso de protocolos baseados em internet</w:t>
      </w:r>
      <w:r w:rsidR="009017F4" w:rsidRPr="007B6B84">
        <w:rPr>
          <w:snapToGrid w:val="0"/>
        </w:rPr>
        <w:t>. A proposta integra hardware e software em uma arquitetura unificada</w:t>
      </w:r>
      <w:r w:rsidR="00DA569C" w:rsidRPr="007B6B84">
        <w:rPr>
          <w:snapToGrid w:val="0"/>
        </w:rPr>
        <w:t xml:space="preserve"> para uso de um sistema robótico</w:t>
      </w:r>
      <w:r w:rsidR="009017F4" w:rsidRPr="007B6B84">
        <w:rPr>
          <w:snapToGrid w:val="0"/>
        </w:rPr>
        <w:t xml:space="preserve">, oferecendo meios para a realização de experimentos com cinemática direta e inversa, simulação </w:t>
      </w:r>
      <w:r w:rsidR="00DA569C" w:rsidRPr="007B6B84">
        <w:rPr>
          <w:snapToGrid w:val="0"/>
        </w:rPr>
        <w:t xml:space="preserve">e seguimento </w:t>
      </w:r>
      <w:r w:rsidR="009017F4" w:rsidRPr="007B6B84">
        <w:rPr>
          <w:snapToGrid w:val="0"/>
        </w:rPr>
        <w:t>de trajetórias</w:t>
      </w:r>
      <w:r w:rsidR="00DA569C" w:rsidRPr="007B6B84">
        <w:rPr>
          <w:snapToGrid w:val="0"/>
        </w:rPr>
        <w:t xml:space="preserve">. Como </w:t>
      </w:r>
      <w:r w:rsidR="001D0FA0" w:rsidRPr="007B6B84">
        <w:rPr>
          <w:snapToGrid w:val="0"/>
        </w:rPr>
        <w:t>exemplo de aplicação</w:t>
      </w:r>
      <w:r w:rsidR="00DA569C" w:rsidRPr="007B6B84">
        <w:rPr>
          <w:snapToGrid w:val="0"/>
        </w:rPr>
        <w:t xml:space="preserve">, além do controle da plataforma de </w:t>
      </w:r>
      <w:r w:rsidR="00DA569C" w:rsidRPr="007B6B84">
        <w:rPr>
          <w:snapToGrid w:val="0"/>
        </w:rPr>
        <w:lastRenderedPageBreak/>
        <w:t xml:space="preserve">Stewart, o trabalho propõe </w:t>
      </w:r>
      <w:r w:rsidR="001D0FA0" w:rsidRPr="007B6B84">
        <w:rPr>
          <w:snapToGrid w:val="0"/>
        </w:rPr>
        <w:t>seu uso no setor aéreo</w:t>
      </w:r>
      <w:r w:rsidR="00DA569C" w:rsidRPr="007B6B84">
        <w:rPr>
          <w:snapToGrid w:val="0"/>
        </w:rPr>
        <w:t>, no qual ela será usada para posicionar um modelo de aeronave</w:t>
      </w:r>
      <w:r w:rsidR="001D0FA0" w:rsidRPr="007B6B84">
        <w:rPr>
          <w:snapToGrid w:val="0"/>
        </w:rPr>
        <w:t xml:space="preserve"> seguindo a trajetória de um simulador de </w:t>
      </w:r>
      <w:proofErr w:type="spellStart"/>
      <w:r w:rsidR="001D0FA0" w:rsidRPr="007B6B84">
        <w:rPr>
          <w:snapToGrid w:val="0"/>
        </w:rPr>
        <w:t>vôo</w:t>
      </w:r>
      <w:proofErr w:type="spellEnd"/>
      <w:r w:rsidR="001D0FA0" w:rsidRPr="007B6B84">
        <w:rPr>
          <w:snapToGrid w:val="0"/>
        </w:rPr>
        <w:t xml:space="preserve"> que será integrado à aplicação desenvolvida. Dessa forma,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w:t>
      </w:r>
    </w:p>
    <w:p w14:paraId="40468EB1" w14:textId="7ED53340" w:rsidR="00437E20" w:rsidRPr="007B6B84" w:rsidRDefault="00FC1651" w:rsidP="00E00E4C">
      <w:pPr>
        <w:pStyle w:val="sub"/>
        <w:rPr>
          <w:noProof w:val="0"/>
          <w:lang w:val="pt-BR"/>
        </w:rPr>
      </w:pPr>
      <w:bookmarkStart w:id="44" w:name="_Toc158057796"/>
      <w:bookmarkStart w:id="45" w:name="_Toc158057868"/>
      <w:bookmarkStart w:id="46" w:name="_Toc158058280"/>
      <w:bookmarkStart w:id="47" w:name="_Toc158058351"/>
      <w:bookmarkStart w:id="48" w:name="_Toc158059819"/>
      <w:bookmarkStart w:id="49" w:name="_Toc248838263"/>
      <w:bookmarkStart w:id="50" w:name="_Toc349591110"/>
      <w:bookmarkStart w:id="51" w:name="_Toc213517994"/>
      <w:bookmarkStart w:id="52" w:name="_Toc214231427"/>
      <w:bookmarkStart w:id="53" w:name="_Toc214231541"/>
      <w:bookmarkStart w:id="54" w:name="_Toc215452981"/>
      <w:bookmarkEnd w:id="44"/>
      <w:bookmarkEnd w:id="45"/>
      <w:bookmarkEnd w:id="46"/>
      <w:bookmarkEnd w:id="47"/>
      <w:bookmarkEnd w:id="48"/>
      <w:r w:rsidRPr="007B6B84">
        <w:rPr>
          <w:noProof w:val="0"/>
          <w:lang w:val="pt-BR"/>
        </w:rPr>
        <w:t>Problema de Pesquisa</w:t>
      </w:r>
      <w:bookmarkStart w:id="55" w:name="_Toc248838265"/>
      <w:bookmarkStart w:id="56" w:name="_Toc349591112"/>
      <w:bookmarkEnd w:id="49"/>
      <w:bookmarkEnd w:id="50"/>
      <w:bookmarkEnd w:id="51"/>
      <w:bookmarkEnd w:id="52"/>
      <w:bookmarkEnd w:id="53"/>
      <w:bookmarkEnd w:id="54"/>
    </w:p>
    <w:p w14:paraId="6F52A726" w14:textId="050CDDBB" w:rsidR="00437E20" w:rsidRPr="007B6B84" w:rsidRDefault="00437E20" w:rsidP="00875699">
      <w:pPr>
        <w:autoSpaceDE w:val="0"/>
        <w:autoSpaceDN w:val="0"/>
        <w:adjustRightInd w:val="0"/>
        <w:spacing w:after="120" w:line="360" w:lineRule="auto"/>
        <w:ind w:firstLine="567"/>
        <w:jc w:val="both"/>
      </w:pPr>
      <w:r w:rsidRPr="007B6B84">
        <w:t>Diante das limitações identificadas e da necessidade de aprimorar sua capacidade de operação coordenada e precisa, surge a questão central deste trabalho: Como projetar e implementar um sistema de controle, incluindo hardware dedicado e interface gráfica, capaz de operar a plataforma de Stewart do IFSP-SJC com precisão, estabilidade e coordenação dos seis graus de liberdade, superando as limitações técnicas atuais e ampliando seu potencial didático e experimental?</w:t>
      </w:r>
    </w:p>
    <w:p w14:paraId="549DE307" w14:textId="0B88CDBB" w:rsidR="00C14818" w:rsidRPr="007B6B84" w:rsidRDefault="00C14818" w:rsidP="00E00E4C">
      <w:pPr>
        <w:pStyle w:val="sub"/>
        <w:rPr>
          <w:noProof w:val="0"/>
          <w:lang w:val="pt-BR"/>
        </w:rPr>
      </w:pPr>
      <w:bookmarkStart w:id="57" w:name="_Toc213517995"/>
      <w:bookmarkStart w:id="58" w:name="_Toc214231428"/>
      <w:bookmarkStart w:id="59" w:name="_Toc214231542"/>
      <w:bookmarkStart w:id="60" w:name="_Toc215452982"/>
      <w:r w:rsidRPr="007B6B84">
        <w:rPr>
          <w:noProof w:val="0"/>
          <w:lang w:val="pt-BR"/>
        </w:rPr>
        <w:t>Objetivos</w:t>
      </w:r>
      <w:bookmarkEnd w:id="57"/>
      <w:bookmarkEnd w:id="58"/>
      <w:bookmarkEnd w:id="59"/>
      <w:bookmarkEnd w:id="60"/>
    </w:p>
    <w:p w14:paraId="33B9848D" w14:textId="221A5C88" w:rsidR="00D46A65" w:rsidRPr="007B6B84" w:rsidRDefault="00B77960" w:rsidP="00BA6816">
      <w:pPr>
        <w:spacing w:line="360" w:lineRule="auto"/>
        <w:ind w:firstLine="475"/>
        <w:jc w:val="both"/>
      </w:pPr>
      <w:r w:rsidRPr="007B6B84">
        <w:t xml:space="preserve">A seguir, são apresentados os objetivos desse trabalho. Numa visão geral, a principal contribuição pretendida com este trabalho é apresentada em Objetivo Geral. Na sequência, os passos seguidos para o desenvolvimento do trabalho tiveram como métrica os pontos destacados em Objetivos Específicos. </w:t>
      </w:r>
    </w:p>
    <w:p w14:paraId="13F4A2C7" w14:textId="05ABD063" w:rsidR="0030144F" w:rsidRPr="007B6B84" w:rsidRDefault="00FC1651" w:rsidP="00E00E4C">
      <w:pPr>
        <w:pStyle w:val="sub"/>
        <w:rPr>
          <w:noProof w:val="0"/>
          <w:lang w:val="pt-BR"/>
        </w:rPr>
      </w:pPr>
      <w:bookmarkStart w:id="61" w:name="_Toc213517996"/>
      <w:bookmarkStart w:id="62" w:name="_Toc214231429"/>
      <w:bookmarkStart w:id="63" w:name="_Toc214231543"/>
      <w:bookmarkStart w:id="64" w:name="_Toc215452983"/>
      <w:r w:rsidRPr="007B6B84">
        <w:rPr>
          <w:noProof w:val="0"/>
          <w:lang w:val="pt-BR"/>
        </w:rPr>
        <w:t>Objetivo Geral</w:t>
      </w:r>
      <w:bookmarkEnd w:id="55"/>
      <w:bookmarkEnd w:id="56"/>
      <w:bookmarkEnd w:id="61"/>
      <w:bookmarkEnd w:id="62"/>
      <w:bookmarkEnd w:id="63"/>
      <w:bookmarkEnd w:id="64"/>
    </w:p>
    <w:p w14:paraId="1C7431B3" w14:textId="4675EE81" w:rsidR="0030144F" w:rsidRPr="007B6B84" w:rsidRDefault="00B77960" w:rsidP="005D7D67">
      <w:pPr>
        <w:autoSpaceDE w:val="0"/>
        <w:autoSpaceDN w:val="0"/>
        <w:adjustRightInd w:val="0"/>
        <w:spacing w:after="120" w:line="360" w:lineRule="auto"/>
        <w:ind w:firstLine="567"/>
        <w:jc w:val="both"/>
        <w:rPr>
          <w:color w:val="000000" w:themeColor="text1"/>
        </w:rPr>
      </w:pPr>
      <w:r w:rsidRPr="007B6B84">
        <w:rPr>
          <w:color w:val="000000" w:themeColor="text1"/>
        </w:rPr>
        <w:t xml:space="preserve">O objetivo deste trabalho foi desenvolver um sistema de controle dedicado para a bancada de plataforma de Stewart, no qual deverá contar com o </w:t>
      </w:r>
      <w:r w:rsidR="002A67A4" w:rsidRPr="007B6B84">
        <w:rPr>
          <w:color w:val="000000" w:themeColor="text1"/>
        </w:rPr>
        <w:t>a implementação de um</w:t>
      </w:r>
      <w:r w:rsidRPr="007B6B84">
        <w:rPr>
          <w:color w:val="000000" w:themeColor="text1"/>
        </w:rPr>
        <w:t xml:space="preserve"> hardware controlador, </w:t>
      </w:r>
      <w:r w:rsidR="002A67A4" w:rsidRPr="007B6B84">
        <w:rPr>
          <w:color w:val="000000" w:themeColor="text1"/>
        </w:rPr>
        <w:t>e uma</w:t>
      </w:r>
      <w:r w:rsidRPr="007B6B84">
        <w:rPr>
          <w:color w:val="000000" w:themeColor="text1"/>
        </w:rPr>
        <w:t xml:space="preserve"> interface gráfica para operação</w:t>
      </w:r>
      <w:r w:rsidR="002A67A4" w:rsidRPr="007B6B84">
        <w:rPr>
          <w:color w:val="000000" w:themeColor="text1"/>
        </w:rPr>
        <w:t xml:space="preserve"> e monitoramento. </w:t>
      </w:r>
      <w:bookmarkStart w:id="65" w:name="_Toc213517997"/>
      <w:bookmarkStart w:id="66" w:name="_Toc214231430"/>
      <w:bookmarkStart w:id="67" w:name="_Toc214231544"/>
      <w:r w:rsidR="00FC1651" w:rsidRPr="007B6B84">
        <w:rPr>
          <w:color w:val="000000" w:themeColor="text1"/>
        </w:rPr>
        <w:t>Objetivo</w:t>
      </w:r>
      <w:r w:rsidR="00C14818" w:rsidRPr="007B6B84">
        <w:rPr>
          <w:color w:val="000000" w:themeColor="text1"/>
        </w:rPr>
        <w:t>s</w:t>
      </w:r>
      <w:r w:rsidR="00C114A2" w:rsidRPr="007B6B84">
        <w:rPr>
          <w:color w:val="000000" w:themeColor="text1"/>
        </w:rPr>
        <w:t xml:space="preserve"> </w:t>
      </w:r>
      <w:r w:rsidR="00FC1651" w:rsidRPr="007B6B84">
        <w:rPr>
          <w:color w:val="000000" w:themeColor="text1"/>
        </w:rPr>
        <w:t>Específico</w:t>
      </w:r>
      <w:r w:rsidR="00C14818" w:rsidRPr="007B6B84">
        <w:rPr>
          <w:color w:val="000000" w:themeColor="text1"/>
        </w:rPr>
        <w:t>s</w:t>
      </w:r>
      <w:bookmarkEnd w:id="65"/>
      <w:bookmarkEnd w:id="66"/>
      <w:bookmarkEnd w:id="67"/>
    </w:p>
    <w:p w14:paraId="30A35D65" w14:textId="195489C0" w:rsidR="00FB60CC" w:rsidRPr="007B6B84" w:rsidRDefault="00740E4C" w:rsidP="00FB60CC">
      <w:pPr>
        <w:autoSpaceDE w:val="0"/>
        <w:autoSpaceDN w:val="0"/>
        <w:adjustRightInd w:val="0"/>
        <w:spacing w:after="120" w:line="360" w:lineRule="auto"/>
        <w:ind w:firstLine="567"/>
        <w:jc w:val="both"/>
        <w:rPr>
          <w:color w:val="000000" w:themeColor="text1"/>
        </w:rPr>
      </w:pPr>
      <w:r w:rsidRPr="007B6B84">
        <w:rPr>
          <w:color w:val="000000" w:themeColor="text1"/>
        </w:rPr>
        <w:t xml:space="preserve">Em decorrência do </w:t>
      </w:r>
      <w:r w:rsidR="00FB60CC" w:rsidRPr="007B6B84">
        <w:rPr>
          <w:color w:val="000000" w:themeColor="text1"/>
        </w:rPr>
        <w:t xml:space="preserve">objetivo geral proposto </w:t>
      </w:r>
      <w:r w:rsidR="002A67A4" w:rsidRPr="007B6B84">
        <w:rPr>
          <w:color w:val="000000" w:themeColor="text1"/>
        </w:rPr>
        <w:t xml:space="preserve">foram </w:t>
      </w:r>
      <w:r w:rsidR="00FB60CC" w:rsidRPr="007B6B84">
        <w:rPr>
          <w:color w:val="000000" w:themeColor="text1"/>
        </w:rPr>
        <w:t>estabelecidos os seguintes objetivos específicos do trabalho:</w:t>
      </w:r>
    </w:p>
    <w:p w14:paraId="7546FFE2" w14:textId="17CBCF3C" w:rsidR="00C114A2" w:rsidRPr="007B6B84" w:rsidRDefault="00C52D51" w:rsidP="00C52D51">
      <w:pPr>
        <w:pStyle w:val="PargrafodaLista"/>
        <w:numPr>
          <w:ilvl w:val="0"/>
          <w:numId w:val="2"/>
        </w:numPr>
        <w:spacing w:line="360" w:lineRule="auto"/>
        <w:ind w:left="851" w:hanging="284"/>
        <w:jc w:val="both"/>
      </w:pPr>
      <w:r w:rsidRPr="007B6B84">
        <w:t xml:space="preserve">Levantamento e análise da plataforma existente (mecânica, sensores, atuadores, drivers, fonte de potência, fixações, juntas e curso útil), identificando </w:t>
      </w:r>
      <w:r w:rsidR="002A67A4" w:rsidRPr="007B6B84">
        <w:t xml:space="preserve">suas </w:t>
      </w:r>
      <w:r w:rsidRPr="007B6B84">
        <w:t>limitações</w:t>
      </w:r>
      <w:r w:rsidR="00503947" w:rsidRPr="007B6B84">
        <w:t>.</w:t>
      </w:r>
    </w:p>
    <w:p w14:paraId="3FD36EB9" w14:textId="2DA6F68A" w:rsidR="00C114A2" w:rsidRPr="007B6B84" w:rsidRDefault="00503947" w:rsidP="00FB60CC">
      <w:pPr>
        <w:pStyle w:val="PargrafodaLista"/>
        <w:numPr>
          <w:ilvl w:val="0"/>
          <w:numId w:val="2"/>
        </w:numPr>
        <w:spacing w:line="360" w:lineRule="auto"/>
        <w:ind w:left="851" w:hanging="284"/>
        <w:jc w:val="both"/>
      </w:pPr>
      <w:r w:rsidRPr="007B6B84">
        <w:t xml:space="preserve">Implementar </w:t>
      </w:r>
      <w:r w:rsidR="002A67A4" w:rsidRPr="007B6B84">
        <w:t xml:space="preserve">hardware </w:t>
      </w:r>
      <w:r w:rsidRPr="007B6B84">
        <w:t xml:space="preserve">para controle </w:t>
      </w:r>
      <w:r w:rsidR="002A67A4" w:rsidRPr="007B6B84">
        <w:t xml:space="preserve">especificando uma placa eletrônica com controlador embarcado </w:t>
      </w:r>
      <w:r w:rsidRPr="007B6B84">
        <w:t>que faça interface com os outros componentes de hardware já existentes</w:t>
      </w:r>
      <w:r w:rsidR="002A67A4" w:rsidRPr="007B6B84">
        <w:t>, e que permita expansão futura</w:t>
      </w:r>
      <w:r w:rsidRPr="007B6B84">
        <w:t>.</w:t>
      </w:r>
    </w:p>
    <w:p w14:paraId="39F5912D" w14:textId="4FCFCE38" w:rsidR="00503947" w:rsidRPr="007B6B84" w:rsidRDefault="00503947" w:rsidP="00FB60CC">
      <w:pPr>
        <w:pStyle w:val="PargrafodaLista"/>
        <w:numPr>
          <w:ilvl w:val="0"/>
          <w:numId w:val="2"/>
        </w:numPr>
        <w:spacing w:line="360" w:lineRule="auto"/>
        <w:ind w:left="851" w:hanging="284"/>
        <w:jc w:val="both"/>
      </w:pPr>
      <w:r w:rsidRPr="007B6B84">
        <w:t>Avaliar e implementar algoritmos de controle para funcionamento dos atuadores do robô</w:t>
      </w:r>
      <w:r w:rsidR="002A67A4" w:rsidRPr="007B6B84">
        <w:t>, baseando-se na sua modelagem e simulação</w:t>
      </w:r>
      <w:r w:rsidRPr="007B6B84">
        <w:t>.</w:t>
      </w:r>
    </w:p>
    <w:p w14:paraId="5FA7072F" w14:textId="75F7E4AB" w:rsidR="00503947" w:rsidRPr="007B6B84" w:rsidRDefault="00C52D51" w:rsidP="00FB60CC">
      <w:pPr>
        <w:pStyle w:val="PargrafodaLista"/>
        <w:numPr>
          <w:ilvl w:val="0"/>
          <w:numId w:val="2"/>
        </w:numPr>
        <w:spacing w:line="360" w:lineRule="auto"/>
        <w:ind w:left="851" w:hanging="284"/>
        <w:jc w:val="both"/>
      </w:pPr>
      <w:r w:rsidRPr="007B6B84">
        <w:lastRenderedPageBreak/>
        <w:t>Desenvolver a interface gráfica para operação local, incluindo: modos de comando (</w:t>
      </w:r>
      <w:r w:rsidR="002A67A4" w:rsidRPr="007B6B84">
        <w:t xml:space="preserve">atuação de cada junta individualmente, </w:t>
      </w:r>
      <w:r w:rsidR="0055641F" w:rsidRPr="007B6B84">
        <w:t>e</w:t>
      </w:r>
      <w:r w:rsidR="002A67A4" w:rsidRPr="007B6B84">
        <w:t xml:space="preserve"> da referência para a plataforma</w:t>
      </w:r>
      <w:r w:rsidR="0055641F" w:rsidRPr="007B6B84">
        <w:t xml:space="preserve"> </w:t>
      </w:r>
      <w:r w:rsidR="002A67A4" w:rsidRPr="007B6B84">
        <w:t xml:space="preserve">usando </w:t>
      </w:r>
      <w:r w:rsidR="0055641F" w:rsidRPr="007B6B84">
        <w:t>cinemática inversa</w:t>
      </w:r>
      <w:r w:rsidRPr="007B6B84">
        <w:t xml:space="preserve">), visualização </w:t>
      </w:r>
      <w:r w:rsidR="002A67A4" w:rsidRPr="007B6B84">
        <w:t>de posição das juntas,</w:t>
      </w:r>
      <w:r w:rsidR="007849C2" w:rsidRPr="007B6B84">
        <w:t xml:space="preserve"> e da bancada para monitoramento</w:t>
      </w:r>
      <w:r w:rsidR="00962905" w:rsidRPr="007B6B84">
        <w:t>.</w:t>
      </w:r>
    </w:p>
    <w:p w14:paraId="4459F41A" w14:textId="5B312F06" w:rsidR="0030144F" w:rsidRPr="007B6B84" w:rsidRDefault="00503947" w:rsidP="00BA6816">
      <w:pPr>
        <w:pStyle w:val="PargrafodaLista"/>
        <w:numPr>
          <w:ilvl w:val="0"/>
          <w:numId w:val="2"/>
        </w:numPr>
        <w:spacing w:line="360" w:lineRule="auto"/>
        <w:ind w:left="851" w:hanging="284"/>
        <w:jc w:val="both"/>
      </w:pPr>
      <w:r w:rsidRPr="007B6B84">
        <w:t>Validar o funcionamento do sistema com testes práticos e simulações comparativas</w:t>
      </w:r>
      <w:r w:rsidR="007849C2" w:rsidRPr="007B6B84">
        <w:t xml:space="preserve"> com o modelo, ou com sensores implementados na bancada</w:t>
      </w:r>
      <w:r w:rsidRPr="007B6B84">
        <w:t>.</w:t>
      </w:r>
    </w:p>
    <w:p w14:paraId="49F669BA" w14:textId="51B39F5C" w:rsidR="00FC1651" w:rsidRPr="007B6B84" w:rsidRDefault="00FC1651" w:rsidP="00E00E4C">
      <w:pPr>
        <w:pStyle w:val="sub"/>
        <w:rPr>
          <w:noProof w:val="0"/>
          <w:lang w:val="pt-BR"/>
        </w:rPr>
      </w:pPr>
      <w:bookmarkStart w:id="68" w:name="_Toc158057802"/>
      <w:bookmarkStart w:id="69" w:name="_Toc158057874"/>
      <w:bookmarkStart w:id="70" w:name="_Toc158058286"/>
      <w:bookmarkStart w:id="71" w:name="_Toc158058357"/>
      <w:bookmarkStart w:id="72" w:name="_Toc158059825"/>
      <w:bookmarkStart w:id="73" w:name="_Toc248838266"/>
      <w:bookmarkStart w:id="74" w:name="_Toc349591113"/>
      <w:bookmarkStart w:id="75" w:name="_Toc213517998"/>
      <w:bookmarkStart w:id="76" w:name="_Toc214231431"/>
      <w:bookmarkStart w:id="77" w:name="_Toc214231545"/>
      <w:bookmarkStart w:id="78" w:name="_Toc215452984"/>
      <w:bookmarkEnd w:id="68"/>
      <w:bookmarkEnd w:id="69"/>
      <w:bookmarkEnd w:id="70"/>
      <w:bookmarkEnd w:id="71"/>
      <w:bookmarkEnd w:id="72"/>
      <w:r w:rsidRPr="007B6B84">
        <w:rPr>
          <w:noProof w:val="0"/>
          <w:lang w:val="pt-BR"/>
        </w:rPr>
        <w:t>Apresentação da Estrutura do Trabalho</w:t>
      </w:r>
      <w:bookmarkEnd w:id="73"/>
      <w:bookmarkEnd w:id="74"/>
      <w:bookmarkEnd w:id="75"/>
      <w:bookmarkEnd w:id="76"/>
      <w:bookmarkEnd w:id="77"/>
      <w:bookmarkEnd w:id="78"/>
    </w:p>
    <w:p w14:paraId="2CFAF2F5" w14:textId="6C6E18DA" w:rsidR="00C4792E" w:rsidRPr="007B6B84" w:rsidRDefault="00C4792E" w:rsidP="00C4792E">
      <w:pPr>
        <w:autoSpaceDE w:val="0"/>
        <w:autoSpaceDN w:val="0"/>
        <w:adjustRightInd w:val="0"/>
        <w:spacing w:after="120" w:line="360" w:lineRule="auto"/>
        <w:ind w:firstLine="567"/>
        <w:jc w:val="both"/>
      </w:pPr>
      <w:r w:rsidRPr="007B6B84">
        <w:t>O trabalho está organizado em cinco capítulos, distribuídos de forma a conduzir o leitor desde os fundamentos necessários até o desenvolvimento completo da solução proposta e a análise dos resultados obtidos.</w:t>
      </w:r>
    </w:p>
    <w:p w14:paraId="324776F3" w14:textId="77777777" w:rsidR="00C4792E" w:rsidRPr="00C4792E" w:rsidRDefault="00C4792E" w:rsidP="00C4792E">
      <w:pPr>
        <w:autoSpaceDE w:val="0"/>
        <w:autoSpaceDN w:val="0"/>
        <w:adjustRightInd w:val="0"/>
        <w:spacing w:after="120" w:line="360" w:lineRule="auto"/>
        <w:ind w:firstLine="567"/>
        <w:jc w:val="both"/>
      </w:pPr>
      <w:r w:rsidRPr="00C4792E">
        <w:t xml:space="preserve">O Capítulo 2 — Fundamentação Teórica apresenta os conceitos essenciais para compreender o projeto, iniciando com uma introdução à robótica e avançando para a descrição da plataforma de Stewart, sua cinemática direta e inversa, e as diferentes formas de comando do manipulador. São discutidos também princípios de controle, incluindo o fenômeno do </w:t>
      </w:r>
      <w:proofErr w:type="spellStart"/>
      <w:r w:rsidRPr="00C4792E">
        <w:rPr>
          <w:i/>
          <w:iCs/>
        </w:rPr>
        <w:t>windup</w:t>
      </w:r>
      <w:proofErr w:type="spellEnd"/>
      <w:r w:rsidRPr="00C4792E">
        <w:t xml:space="preserve"> em sistemas com saturação e técnicas de </w:t>
      </w:r>
      <w:proofErr w:type="spellStart"/>
      <w:r w:rsidRPr="00C4792E">
        <w:t>anti-</w:t>
      </w:r>
      <w:r w:rsidRPr="00C4792E">
        <w:rPr>
          <w:i/>
          <w:iCs/>
        </w:rPr>
        <w:t>windup</w:t>
      </w:r>
      <w:proofErr w:type="spellEnd"/>
      <w:r w:rsidRPr="00C4792E">
        <w:t xml:space="preserve">, além de fundamentos sobre aplicações web, arquitetura cliente–servidor, protocolos de comunicação (HTTP e </w:t>
      </w:r>
      <w:proofErr w:type="spellStart"/>
      <w:r w:rsidRPr="00C4792E">
        <w:t>WebSocket</w:t>
      </w:r>
      <w:proofErr w:type="spellEnd"/>
      <w:r w:rsidRPr="00C4792E">
        <w:t>) e tecnologias utilizadas no desenvolvimento da interface de operação.</w:t>
      </w:r>
    </w:p>
    <w:p w14:paraId="7AAB08DD" w14:textId="77777777" w:rsidR="00C4792E" w:rsidRPr="00C4792E" w:rsidRDefault="00C4792E" w:rsidP="00C4792E">
      <w:pPr>
        <w:autoSpaceDE w:val="0"/>
        <w:autoSpaceDN w:val="0"/>
        <w:adjustRightInd w:val="0"/>
        <w:spacing w:after="120" w:line="360" w:lineRule="auto"/>
        <w:ind w:firstLine="567"/>
        <w:jc w:val="both"/>
      </w:pPr>
      <w:r w:rsidRPr="00C4792E">
        <w:t xml:space="preserve">O Capítulo 3 — Método e Procedimentos Metodológicos descreve detalhadamente todas as etapas de desenvolvimento adotadas no trabalho. São apresentados o diagnóstico da bancada experimental existente, a adequação da estrutura mecânica e eletrônica, os procedimentos de identificação de modelo e projeto dos controladores, bem como as etapas de aquisição de dados, filtragem de sinais, identificação de zona morta e não linearidades. Este capítulo também abrange o desenvolvimento da arquitetura de comunicação, da interface de controle e monitoramento, e a integração do sistema com microcontroladores e com o simulador de voo </w:t>
      </w:r>
      <w:proofErr w:type="spellStart"/>
      <w:r w:rsidRPr="00C4792E">
        <w:t>FlightGear</w:t>
      </w:r>
      <w:proofErr w:type="spellEnd"/>
      <w:r w:rsidRPr="00C4792E">
        <w:t>.</w:t>
      </w:r>
    </w:p>
    <w:p w14:paraId="0E7FF628" w14:textId="77777777" w:rsidR="00C4792E" w:rsidRPr="00C4792E" w:rsidRDefault="00C4792E" w:rsidP="00C4792E">
      <w:pPr>
        <w:autoSpaceDE w:val="0"/>
        <w:autoSpaceDN w:val="0"/>
        <w:adjustRightInd w:val="0"/>
        <w:spacing w:after="120" w:line="360" w:lineRule="auto"/>
        <w:ind w:firstLine="567"/>
        <w:jc w:val="both"/>
      </w:pPr>
      <w:r w:rsidRPr="00C4792E">
        <w:t xml:space="preserve">O Capítulo 4 — Apresentação e Análise de Resultados consolida as melhorias realizadas na bancada e os resultados obtidos com o novo sistema de controle. São apresentados o processo de substituição do CLP pelo ESP32-S3, a reconfiguração dos drivers de potência, a adaptação dos sensores, a calibração completa do sistema e os testes experimentais conduzidos. São avaliadas as respostas dos atuadores, a cinemática implementada, as rotinas de movimento, o controle manual e automático, além da integração com IMU, joystick e com o </w:t>
      </w:r>
      <w:proofErr w:type="spellStart"/>
      <w:r w:rsidRPr="00C4792E">
        <w:t>FlightGear</w:t>
      </w:r>
      <w:proofErr w:type="spellEnd"/>
      <w:r w:rsidRPr="00C4792E">
        <w:t xml:space="preserve">. O </w:t>
      </w:r>
      <w:r w:rsidRPr="00C4792E">
        <w:lastRenderedPageBreak/>
        <w:t>capítulo também discute as limitações observadas, o impacto das não linearidades, a influência da zona morta e as diferenças dinâmicas entre atuadores.</w:t>
      </w:r>
    </w:p>
    <w:p w14:paraId="5E131759" w14:textId="77777777" w:rsidR="00C4792E" w:rsidRPr="00C4792E" w:rsidRDefault="00C4792E" w:rsidP="00C4792E">
      <w:pPr>
        <w:autoSpaceDE w:val="0"/>
        <w:autoSpaceDN w:val="0"/>
        <w:adjustRightInd w:val="0"/>
        <w:spacing w:after="120" w:line="360" w:lineRule="auto"/>
        <w:ind w:firstLine="567"/>
        <w:jc w:val="both"/>
      </w:pPr>
      <w:r w:rsidRPr="00C4792E">
        <w:t>O Capítulo 5 — Conclusões e Considerações Finais reúne as principais conclusões do trabalho, destacando as contribuições alcançadas, as limitações identificadas e sugestões para trabalhos futuros, incluindo melhorias em hardware, algoritmos de controle, integração com simuladores e expansão das aplicações da bancada em atividades didáticas e de pesquisa.</w:t>
      </w:r>
    </w:p>
    <w:p w14:paraId="1D73A1BA" w14:textId="77777777" w:rsidR="00C4792E" w:rsidRPr="00C4792E" w:rsidRDefault="00C4792E" w:rsidP="00C4792E">
      <w:pPr>
        <w:autoSpaceDE w:val="0"/>
        <w:autoSpaceDN w:val="0"/>
        <w:adjustRightInd w:val="0"/>
        <w:spacing w:after="120" w:line="360" w:lineRule="auto"/>
        <w:ind w:firstLine="567"/>
        <w:jc w:val="both"/>
      </w:pPr>
      <w:r w:rsidRPr="00C4792E">
        <w:t>Ao final do documento, são apresentadas as referências utilizadas, seguidas de anexos e apêndices que complementam o material desenvolvido.</w:t>
      </w:r>
    </w:p>
    <w:p w14:paraId="33CB94C9" w14:textId="77777777" w:rsidR="0067688B" w:rsidRPr="007B6B84" w:rsidRDefault="0067688B" w:rsidP="007B7553">
      <w:pPr>
        <w:autoSpaceDE w:val="0"/>
        <w:autoSpaceDN w:val="0"/>
        <w:adjustRightInd w:val="0"/>
        <w:spacing w:after="120" w:line="360" w:lineRule="auto"/>
        <w:jc w:val="both"/>
      </w:pPr>
    </w:p>
    <w:p w14:paraId="2417A8DB" w14:textId="77777777" w:rsidR="001509E2" w:rsidRPr="007B6B84" w:rsidRDefault="001509E2" w:rsidP="0067688B">
      <w:pPr>
        <w:autoSpaceDE w:val="0"/>
        <w:autoSpaceDN w:val="0"/>
        <w:adjustRightInd w:val="0"/>
        <w:spacing w:after="120" w:line="360" w:lineRule="auto"/>
        <w:ind w:firstLine="567"/>
        <w:jc w:val="both"/>
      </w:pPr>
      <w:r w:rsidRPr="007B6B84">
        <w:br w:type="page"/>
      </w:r>
    </w:p>
    <w:bookmarkStart w:id="79" w:name="_Toc213518125"/>
    <w:bookmarkStart w:id="80" w:name="_Toc214231432"/>
    <w:bookmarkStart w:id="81" w:name="_Toc214231546"/>
    <w:bookmarkStart w:id="82" w:name="_Toc215452985"/>
    <w:p w14:paraId="1EEC25C3" w14:textId="5EB9B829" w:rsidR="00A24BBC" w:rsidRPr="007B6B84" w:rsidRDefault="00437E20" w:rsidP="00BA6816">
      <w:pPr>
        <w:pStyle w:val="Main"/>
        <w:rPr>
          <w:noProof w:val="0"/>
          <w:lang w:val="pt-BR"/>
        </w:rPr>
      </w:pPr>
      <w:r w:rsidRPr="00091E0D">
        <w:rPr>
          <w:lang w:val="pt-BR"/>
        </w:rPr>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ED1898" w:rsidRPr="007B6B84">
        <w:rPr>
          <w:noProof w:val="0"/>
          <w:lang w:val="pt-BR"/>
        </w:rPr>
        <w:t>FUNDAMENTAÇÃO TEÓRICA</w:t>
      </w:r>
      <w:bookmarkEnd w:id="79"/>
      <w:bookmarkEnd w:id="80"/>
      <w:bookmarkEnd w:id="81"/>
      <w:bookmarkEnd w:id="82"/>
    </w:p>
    <w:p w14:paraId="315277BF" w14:textId="72DE78CE" w:rsidR="003825F8" w:rsidRPr="007B6B84" w:rsidRDefault="003825F8" w:rsidP="00590894">
      <w:pPr>
        <w:pStyle w:val="sub"/>
        <w:rPr>
          <w:noProof w:val="0"/>
          <w:lang w:val="pt-BR"/>
        </w:rPr>
      </w:pPr>
      <w:bookmarkStart w:id="83" w:name="_Toc12034061"/>
      <w:bookmarkStart w:id="84" w:name="_Toc213517999"/>
      <w:bookmarkStart w:id="85" w:name="_Toc214231433"/>
      <w:bookmarkStart w:id="86" w:name="_Toc214231547"/>
      <w:bookmarkStart w:id="87" w:name="_Toc215452986"/>
      <w:r w:rsidRPr="007B6B84">
        <w:rPr>
          <w:noProof w:val="0"/>
          <w:lang w:val="pt-BR"/>
        </w:rPr>
        <w:t>Robótica</w:t>
      </w:r>
      <w:bookmarkEnd w:id="83"/>
      <w:bookmarkEnd w:id="84"/>
      <w:bookmarkEnd w:id="85"/>
      <w:bookmarkEnd w:id="86"/>
      <w:bookmarkEnd w:id="87"/>
    </w:p>
    <w:p w14:paraId="7224750B" w14:textId="76FECDB2" w:rsidR="00543A33" w:rsidRPr="007B6B84" w:rsidRDefault="00627E98" w:rsidP="002F0BE9">
      <w:pPr>
        <w:spacing w:line="360" w:lineRule="auto"/>
        <w:ind w:firstLine="567"/>
        <w:jc w:val="both"/>
      </w:pPr>
      <w:r w:rsidRPr="007B6B84">
        <w:t xml:space="preserve">A robótica tem se consolidado como uma das áreas mais dinâmicas e estratégicas da engenharia, impulsionada pelos avanços em sensores, atuadores, computação embarcada e algoritmos de controle e inteligência artificial. </w:t>
      </w:r>
      <w:commentRangeStart w:id="88"/>
      <w:r w:rsidRPr="007B6B84">
        <w:t xml:space="preserve">Dados recentes da </w:t>
      </w:r>
      <w:proofErr w:type="spellStart"/>
      <w:r w:rsidRPr="007B6B84">
        <w:rPr>
          <w:i/>
          <w:iCs/>
        </w:rPr>
        <w:t>International</w:t>
      </w:r>
      <w:proofErr w:type="spellEnd"/>
      <w:r w:rsidRPr="007B6B84">
        <w:rPr>
          <w:i/>
          <w:iCs/>
        </w:rPr>
        <w:t xml:space="preserve"> Federation </w:t>
      </w:r>
      <w:proofErr w:type="spellStart"/>
      <w:r w:rsidRPr="007B6B84">
        <w:rPr>
          <w:i/>
          <w:iCs/>
        </w:rPr>
        <w:t>of</w:t>
      </w:r>
      <w:proofErr w:type="spellEnd"/>
      <w:r w:rsidRPr="007B6B84">
        <w:rPr>
          <w:i/>
          <w:iCs/>
        </w:rPr>
        <w:t xml:space="preserve"> </w:t>
      </w:r>
      <w:proofErr w:type="spellStart"/>
      <w:r w:rsidRPr="007B6B84">
        <w:rPr>
          <w:i/>
          <w:iCs/>
        </w:rPr>
        <w:t>Robotics</w:t>
      </w:r>
      <w:proofErr w:type="spellEnd"/>
      <w:r w:rsidRPr="007B6B84">
        <w:t xml:space="preserve"> (IFR)</w:t>
      </w:r>
      <w:del w:id="89" w:author="Guilherme Miyata" w:date="2025-11-29T02:22:00Z" w16du:dateUtc="2025-11-29T05:22:00Z">
        <w:r w:rsidRPr="007B6B84" w:rsidDel="0039363B">
          <w:delText xml:space="preserve"> indicam um recorde de 4,28 milhões de robôs operando em fábricas no mundo em 202</w:delText>
        </w:r>
        <w:commentRangeEnd w:id="88"/>
        <w:r w:rsidR="00473549" w:rsidRPr="007B6B84" w:rsidDel="0039363B">
          <w:rPr>
            <w:rStyle w:val="Refdecomentrio"/>
          </w:rPr>
          <w:commentReference w:id="88"/>
        </w:r>
        <w:r w:rsidRPr="007B6B84" w:rsidDel="0039363B">
          <w:delText>3 e instalações anuais acima de meio milhão de unidades por três anos consecutivos</w:delText>
        </w:r>
      </w:del>
      <w:ins w:id="90" w:author="Guilherme Miyata" w:date="2025-11-29T02:22:00Z" w16du:dateUtc="2025-11-29T05:22:00Z">
        <w:r w:rsidR="0039363B" w:rsidRPr="007B6B84">
          <w:t xml:space="preserve"> indicam um recorde de </w:t>
        </w:r>
        <w:bookmarkStart w:id="91" w:name="_Hlk215162885"/>
        <w:r w:rsidR="0039363B" w:rsidRPr="007B6B84">
          <w:t>4,66 milhões de robôs operando em fábricas no mundo em 2024 e instalações anuais consistentemente acima de meio milhão de unidades desde 2021</w:t>
        </w:r>
      </w:ins>
      <w:bookmarkEnd w:id="91"/>
      <w:r w:rsidRPr="007B6B84">
        <w:t>,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rsidRPr="007B6B84">
        <w:t>2</w:t>
      </w:r>
      <w:r w:rsidRPr="007B6B84">
        <w:t>; IFR, 2023).</w:t>
      </w:r>
    </w:p>
    <w:p w14:paraId="24CACC8F" w14:textId="77777777" w:rsidR="00EA6E56" w:rsidRPr="007B6B84" w:rsidRDefault="00EA6E56" w:rsidP="00EA6E56">
      <w:pPr>
        <w:keepNext/>
        <w:spacing w:line="360" w:lineRule="auto"/>
        <w:jc w:val="center"/>
        <w:rPr>
          <w:snapToGrid w:val="0"/>
        </w:rPr>
      </w:pPr>
    </w:p>
    <w:p w14:paraId="70A68200" w14:textId="77777777" w:rsidR="0039363B" w:rsidRPr="007B6B84" w:rsidRDefault="0039363B" w:rsidP="0039363B">
      <w:pPr>
        <w:keepNext/>
        <w:spacing w:line="360" w:lineRule="auto"/>
        <w:jc w:val="center"/>
      </w:pPr>
      <w:r w:rsidRPr="00091E0D">
        <w:rPr>
          <w:noProof/>
        </w:rPr>
        <w:drawing>
          <wp:inline distT="0" distB="0" distL="0" distR="0" wp14:anchorId="68F0C473" wp14:editId="77AD6A22">
            <wp:extent cx="5544000" cy="1865317"/>
            <wp:effectExtent l="0" t="0" r="0" b="1905"/>
            <wp:docPr id="1780329703"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9703" name="Imagem 1" descr="Gráfico, Gráfico de barras&#10;&#10;O conteúdo gerado por IA pode estar incorreto."/>
                    <pic:cNvPicPr/>
                  </pic:nvPicPr>
                  <pic:blipFill rotWithShape="1">
                    <a:blip r:embed="rId14"/>
                    <a:srcRect t="14318"/>
                    <a:stretch>
                      <a:fillRect/>
                    </a:stretch>
                  </pic:blipFill>
                  <pic:spPr bwMode="auto">
                    <a:xfrm>
                      <a:off x="0" y="0"/>
                      <a:ext cx="5544000" cy="1865317"/>
                    </a:xfrm>
                    <a:prstGeom prst="rect">
                      <a:avLst/>
                    </a:prstGeom>
                    <a:ln>
                      <a:noFill/>
                    </a:ln>
                    <a:extLst>
                      <a:ext uri="{53640926-AAD7-44D8-BBD7-CCE9431645EC}">
                        <a14:shadowObscured xmlns:a14="http://schemas.microsoft.com/office/drawing/2010/main"/>
                      </a:ext>
                    </a:extLst>
                  </pic:spPr>
                </pic:pic>
              </a:graphicData>
            </a:graphic>
          </wp:inline>
        </w:drawing>
      </w:r>
    </w:p>
    <w:p w14:paraId="3ED64092" w14:textId="25504F4F" w:rsidR="0039363B" w:rsidRPr="007B6B84" w:rsidRDefault="0039363B" w:rsidP="00593138">
      <w:pPr>
        <w:pStyle w:val="Legenda"/>
      </w:pPr>
      <w:bookmarkStart w:id="92" w:name="_Toc213518000"/>
      <w:bookmarkStart w:id="93" w:name="_Toc215424447"/>
      <w:bookmarkStart w:id="94" w:name="_Toc215443519"/>
      <w:r w:rsidRPr="007B6B84">
        <w:t xml:space="preserve">Figura </w:t>
      </w:r>
      <w:fldSimple w:instr=" SEQ Figura \* ARABIC ">
        <w:r w:rsidR="00CE3F9E" w:rsidRPr="007B6B84">
          <w:t>2</w:t>
        </w:r>
      </w:fldSimple>
      <w:r w:rsidRPr="007B6B84">
        <w:t>: Estoque Operacional de Robôs Industriais - Mundo</w:t>
      </w:r>
      <w:bookmarkEnd w:id="92"/>
      <w:bookmarkEnd w:id="93"/>
      <w:bookmarkEnd w:id="94"/>
    </w:p>
    <w:p w14:paraId="3C780392" w14:textId="77777777" w:rsidR="0039363B" w:rsidRPr="007B6B84" w:rsidRDefault="0039363B" w:rsidP="0039363B">
      <w:pPr>
        <w:jc w:val="center"/>
        <w:rPr>
          <w:sz w:val="22"/>
          <w:szCs w:val="22"/>
        </w:rPr>
      </w:pPr>
      <w:r w:rsidRPr="007B6B84">
        <w:rPr>
          <w:sz w:val="22"/>
          <w:szCs w:val="22"/>
        </w:rPr>
        <w:t xml:space="preserve">Fonte: INTERNATIONAL FEDERATION OF ROBOTICS. World </w:t>
      </w:r>
      <w:proofErr w:type="spellStart"/>
      <w:r w:rsidRPr="007B6B84">
        <w:rPr>
          <w:sz w:val="22"/>
          <w:szCs w:val="22"/>
        </w:rPr>
        <w:t>Robotics</w:t>
      </w:r>
      <w:proofErr w:type="spellEnd"/>
      <w:r w:rsidRPr="007B6B84">
        <w:rPr>
          <w:sz w:val="22"/>
          <w:szCs w:val="22"/>
        </w:rPr>
        <w:t xml:space="preserve"> 2025. </w:t>
      </w:r>
    </w:p>
    <w:p w14:paraId="632DCC68" w14:textId="77777777" w:rsidR="0039363B" w:rsidRPr="007B6B84" w:rsidRDefault="0039363B" w:rsidP="0039363B">
      <w:pPr>
        <w:keepNext/>
        <w:spacing w:line="360" w:lineRule="auto"/>
        <w:rPr>
          <w:snapToGrid w:val="0"/>
        </w:rPr>
      </w:pPr>
      <w:r w:rsidRPr="007B6B84">
        <w:rPr>
          <w:snapToGrid w:val="0"/>
        </w:rPr>
        <w:br w:type="textWrapping" w:clear="all"/>
      </w:r>
    </w:p>
    <w:p w14:paraId="6F079FD9" w14:textId="77777777" w:rsidR="0039363B" w:rsidRPr="007B6B84" w:rsidRDefault="0039363B" w:rsidP="0039363B">
      <w:pPr>
        <w:keepNext/>
        <w:spacing w:line="360" w:lineRule="auto"/>
        <w:jc w:val="center"/>
      </w:pPr>
      <w:r w:rsidRPr="00091E0D">
        <w:rPr>
          <w:noProof/>
        </w:rPr>
        <w:drawing>
          <wp:inline distT="0" distB="0" distL="0" distR="0" wp14:anchorId="52CD8BF1" wp14:editId="327E847A">
            <wp:extent cx="5544000" cy="1826201"/>
            <wp:effectExtent l="0" t="0" r="0" b="3175"/>
            <wp:docPr id="1728566539"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6539" name="Imagem 1" descr="Gráfico, Gráfico de barras&#10;&#10;O conteúdo gerado por IA pode estar incorreto."/>
                    <pic:cNvPicPr/>
                  </pic:nvPicPr>
                  <pic:blipFill rotWithShape="1">
                    <a:blip r:embed="rId15"/>
                    <a:srcRect t="15306"/>
                    <a:stretch>
                      <a:fillRect/>
                    </a:stretch>
                  </pic:blipFill>
                  <pic:spPr bwMode="auto">
                    <a:xfrm>
                      <a:off x="0" y="0"/>
                      <a:ext cx="5544000" cy="1826201"/>
                    </a:xfrm>
                    <a:prstGeom prst="rect">
                      <a:avLst/>
                    </a:prstGeom>
                    <a:ln>
                      <a:noFill/>
                    </a:ln>
                    <a:extLst>
                      <a:ext uri="{53640926-AAD7-44D8-BBD7-CCE9431645EC}">
                        <a14:shadowObscured xmlns:a14="http://schemas.microsoft.com/office/drawing/2010/main"/>
                      </a:ext>
                    </a:extLst>
                  </pic:spPr>
                </pic:pic>
              </a:graphicData>
            </a:graphic>
          </wp:inline>
        </w:drawing>
      </w:r>
    </w:p>
    <w:p w14:paraId="128C4185" w14:textId="2776D6DB" w:rsidR="0039363B" w:rsidRPr="007B6B84" w:rsidRDefault="0039363B" w:rsidP="0039363B">
      <w:pPr>
        <w:pStyle w:val="Legenda"/>
        <w:rPr>
          <w:snapToGrid w:val="0"/>
        </w:rPr>
      </w:pPr>
      <w:bookmarkStart w:id="95" w:name="_Toc213518001"/>
      <w:bookmarkStart w:id="96" w:name="_Toc215424448"/>
      <w:bookmarkStart w:id="97" w:name="_Toc215443520"/>
      <w:r w:rsidRPr="007B6B84">
        <w:t xml:space="preserve">Figura </w:t>
      </w:r>
      <w:fldSimple w:instr=" SEQ Figura \* ARABIC ">
        <w:r w:rsidR="00CE3F9E" w:rsidRPr="007B6B84">
          <w:t>3</w:t>
        </w:r>
      </w:fldSimple>
      <w:r w:rsidRPr="007B6B84">
        <w:t>:</w:t>
      </w:r>
      <w:r w:rsidRPr="007B6B84">
        <w:rPr>
          <w:snapToGrid w:val="0"/>
        </w:rPr>
        <w:t xml:space="preserve"> Instalações Anuais de Robôs Industriais – Mundo</w:t>
      </w:r>
      <w:bookmarkEnd w:id="95"/>
      <w:bookmarkEnd w:id="96"/>
      <w:bookmarkEnd w:id="97"/>
    </w:p>
    <w:p w14:paraId="11E37531" w14:textId="3B0334B7" w:rsidR="00627E98" w:rsidRPr="007B6B84" w:rsidRDefault="0039363B" w:rsidP="0039363B">
      <w:pPr>
        <w:jc w:val="center"/>
        <w:rPr>
          <w:sz w:val="22"/>
          <w:szCs w:val="22"/>
        </w:rPr>
      </w:pPr>
      <w:r w:rsidRPr="007B6B84">
        <w:rPr>
          <w:sz w:val="22"/>
          <w:szCs w:val="22"/>
        </w:rPr>
        <w:t xml:space="preserve">Fonte: INTERNATIONAL FEDERATION OF ROBOTICS. World </w:t>
      </w:r>
      <w:proofErr w:type="spellStart"/>
      <w:r w:rsidRPr="007B6B84">
        <w:rPr>
          <w:sz w:val="22"/>
          <w:szCs w:val="22"/>
        </w:rPr>
        <w:t>Robotics</w:t>
      </w:r>
      <w:proofErr w:type="spellEnd"/>
      <w:r w:rsidRPr="007B6B84">
        <w:rPr>
          <w:sz w:val="22"/>
          <w:szCs w:val="22"/>
        </w:rPr>
        <w:t xml:space="preserve"> 2025. </w:t>
      </w:r>
    </w:p>
    <w:p w14:paraId="52F19221" w14:textId="608E7F56" w:rsidR="00C81D67" w:rsidRPr="007B6B84" w:rsidRDefault="00627E98" w:rsidP="00627E98">
      <w:pPr>
        <w:spacing w:line="360" w:lineRule="auto"/>
        <w:ind w:firstLine="567"/>
        <w:jc w:val="both"/>
        <w:rPr>
          <w:ins w:id="98" w:author="Anderson Hirata" w:date="2025-11-25T19:58:00Z" w16du:dateUtc="2025-11-25T22:58:00Z"/>
          <w:snapToGrid w:val="0"/>
        </w:rPr>
      </w:pPr>
      <w:r w:rsidRPr="007B6B84">
        <w:rPr>
          <w:snapToGrid w:val="0"/>
        </w:rPr>
        <w:lastRenderedPageBreak/>
        <w:t xml:space="preserve">Os sistemas robóticos podem ser classificados de diversas formas, </w:t>
      </w:r>
      <w:r w:rsidR="00473549" w:rsidRPr="007B6B84">
        <w:rPr>
          <w:snapToGrid w:val="0"/>
        </w:rPr>
        <w:t xml:space="preserve">por exemplo separando-os por campo de aplicação, ambiente de operação, ou características construtivas. Nesse último caso, é comum </w:t>
      </w:r>
      <w:proofErr w:type="gramStart"/>
      <w:r w:rsidR="00473549" w:rsidRPr="007B6B84">
        <w:rPr>
          <w:snapToGrid w:val="0"/>
        </w:rPr>
        <w:t>a</w:t>
      </w:r>
      <w:proofErr w:type="gramEnd"/>
      <w:r w:rsidR="00473549" w:rsidRPr="007B6B84">
        <w:rPr>
          <w:snapToGrid w:val="0"/>
        </w:rPr>
        <w:t xml:space="preserve"> sua distinção </w:t>
      </w:r>
      <w:r w:rsidRPr="007B6B84">
        <w:rPr>
          <w:snapToGrid w:val="0"/>
        </w:rPr>
        <w:t>entre robôs seriais e robôs paralelos. Os manipuladores seriais</w:t>
      </w:r>
      <w:r w:rsidR="00C81D67" w:rsidRPr="007B6B84">
        <w:rPr>
          <w:snapToGrid w:val="0"/>
        </w:rPr>
        <w:t xml:space="preserve"> (Figura 4)</w:t>
      </w:r>
      <w:r w:rsidR="00473549" w:rsidRPr="007B6B84">
        <w:rPr>
          <w:snapToGrid w:val="0"/>
        </w:rPr>
        <w:t>, também chamados de cadeia cinemática aberta,</w:t>
      </w:r>
      <w:r w:rsidRPr="007B6B84">
        <w:rPr>
          <w:snapToGrid w:val="0"/>
        </w:rPr>
        <w:t xml:space="preserve"> são compostos por elos e juntas dispostos em sequência,</w:t>
      </w:r>
      <w:r w:rsidR="00C81D67" w:rsidRPr="007B6B84">
        <w:rPr>
          <w:snapToGrid w:val="0"/>
        </w:rPr>
        <w:t xml:space="preserve"> sendo que os cálculos de sua cinemática envolvem a descrição de transformações de sistemas de referência partindo da base (que é fixa) até a sua ferramenta. Uma das configurações mais comuns encontradas na indústria, é o manipulador robótico articulado, com seis graus de liberdade que se assemelha à movimentação realizada pelo braço humano, assim. Esses robôs são</w:t>
      </w:r>
      <w:r w:rsidRPr="007B6B84">
        <w:rPr>
          <w:snapToGrid w:val="0"/>
        </w:rPr>
        <w:t xml:space="preserve"> amplamente utilizados em linhas de produção em tarefas como soldagem, pintura e montagem</w:t>
      </w:r>
      <w:r w:rsidR="00C81D67" w:rsidRPr="007B6B84">
        <w:rPr>
          <w:snapToGrid w:val="0"/>
        </w:rPr>
        <w:t>,</w:t>
      </w:r>
      <w:r w:rsidRPr="007B6B84">
        <w:rPr>
          <w:snapToGrid w:val="0"/>
        </w:rPr>
        <w:t xml:space="preserve"> </w:t>
      </w:r>
      <w:r w:rsidR="00C81D67" w:rsidRPr="007B6B84">
        <w:rPr>
          <w:snapToGrid w:val="0"/>
        </w:rPr>
        <w:t xml:space="preserve">apresentando </w:t>
      </w:r>
      <w:r w:rsidRPr="007B6B84">
        <w:rPr>
          <w:snapToGrid w:val="0"/>
        </w:rPr>
        <w:t xml:space="preserve">como principais vantagens o grande alcance e a flexibilidade, mas sofrem com menor rigidez estrutural. </w:t>
      </w:r>
    </w:p>
    <w:p w14:paraId="2E0BA88E" w14:textId="77777777" w:rsidR="00C81D67" w:rsidRPr="007B6B84" w:rsidRDefault="00C81D67" w:rsidP="00C81D67">
      <w:pPr>
        <w:jc w:val="center"/>
      </w:pPr>
      <w:commentRangeStart w:id="99"/>
      <w:r w:rsidRPr="00091E0D">
        <w:rPr>
          <w:noProof/>
          <w:snapToGrid w:val="0"/>
        </w:rPr>
        <w:drawing>
          <wp:inline distT="0" distB="0" distL="0" distR="0" wp14:anchorId="2DF4CB4D" wp14:editId="72823E90">
            <wp:extent cx="2147978" cy="2333606"/>
            <wp:effectExtent l="0" t="0" r="5080" b="0"/>
            <wp:docPr id="641687129" name="Imagem 1" descr="For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7129" name="Imagem 1" descr="Forma&#10;&#10;O conteúdo gerado por IA pode estar incorreto."/>
                    <pic:cNvPicPr/>
                  </pic:nvPicPr>
                  <pic:blipFill>
                    <a:blip r:embed="rId16"/>
                    <a:stretch>
                      <a:fillRect/>
                    </a:stretch>
                  </pic:blipFill>
                  <pic:spPr>
                    <a:xfrm>
                      <a:off x="0" y="0"/>
                      <a:ext cx="2150158" cy="2335975"/>
                    </a:xfrm>
                    <a:prstGeom prst="rect">
                      <a:avLst/>
                    </a:prstGeom>
                  </pic:spPr>
                </pic:pic>
              </a:graphicData>
            </a:graphic>
          </wp:inline>
        </w:drawing>
      </w:r>
    </w:p>
    <w:p w14:paraId="104E277B" w14:textId="59180033" w:rsidR="00C81D67" w:rsidRPr="007B6B84" w:rsidRDefault="00C81D67" w:rsidP="00C81D67">
      <w:pPr>
        <w:pStyle w:val="Legenda"/>
      </w:pPr>
      <w:bookmarkStart w:id="100" w:name="_Toc215424449"/>
      <w:bookmarkStart w:id="101" w:name="_Toc215443521"/>
      <w:r w:rsidRPr="007B6B84">
        <w:t xml:space="preserve">Figura </w:t>
      </w:r>
      <w:fldSimple w:instr=" SEQ Figura \* ARABIC ">
        <w:r w:rsidR="00CE3F9E" w:rsidRPr="007B6B84">
          <w:t>4</w:t>
        </w:r>
      </w:fldSimple>
      <w:r w:rsidRPr="007B6B84">
        <w:t>: Robô Serial</w:t>
      </w:r>
      <w:bookmarkEnd w:id="100"/>
      <w:bookmarkEnd w:id="101"/>
    </w:p>
    <w:p w14:paraId="214D4FA2" w14:textId="77777777" w:rsidR="00C81D67" w:rsidRPr="007B6B84" w:rsidRDefault="00C81D67" w:rsidP="00C81D67">
      <w:pPr>
        <w:jc w:val="center"/>
        <w:rPr>
          <w:sz w:val="22"/>
          <w:szCs w:val="22"/>
        </w:rPr>
      </w:pPr>
      <w:r w:rsidRPr="007B6B84">
        <w:rPr>
          <w:sz w:val="22"/>
          <w:szCs w:val="22"/>
        </w:rPr>
        <w:t>Fonte: Robótica (CRAIG, 2012)</w:t>
      </w:r>
      <w:commentRangeEnd w:id="99"/>
      <w:r w:rsidRPr="007B6B84">
        <w:rPr>
          <w:rStyle w:val="Refdecomentrio"/>
        </w:rPr>
        <w:commentReference w:id="99"/>
      </w:r>
    </w:p>
    <w:p w14:paraId="70CB908D" w14:textId="77777777" w:rsidR="00C81D67" w:rsidRPr="007B6B84" w:rsidRDefault="00C81D67" w:rsidP="00627E98">
      <w:pPr>
        <w:spacing w:line="360" w:lineRule="auto"/>
        <w:ind w:firstLine="567"/>
        <w:jc w:val="both"/>
        <w:rPr>
          <w:ins w:id="102" w:author="Anderson Hirata" w:date="2025-11-25T19:58:00Z" w16du:dateUtc="2025-11-25T22:58:00Z"/>
          <w:snapToGrid w:val="0"/>
        </w:rPr>
      </w:pPr>
    </w:p>
    <w:p w14:paraId="6908E505" w14:textId="44F1D596" w:rsidR="00627E98" w:rsidRPr="007B6B84" w:rsidDel="0039363B" w:rsidRDefault="00627E98" w:rsidP="00627E98">
      <w:pPr>
        <w:spacing w:line="360" w:lineRule="auto"/>
        <w:ind w:firstLine="567"/>
        <w:jc w:val="both"/>
        <w:rPr>
          <w:del w:id="103" w:author="Guilherme Miyata" w:date="2025-11-29T02:23:00Z" w16du:dateUtc="2025-11-29T05:23:00Z"/>
          <w:snapToGrid w:val="0"/>
        </w:rPr>
      </w:pPr>
      <w:del w:id="104" w:author="Guilherme Miyata" w:date="2025-11-29T02:23:00Z" w16du:dateUtc="2025-11-29T05:23:00Z">
        <w:r w:rsidRPr="007B6B84" w:rsidDel="0039363B">
          <w:rPr>
            <w:snapToGrid w:val="0"/>
          </w:rPr>
          <w:delText>Já os robôs paralelos possuem múltiplas cadeias cinemáticas fechadas que conectam a base</w:delText>
        </w:r>
        <w:r w:rsidR="00C81D67" w:rsidRPr="007B6B84" w:rsidDel="0039363B">
          <w:rPr>
            <w:snapToGrid w:val="0"/>
          </w:rPr>
          <w:delText xml:space="preserve"> (fixa)</w:delText>
        </w:r>
        <w:r w:rsidRPr="007B6B84" w:rsidDel="0039363B">
          <w:rPr>
            <w:snapToGrid w:val="0"/>
          </w:rPr>
          <w:delText xml:space="preserve"> à plataforma móvel, o que proporciona maior rigidez, precisão e capacidade de suportar cargas elevadas, ainda que com </w:delText>
        </w:r>
        <w:commentRangeStart w:id="105"/>
        <w:r w:rsidRPr="007B6B84" w:rsidDel="0039363B">
          <w:rPr>
            <w:snapToGrid w:val="0"/>
          </w:rPr>
          <w:delText xml:space="preserve">área de trabalho reduzida </w:delText>
        </w:r>
        <w:commentRangeEnd w:id="105"/>
        <w:r w:rsidR="00C81D67" w:rsidRPr="007B6B84" w:rsidDel="0039363B">
          <w:rPr>
            <w:rStyle w:val="Refdecomentrio"/>
          </w:rPr>
          <w:commentReference w:id="105"/>
        </w:r>
        <w:r w:rsidRPr="007B6B84" w:rsidDel="0039363B">
          <w:rPr>
            <w:snapToGrid w:val="0"/>
          </w:rPr>
          <w:delText xml:space="preserve">e </w:delText>
        </w:r>
        <w:commentRangeStart w:id="106"/>
        <w:r w:rsidRPr="007B6B84" w:rsidDel="0039363B">
          <w:rPr>
            <w:snapToGrid w:val="0"/>
          </w:rPr>
          <w:delText>análise cinemática mais complexa</w:delText>
        </w:r>
        <w:commentRangeEnd w:id="106"/>
        <w:r w:rsidR="00C81D67" w:rsidRPr="007B6B84" w:rsidDel="0039363B">
          <w:rPr>
            <w:rStyle w:val="Refdecomentrio"/>
          </w:rPr>
          <w:commentReference w:id="106"/>
        </w:r>
        <w:r w:rsidRPr="007B6B84" w:rsidDel="0039363B">
          <w:rPr>
            <w:snapToGrid w:val="0"/>
          </w:rPr>
          <w:delText xml:space="preserve"> </w:delText>
        </w:r>
        <w:r w:rsidR="00001CC7" w:rsidRPr="007B6B84" w:rsidDel="0039363B">
          <w:rPr>
            <w:snapToGrid w:val="0"/>
          </w:rPr>
          <w:delText>(CRAIG, 201</w:delText>
        </w:r>
        <w:r w:rsidR="007051BF" w:rsidRPr="007B6B84" w:rsidDel="0039363B">
          <w:rPr>
            <w:snapToGrid w:val="0"/>
          </w:rPr>
          <w:delText>2</w:delText>
        </w:r>
        <w:r w:rsidR="00001CC7" w:rsidRPr="007B6B84" w:rsidDel="0039363B">
          <w:rPr>
            <w:snapToGrid w:val="0"/>
          </w:rPr>
          <w:delText xml:space="preserve">). </w:delText>
        </w:r>
        <w:r w:rsidRPr="007B6B84" w:rsidDel="0039363B">
          <w:rPr>
            <w:snapToGrid w:val="0"/>
          </w:rPr>
          <w:delText>Essa distinção é fundamental, pois influencia diretamente o desempenho, as estratégias de controle e as possíveis aplicações de cada tipo de robô.</w:delText>
        </w:r>
      </w:del>
    </w:p>
    <w:p w14:paraId="2807B04A" w14:textId="77777777" w:rsidR="0039363B" w:rsidRPr="007B6B84" w:rsidRDefault="0039363B" w:rsidP="0039363B">
      <w:pPr>
        <w:spacing w:line="360" w:lineRule="auto"/>
        <w:ind w:firstLine="567"/>
        <w:jc w:val="both"/>
        <w:rPr>
          <w:ins w:id="107" w:author="Guilherme Miyata" w:date="2025-11-29T02:24:00Z" w16du:dateUtc="2025-11-29T05:24:00Z"/>
          <w:snapToGrid w:val="0"/>
        </w:rPr>
      </w:pPr>
      <w:ins w:id="108" w:author="Guilherme Miyata" w:date="2025-11-29T02:24:00Z" w16du:dateUtc="2025-11-29T05:24:00Z">
        <w:r w:rsidRPr="007B6B84">
          <w:rPr>
            <w:snapToGrid w:val="0"/>
          </w:rPr>
          <w:t xml:space="preserve">Já os robôs paralelos possuem múltiplas cadeias cinemáticas fechadas que conectam a base fixa à plataforma móvel, o que proporciona maior rigidez, precisão e capacidade de suportar cargas elevadas, ainda que com volume de trabalho reduzido e análise cinemática mais complexa. Essa maior complexidade decorre das restrições geométricas não lineares impostas pelas cadeias em laço fechado, o que torna especialmente difícil a solução da cinemática direta, que em muitos casos não admite forma analítica fechada e exige métodos numéricos (CRAIG, 2012; WANG et al., 2017; STEWART, 1965). Essa distinção é fundamental, pois influencia </w:t>
        </w:r>
        <w:r w:rsidRPr="007B6B84">
          <w:rPr>
            <w:snapToGrid w:val="0"/>
          </w:rPr>
          <w:lastRenderedPageBreak/>
          <w:t>diretamente o desempenho, as estratégias de controle e as possíveis aplicações de cada tipo de robô.</w:t>
        </w:r>
      </w:ins>
    </w:p>
    <w:p w14:paraId="0DD70973" w14:textId="77777777" w:rsidR="00072C36" w:rsidRPr="007B6B84" w:rsidRDefault="00072C36">
      <w:pPr>
        <w:rPr>
          <w:sz w:val="22"/>
          <w:szCs w:val="22"/>
        </w:rPr>
        <w:pPrChange w:id="109" w:author="Guilherme Miyata" w:date="2025-11-29T02:24:00Z" w16du:dateUtc="2025-11-29T05:24:00Z">
          <w:pPr>
            <w:jc w:val="center"/>
          </w:pPr>
        </w:pPrChange>
      </w:pPr>
    </w:p>
    <w:p w14:paraId="268D6EED" w14:textId="2F3022D5" w:rsidR="00627E98" w:rsidRPr="007B6B84" w:rsidRDefault="00627E98" w:rsidP="00627E98">
      <w:pPr>
        <w:spacing w:line="360" w:lineRule="auto"/>
        <w:ind w:firstLine="567"/>
        <w:jc w:val="both"/>
        <w:rPr>
          <w:snapToGrid w:val="0"/>
        </w:rPr>
      </w:pPr>
      <w:r w:rsidRPr="007B6B84">
        <w:rPr>
          <w:snapToGrid w:val="0"/>
        </w:rPr>
        <w:t>Entre os robôs paralelos, destaca-se a plataforma de Stewart, proposta originalmente para aplicações em simuladores de voo (STEWART, 1965). O mecanismo é composto por uma base fixa e uma plataforma móvel</w:t>
      </w:r>
      <w:r w:rsidR="002A17A0" w:rsidRPr="007B6B84">
        <w:rPr>
          <w:snapToGrid w:val="0"/>
        </w:rPr>
        <w:t>, que são</w:t>
      </w:r>
      <w:r w:rsidRPr="007B6B84">
        <w:rPr>
          <w:snapToGrid w:val="0"/>
        </w:rPr>
        <w:t xml:space="preserve"> interligadas por seis atuadores prismáticos, configurando um sistema com seis graus de </w:t>
      </w:r>
      <w:r w:rsidR="004E5AD9" w:rsidRPr="007B6B84">
        <w:rPr>
          <w:snapToGrid w:val="0"/>
        </w:rPr>
        <w:t>liberdade</w:t>
      </w:r>
      <w:r w:rsidR="00E959DC" w:rsidRPr="007B6B84">
        <w:rPr>
          <w:snapToGrid w:val="0"/>
        </w:rPr>
        <w:t xml:space="preserve"> (6 DOF – </w:t>
      </w:r>
      <w:proofErr w:type="spellStart"/>
      <w:r w:rsidR="00E959DC" w:rsidRPr="007B6B84">
        <w:rPr>
          <w:i/>
          <w:iCs/>
          <w:snapToGrid w:val="0"/>
          <w:rPrChange w:id="110" w:author="Guilherme Miyata" w:date="2025-11-30T23:27:00Z" w16du:dateUtc="2025-12-01T02:27:00Z">
            <w:rPr>
              <w:snapToGrid w:val="0"/>
            </w:rPr>
          </w:rPrChange>
        </w:rPr>
        <w:t>Degree</w:t>
      </w:r>
      <w:proofErr w:type="spellEnd"/>
      <w:r w:rsidR="00E959DC" w:rsidRPr="007B6B84">
        <w:rPr>
          <w:i/>
          <w:iCs/>
          <w:snapToGrid w:val="0"/>
          <w:rPrChange w:id="111" w:author="Guilherme Miyata" w:date="2025-11-30T23:27:00Z" w16du:dateUtc="2025-12-01T02:27:00Z">
            <w:rPr>
              <w:snapToGrid w:val="0"/>
            </w:rPr>
          </w:rPrChange>
        </w:rPr>
        <w:t xml:space="preserve"> </w:t>
      </w:r>
      <w:proofErr w:type="spellStart"/>
      <w:r w:rsidR="00E959DC" w:rsidRPr="007B6B84">
        <w:rPr>
          <w:i/>
          <w:iCs/>
          <w:snapToGrid w:val="0"/>
          <w:rPrChange w:id="112" w:author="Guilherme Miyata" w:date="2025-11-30T23:27:00Z" w16du:dateUtc="2025-12-01T02:27:00Z">
            <w:rPr>
              <w:snapToGrid w:val="0"/>
            </w:rPr>
          </w:rPrChange>
        </w:rPr>
        <w:t>of</w:t>
      </w:r>
      <w:proofErr w:type="spellEnd"/>
      <w:r w:rsidR="00E959DC" w:rsidRPr="007B6B84">
        <w:rPr>
          <w:i/>
          <w:iCs/>
          <w:snapToGrid w:val="0"/>
          <w:rPrChange w:id="113" w:author="Guilherme Miyata" w:date="2025-11-30T23:27:00Z" w16du:dateUtc="2025-12-01T02:27:00Z">
            <w:rPr>
              <w:snapToGrid w:val="0"/>
            </w:rPr>
          </w:rPrChange>
        </w:rPr>
        <w:t xml:space="preserve"> </w:t>
      </w:r>
      <w:proofErr w:type="spellStart"/>
      <w:r w:rsidR="00E959DC" w:rsidRPr="007B6B84">
        <w:rPr>
          <w:i/>
          <w:iCs/>
          <w:snapToGrid w:val="0"/>
          <w:rPrChange w:id="114" w:author="Guilherme Miyata" w:date="2025-11-30T23:27:00Z" w16du:dateUtc="2025-12-01T02:27:00Z">
            <w:rPr>
              <w:snapToGrid w:val="0"/>
            </w:rPr>
          </w:rPrChange>
        </w:rPr>
        <w:t>Freedom</w:t>
      </w:r>
      <w:proofErr w:type="spellEnd"/>
      <w:r w:rsidR="00E959DC" w:rsidRPr="007B6B84">
        <w:rPr>
          <w:snapToGrid w:val="0"/>
        </w:rPr>
        <w:t>)</w:t>
      </w:r>
      <w:r w:rsidR="002A17A0" w:rsidRPr="007B6B84">
        <w:rPr>
          <w:snapToGrid w:val="0"/>
        </w:rPr>
        <w:t>:</w:t>
      </w:r>
      <w:r w:rsidRPr="007B6B84">
        <w:rPr>
          <w:snapToGrid w:val="0"/>
        </w:rPr>
        <w:t xml:space="preserve"> três translacionais e três rotacionais</w:t>
      </w:r>
      <w:r w:rsidR="002A17A0" w:rsidRPr="007B6B84">
        <w:rPr>
          <w:snapToGrid w:val="0"/>
        </w:rPr>
        <w:t xml:space="preserve"> (Figura 5)</w:t>
      </w:r>
      <w:r w:rsidRPr="007B6B84">
        <w:rPr>
          <w:snapToGrid w:val="0"/>
        </w:rPr>
        <w:t xml:space="preserve">. </w:t>
      </w:r>
      <w:commentRangeStart w:id="115"/>
      <w:del w:id="116" w:author="Guilherme Miyata" w:date="2025-11-29T02:24:00Z" w16du:dateUtc="2025-11-29T05:24:00Z">
        <w:r w:rsidRPr="007B6B84" w:rsidDel="0039363B">
          <w:rPr>
            <w:snapToGrid w:val="0"/>
          </w:rPr>
          <w:delText>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delText>
        </w:r>
        <w:r w:rsidR="003825F8" w:rsidRPr="007B6B84" w:rsidDel="0039363B">
          <w:rPr>
            <w:snapToGrid w:val="0"/>
          </w:rPr>
          <w:delText>.</w:delText>
        </w:r>
        <w:commentRangeEnd w:id="115"/>
        <w:r w:rsidR="002A17A0" w:rsidRPr="007B6B84" w:rsidDel="0039363B">
          <w:rPr>
            <w:rStyle w:val="Refdecomentrio"/>
          </w:rPr>
          <w:commentReference w:id="115"/>
        </w:r>
      </w:del>
      <w:ins w:id="117" w:author="Guilherme Miyata" w:date="2025-11-29T02:24:00Z" w16du:dateUtc="2025-11-29T05:24:00Z">
        <w:r w:rsidR="0039363B" w:rsidRPr="007B6B84">
          <w:rPr>
            <w:snapToGrid w:val="0"/>
          </w:rPr>
          <w:t xml:space="preserve"> Sua versatilidade foi demonstrada ao longo das décadas, com aplicações em simulação de veículos e aeronaves, ensaios estruturais, compensação de movimento em ambientes marítimos, dispositivos médicos de alta precisão, micromanipulação e pesquisas acadêmicas voltadas à cinemática e ao controle (SILVA; GARRIDO; RIVEIRO, 2022).</w:t>
        </w:r>
      </w:ins>
    </w:p>
    <w:p w14:paraId="14DD3E00" w14:textId="77777777" w:rsidR="00A75E9D" w:rsidRPr="007B6B84" w:rsidRDefault="008279D1" w:rsidP="00A75E9D">
      <w:pPr>
        <w:keepNext/>
        <w:spacing w:line="360" w:lineRule="auto"/>
        <w:ind w:firstLine="567"/>
        <w:jc w:val="center"/>
      </w:pPr>
      <w:r w:rsidRPr="00091E0D">
        <w:rPr>
          <w:noProof/>
          <w:snapToGrid w:val="0"/>
        </w:rPr>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7"/>
                    <a:stretch>
                      <a:fillRect/>
                    </a:stretch>
                  </pic:blipFill>
                  <pic:spPr>
                    <a:xfrm>
                      <a:off x="0" y="0"/>
                      <a:ext cx="3316957" cy="3644720"/>
                    </a:xfrm>
                    <a:prstGeom prst="rect">
                      <a:avLst/>
                    </a:prstGeom>
                  </pic:spPr>
                </pic:pic>
              </a:graphicData>
            </a:graphic>
          </wp:inline>
        </w:drawing>
      </w:r>
    </w:p>
    <w:p w14:paraId="7EE842BC" w14:textId="7A5C04B9" w:rsidR="008279D1" w:rsidRPr="007B6B84" w:rsidRDefault="00A75E9D" w:rsidP="00A75E9D">
      <w:pPr>
        <w:pStyle w:val="Legenda"/>
      </w:pPr>
      <w:bookmarkStart w:id="118" w:name="_Toc213518003"/>
      <w:bookmarkStart w:id="119" w:name="_Toc215424450"/>
      <w:bookmarkStart w:id="120" w:name="_Toc215443522"/>
      <w:r w:rsidRPr="007B6B84">
        <w:t xml:space="preserve">Figura </w:t>
      </w:r>
      <w:fldSimple w:instr=" SEQ Figura \* ARABIC ">
        <w:r w:rsidR="00CE3F9E" w:rsidRPr="007B6B84">
          <w:t>5</w:t>
        </w:r>
      </w:fldSimple>
      <w:r w:rsidRPr="007B6B84">
        <w:t>:</w:t>
      </w:r>
      <w:r w:rsidR="00590894" w:rsidRPr="007B6B84">
        <w:t xml:space="preserve"> Plataforma de Stewart</w:t>
      </w:r>
      <w:bookmarkEnd w:id="118"/>
      <w:bookmarkEnd w:id="119"/>
      <w:bookmarkEnd w:id="120"/>
    </w:p>
    <w:p w14:paraId="6645911E" w14:textId="19EEE778" w:rsidR="007051BF" w:rsidRPr="007B6B84" w:rsidRDefault="007051BF" w:rsidP="007051BF">
      <w:pPr>
        <w:jc w:val="center"/>
        <w:rPr>
          <w:sz w:val="22"/>
          <w:szCs w:val="22"/>
        </w:rPr>
      </w:pPr>
      <w:r w:rsidRPr="007B6B84">
        <w:rPr>
          <w:sz w:val="22"/>
          <w:szCs w:val="22"/>
        </w:rPr>
        <w:t>Fonte: Robótica (CRAIG, 201</w:t>
      </w:r>
      <w:r w:rsidR="002C135F" w:rsidRPr="007B6B84">
        <w:rPr>
          <w:sz w:val="22"/>
          <w:szCs w:val="22"/>
        </w:rPr>
        <w:t>2</w:t>
      </w:r>
      <w:r w:rsidRPr="007B6B84">
        <w:rPr>
          <w:sz w:val="22"/>
          <w:szCs w:val="22"/>
        </w:rPr>
        <w:t>)</w:t>
      </w:r>
    </w:p>
    <w:p w14:paraId="16A7F14A" w14:textId="77777777" w:rsidR="00EC7A63" w:rsidRPr="007B6B84" w:rsidRDefault="00EC7A63" w:rsidP="00EC7A63"/>
    <w:p w14:paraId="1AC11720" w14:textId="36896795" w:rsidR="00886FC1" w:rsidRPr="007B6B84" w:rsidRDefault="00886FC1" w:rsidP="00061CF7">
      <w:pPr>
        <w:spacing w:line="360" w:lineRule="auto"/>
        <w:ind w:firstLine="567"/>
        <w:jc w:val="both"/>
        <w:rPr>
          <w:snapToGrid w:val="0"/>
        </w:rPr>
      </w:pPr>
      <w:r w:rsidRPr="007B6B84">
        <w:rPr>
          <w:snapToGrid w:val="0"/>
        </w:rPr>
        <w:t xml:space="preserve">O projeto envolvendo a plataforma de Stewart, com o objetivo de descrever como </w:t>
      </w:r>
      <w:r w:rsidR="00DC5098" w:rsidRPr="007B6B84">
        <w:rPr>
          <w:snapToGrid w:val="0"/>
        </w:rPr>
        <w:t>se dá o posicionamento d</w:t>
      </w:r>
      <w:r w:rsidRPr="007B6B84">
        <w:rPr>
          <w:snapToGrid w:val="0"/>
        </w:rPr>
        <w:t>a plataforma móvel</w:t>
      </w:r>
      <w:r w:rsidR="00DC5098" w:rsidRPr="007B6B84">
        <w:rPr>
          <w:snapToGrid w:val="0"/>
        </w:rPr>
        <w:t xml:space="preserve">, demanda o domínio sobre os conceitos da sua cinemática direta e inversa, que por sua vez envolve a relação entre os deslocamentos das juntas </w:t>
      </w:r>
      <w:r w:rsidR="00DC5098" w:rsidRPr="007B6B84">
        <w:rPr>
          <w:snapToGrid w:val="0"/>
        </w:rPr>
        <w:lastRenderedPageBreak/>
        <w:t xml:space="preserve">e posição e orientação final atingida pelo robô. Além dos cálculos envolvidos, é necessário realizar o uso de controladores para lidar com o acoplamento dinâmico dos atuadores e a sua estrutura, para atender os requisitos de operação. Fatores como sensibilidade a ruídos dos sinais de sensores empregados, e incertezas geométricas, podem aumentar o nível de complexidade do projeto. </w:t>
      </w:r>
    </w:p>
    <w:p w14:paraId="3E47C92E" w14:textId="381502A9" w:rsidR="00D52CA6" w:rsidRPr="007B6B84" w:rsidRDefault="006C1844" w:rsidP="00D52CA6">
      <w:pPr>
        <w:spacing w:line="360" w:lineRule="auto"/>
        <w:ind w:firstLine="567"/>
        <w:jc w:val="both"/>
        <w:rPr>
          <w:snapToGrid w:val="0"/>
        </w:rPr>
      </w:pPr>
      <w:r w:rsidRPr="007B6B84">
        <w:rPr>
          <w:snapToGrid w:val="0"/>
        </w:rPr>
        <w:t>Conforme destaca Craig (201</w:t>
      </w:r>
      <w:r w:rsidR="00030669" w:rsidRPr="007B6B84">
        <w:rPr>
          <w:snapToGrid w:val="0"/>
        </w:rPr>
        <w:t>2</w:t>
      </w:r>
      <w:r w:rsidRPr="007B6B84">
        <w:rPr>
          <w:snapToGrid w:val="0"/>
        </w:rPr>
        <w:t>), os métodos de controle linear, como os baseados em controladores PID</w:t>
      </w:r>
      <w:r w:rsidR="00DC5098" w:rsidRPr="007B6B84">
        <w:rPr>
          <w:snapToGrid w:val="0"/>
        </w:rPr>
        <w:t xml:space="preserve"> (Proporcional, Integral e Derivativo)</w:t>
      </w:r>
      <w:r w:rsidRPr="007B6B84">
        <w:rPr>
          <w:snapToGrid w:val="0"/>
        </w:rPr>
        <w:t xml:space="preserve">, devem ser entendidos como aproximações aplicadas a sistemas essencialmente não lineares, como </w:t>
      </w:r>
      <w:ins w:id="121" w:author="Anderson Hirata" w:date="2025-11-26T16:57:00Z" w16du:dateUtc="2025-11-26T19:57:00Z">
        <w:r w:rsidR="00DC5098" w:rsidRPr="007B6B84">
          <w:rPr>
            <w:snapToGrid w:val="0"/>
          </w:rPr>
          <w:t xml:space="preserve">os </w:t>
        </w:r>
      </w:ins>
      <w:r w:rsidRPr="007B6B84">
        <w:rPr>
          <w:snapToGrid w:val="0"/>
        </w:rPr>
        <w:t>manipuladores robóticos e plataformas paralelas. Apesar dessa limitação teórica, tais métodos continuam sendo amplamente utilizados na prática industrial e em aplicações experimentais, devido à sua simplicidade de implementação, baixo custo computacional e desempenho satisfatório dentro das faixas operacionais lineares.</w:t>
      </w:r>
    </w:p>
    <w:p w14:paraId="3C6B2857" w14:textId="3B8B3BAB" w:rsidR="004E5AD9" w:rsidRPr="007B6B84" w:rsidRDefault="000D7957" w:rsidP="004E5AD9">
      <w:pPr>
        <w:pStyle w:val="sub"/>
        <w:rPr>
          <w:noProof w:val="0"/>
          <w:snapToGrid w:val="0"/>
          <w:lang w:val="pt-BR"/>
        </w:rPr>
      </w:pPr>
      <w:bookmarkStart w:id="122" w:name="_Toc214231434"/>
      <w:bookmarkStart w:id="123" w:name="_Toc214231548"/>
      <w:bookmarkStart w:id="124" w:name="_Toc215452987"/>
      <w:r w:rsidRPr="007B6B84">
        <w:rPr>
          <w:noProof w:val="0"/>
          <w:snapToGrid w:val="0"/>
          <w:lang w:val="pt-BR"/>
        </w:rPr>
        <w:t>C</w:t>
      </w:r>
      <w:r w:rsidR="00D52CA6" w:rsidRPr="007B6B84">
        <w:rPr>
          <w:noProof w:val="0"/>
          <w:snapToGrid w:val="0"/>
          <w:lang w:val="pt-BR"/>
        </w:rPr>
        <w:t xml:space="preserve">inemática da </w:t>
      </w:r>
      <w:r w:rsidRPr="007B6B84">
        <w:rPr>
          <w:noProof w:val="0"/>
          <w:snapToGrid w:val="0"/>
          <w:lang w:val="pt-BR"/>
        </w:rPr>
        <w:t>P</w:t>
      </w:r>
      <w:r w:rsidR="00D52CA6" w:rsidRPr="007B6B84">
        <w:rPr>
          <w:noProof w:val="0"/>
          <w:snapToGrid w:val="0"/>
          <w:lang w:val="pt-BR"/>
        </w:rPr>
        <w:t xml:space="preserve">lataforma de </w:t>
      </w:r>
      <w:r w:rsidRPr="007B6B84">
        <w:rPr>
          <w:noProof w:val="0"/>
          <w:snapToGrid w:val="0"/>
          <w:lang w:val="pt-BR"/>
        </w:rPr>
        <w:t>S</w:t>
      </w:r>
      <w:r w:rsidR="00D52CA6" w:rsidRPr="007B6B84">
        <w:rPr>
          <w:noProof w:val="0"/>
          <w:snapToGrid w:val="0"/>
          <w:lang w:val="pt-BR"/>
        </w:rPr>
        <w:t>tewart</w:t>
      </w:r>
      <w:bookmarkEnd w:id="122"/>
      <w:bookmarkEnd w:id="123"/>
      <w:bookmarkEnd w:id="124"/>
    </w:p>
    <w:p w14:paraId="0C4B5ADA" w14:textId="62AFC248" w:rsidR="004E5AD9" w:rsidRPr="007B6B84" w:rsidRDefault="004E5AD9" w:rsidP="004E5AD9">
      <w:pPr>
        <w:spacing w:line="360" w:lineRule="auto"/>
        <w:ind w:firstLine="567"/>
        <w:jc w:val="both"/>
        <w:rPr>
          <w:snapToGrid w:val="0"/>
        </w:rPr>
      </w:pPr>
      <w:r w:rsidRPr="007B6B84">
        <w:rPr>
          <w:snapToGrid w:val="0"/>
        </w:rPr>
        <w:t>A análise cinemática é um dos elementos centrais para o estudo e o controle de robôs</w:t>
      </w:r>
      <w:r w:rsidR="003F7DFB" w:rsidRPr="007B6B84">
        <w:rPr>
          <w:snapToGrid w:val="0"/>
        </w:rPr>
        <w:t>, pois relaciona a posição das juntas, como elemento de atuação, para descrever a posição e orientação da ferramenta.</w:t>
      </w:r>
      <w:r w:rsidRPr="007B6B84">
        <w:rPr>
          <w:snapToGrid w:val="0"/>
        </w:rPr>
        <w:t xml:space="preserve"> </w:t>
      </w:r>
      <w:r w:rsidR="003F7DFB" w:rsidRPr="007B6B84">
        <w:rPr>
          <w:snapToGrid w:val="0"/>
        </w:rPr>
        <w:t xml:space="preserve">A plataforma de Stewart consiste em uma base fixada ao chão, e uma plataforma móvel na qual alguma estrutura ou efetuador é acoplado. As juntas paralelas são atuadores prismáticos, que são conectados em suas extremidades, tanto na base quanto na plataforma móvel, usando-se juntas esféricas (ou tipo </w:t>
      </w:r>
      <w:proofErr w:type="spellStart"/>
      <w:r w:rsidR="003F7DFB" w:rsidRPr="007B6B84">
        <w:rPr>
          <w:snapToGrid w:val="0"/>
        </w:rPr>
        <w:t>Cardan</w:t>
      </w:r>
      <w:proofErr w:type="spellEnd"/>
      <w:r w:rsidR="003F7DFB" w:rsidRPr="007B6B84">
        <w:rPr>
          <w:snapToGrid w:val="0"/>
        </w:rPr>
        <w:t xml:space="preserve">, nesse trabalho), formando um sistema robótico de cadeia fechada. </w:t>
      </w:r>
      <w:r w:rsidRPr="007B6B84">
        <w:rPr>
          <w:snapToGrid w:val="0"/>
        </w:rPr>
        <w:t>Dessa forma, a relação entre posição/orientação da plataforma e os comprimentos dos atuadores não é trivial e envolve restrições geométricas acopladas.</w:t>
      </w:r>
      <w:r w:rsidR="003F7DFB" w:rsidRPr="007B6B84">
        <w:rPr>
          <w:snapToGrid w:val="0"/>
        </w:rPr>
        <w:t xml:space="preserve"> Ainda dentro desse </w:t>
      </w:r>
      <w:del w:id="125" w:author="Guilherme Miyata" w:date="2025-11-29T02:25:00Z" w16du:dateUtc="2025-11-29T05:25:00Z">
        <w:r w:rsidR="003F7DFB" w:rsidRPr="007B6B84" w:rsidDel="0039363B">
          <w:rPr>
            <w:snapToGrid w:val="0"/>
          </w:rPr>
          <w:delText>contexo</w:delText>
        </w:r>
      </w:del>
      <w:ins w:id="126" w:author="Guilherme Miyata" w:date="2025-11-29T02:25:00Z" w16du:dateUtc="2025-11-29T05:25:00Z">
        <w:r w:rsidR="0039363B" w:rsidRPr="007B6B84">
          <w:rPr>
            <w:snapToGrid w:val="0"/>
          </w:rPr>
          <w:t>contexto</w:t>
        </w:r>
      </w:ins>
      <w:r w:rsidR="003F7DFB" w:rsidRPr="007B6B84">
        <w:rPr>
          <w:snapToGrid w:val="0"/>
        </w:rPr>
        <w:t xml:space="preserve">, dois estudos envolvendo a cinemática de sistemas robóticos precisam ser consideradas, a cinemática direta e a cinemática inversa, sendo ambas necessárias </w:t>
      </w:r>
      <w:r w:rsidR="006A7281" w:rsidRPr="007B6B84">
        <w:rPr>
          <w:snapToGrid w:val="0"/>
        </w:rPr>
        <w:t>para o projeto desse tipo de robô.</w:t>
      </w:r>
      <w:r w:rsidR="003F7DFB" w:rsidRPr="007B6B84">
        <w:rPr>
          <w:snapToGrid w:val="0"/>
        </w:rPr>
        <w:t xml:space="preserve"> </w:t>
      </w:r>
    </w:p>
    <w:p w14:paraId="4AE62E25" w14:textId="24BF2B69" w:rsidR="000958C4" w:rsidRPr="007B6B84" w:rsidRDefault="000D7957" w:rsidP="000958C4">
      <w:pPr>
        <w:pStyle w:val="subsub"/>
        <w:rPr>
          <w:noProof w:val="0"/>
          <w:lang w:val="pt-BR"/>
        </w:rPr>
      </w:pPr>
      <w:bookmarkStart w:id="127" w:name="_Toc214231435"/>
      <w:bookmarkStart w:id="128" w:name="_Toc214231549"/>
      <w:bookmarkStart w:id="129" w:name="_Toc215452988"/>
      <w:commentRangeStart w:id="130"/>
      <w:commentRangeStart w:id="131"/>
      <w:r w:rsidRPr="007B6B84">
        <w:rPr>
          <w:noProof w:val="0"/>
          <w:lang w:val="pt-BR"/>
        </w:rPr>
        <w:t>C</w:t>
      </w:r>
      <w:r w:rsidR="006A5E5A" w:rsidRPr="007B6B84">
        <w:rPr>
          <w:noProof w:val="0"/>
          <w:lang w:val="pt-BR"/>
        </w:rPr>
        <w:t xml:space="preserve">inemática </w:t>
      </w:r>
      <w:r w:rsidRPr="007B6B84">
        <w:rPr>
          <w:noProof w:val="0"/>
          <w:lang w:val="pt-BR"/>
        </w:rPr>
        <w:t>I</w:t>
      </w:r>
      <w:r w:rsidR="006A5E5A" w:rsidRPr="007B6B84">
        <w:rPr>
          <w:noProof w:val="0"/>
          <w:lang w:val="pt-BR"/>
        </w:rPr>
        <w:t>nversa</w:t>
      </w:r>
      <w:bookmarkEnd w:id="127"/>
      <w:bookmarkEnd w:id="128"/>
      <w:commentRangeEnd w:id="130"/>
      <w:r w:rsidR="007F3B19" w:rsidRPr="007B6B84">
        <w:rPr>
          <w:rStyle w:val="Refdecomentrio"/>
          <w:rFonts w:ascii="Times New Roman" w:hAnsi="Times New Roman" w:cs="Times New Roman"/>
          <w:b w:val="0"/>
          <w:bCs w:val="0"/>
          <w:caps w:val="0"/>
          <w:noProof w:val="0"/>
          <w:snapToGrid/>
          <w:kern w:val="0"/>
          <w:lang w:val="pt-BR" w:eastAsia="pt-BR"/>
        </w:rPr>
        <w:commentReference w:id="130"/>
      </w:r>
      <w:commentRangeEnd w:id="131"/>
      <w:r w:rsidR="00D105E3" w:rsidRPr="007B6B84">
        <w:rPr>
          <w:rStyle w:val="Refdecomentrio"/>
          <w:rFonts w:ascii="Times New Roman" w:hAnsi="Times New Roman" w:cs="Times New Roman"/>
          <w:b w:val="0"/>
          <w:bCs w:val="0"/>
          <w:caps w:val="0"/>
          <w:noProof w:val="0"/>
          <w:snapToGrid/>
          <w:kern w:val="0"/>
          <w:lang w:val="pt-BR" w:eastAsia="pt-BR"/>
        </w:rPr>
        <w:commentReference w:id="131"/>
      </w:r>
      <w:bookmarkEnd w:id="129"/>
    </w:p>
    <w:p w14:paraId="41E9267A" w14:textId="62FA4962" w:rsidR="004E5AD9" w:rsidRPr="007B6B84" w:rsidRDefault="004E5AD9" w:rsidP="004E5AD9">
      <w:pPr>
        <w:spacing w:line="360" w:lineRule="auto"/>
        <w:ind w:firstLine="567"/>
        <w:jc w:val="both"/>
        <w:rPr>
          <w:ins w:id="132" w:author="Guilherme Miyata" w:date="2025-11-29T02:26:00Z" w16du:dateUtc="2025-11-29T05:26:00Z"/>
          <w:snapToGrid w:val="0"/>
        </w:rPr>
      </w:pPr>
      <w:commentRangeStart w:id="133"/>
      <w:commentRangeStart w:id="134"/>
      <w:commentRangeStart w:id="135"/>
      <w:r w:rsidRPr="007B6B84">
        <w:rPr>
          <w:snapToGrid w:val="0"/>
        </w:rPr>
        <w:t>A cinemática inversa consiste em determinar os comprimentos dos seis atuadores a partir de uma pose desejada composta por três translações e três rotações</w:t>
      </w:r>
      <w:r w:rsidR="00996D2F" w:rsidRPr="007B6B84">
        <w:rPr>
          <w:snapToGrid w:val="0"/>
        </w:rPr>
        <w:t>, em relação a um sistema de coordenadas de três eixos (X, Y e Z)</w:t>
      </w:r>
      <w:r w:rsidRPr="007B6B84">
        <w:rPr>
          <w:snapToGrid w:val="0"/>
        </w:rPr>
        <w:t>.</w:t>
      </w:r>
      <w:ins w:id="136" w:author="Guilherme Miyata" w:date="2025-11-29T02:25:00Z" w16du:dateUtc="2025-11-29T05:25:00Z">
        <w:r w:rsidR="0039363B" w:rsidRPr="007B6B84">
          <w:rPr>
            <w:snapToGrid w:val="0"/>
          </w:rPr>
          <w:t xml:space="preserve"> A Figura 6 ilustra os referenciais adotados para a plataforma de Stewart, evidenciando os sistemas de coordenadas da base </w:t>
        </w:r>
      </w:ins>
      <m:oMath>
        <m:r>
          <w:ins w:id="137" w:author="Guilherme Miyata" w:date="2025-11-29T02:25:00Z" w16du:dateUtc="2025-11-29T05:25:00Z">
            <w:rPr>
              <w:rFonts w:ascii="Cambria Math" w:hAnsi="Cambria Math"/>
              <w:snapToGrid w:val="0"/>
            </w:rPr>
            <m:t>{B}</m:t>
          </w:ins>
        </m:r>
      </m:oMath>
      <w:ins w:id="138" w:author="Guilherme Miyata" w:date="2025-11-29T02:25:00Z" w16du:dateUtc="2025-11-29T05:25:00Z">
        <w:r w:rsidR="0039363B" w:rsidRPr="007B6B84">
          <w:rPr>
            <w:snapToGrid w:val="0"/>
          </w:rPr>
          <w:t xml:space="preserve">e da plataforma móvel </w:t>
        </w:r>
      </w:ins>
      <m:oMath>
        <m:r>
          <w:ins w:id="139" w:author="Guilherme Miyata" w:date="2025-11-29T02:25:00Z" w16du:dateUtc="2025-11-29T05:25:00Z">
            <w:rPr>
              <w:rFonts w:ascii="Cambria Math" w:hAnsi="Cambria Math"/>
              <w:snapToGrid w:val="0"/>
            </w:rPr>
            <m:t>{P}</m:t>
          </w:ins>
        </m:r>
      </m:oMath>
      <w:ins w:id="140" w:author="Guilherme Miyata" w:date="2025-11-29T02:25:00Z" w16du:dateUtc="2025-11-29T05:25:00Z">
        <w:r w:rsidR="0039363B" w:rsidRPr="007B6B84">
          <w:rPr>
            <w:snapToGrid w:val="0"/>
          </w:rPr>
          <w:t>.</w:t>
        </w:r>
      </w:ins>
      <w:r w:rsidRPr="007B6B84">
        <w:rPr>
          <w:snapToGrid w:val="0"/>
        </w:rPr>
        <w:t xml:space="preserve"> </w:t>
      </w:r>
      <w:commentRangeStart w:id="141"/>
      <w:del w:id="142" w:author="Guilherme Miyata" w:date="2025-11-29T02:26:00Z" w16du:dateUtc="2025-11-29T05:26:00Z">
        <w:r w:rsidRPr="007B6B84" w:rsidDel="0039363B">
          <w:rPr>
            <w:snapToGrid w:val="0"/>
          </w:rPr>
          <w:delText>Este é o problema mais direto do ponto de vista computacional: aplicam-se transformações homogêneas (</w:delText>
        </w:r>
      </w:del>
      <w:ins w:id="143" w:author="Anderson Hirata" w:date="2025-11-26T17:11:00Z" w16du:dateUtc="2025-11-26T20:11:00Z">
        <w:del w:id="144" w:author="Guilherme Miyata" w:date="2025-11-29T02:26:00Z" w16du:dateUtc="2025-11-29T05:26:00Z">
          <w:r w:rsidR="00996D2F" w:rsidRPr="007B6B84" w:rsidDel="0039363B">
            <w:rPr>
              <w:snapToGrid w:val="0"/>
            </w:rPr>
            <w:delText xml:space="preserve">isto é, envolvendo juntas a </w:delText>
          </w:r>
        </w:del>
      </w:ins>
      <w:del w:id="145" w:author="Guilherme Miyata" w:date="2025-11-29T02:26:00Z" w16du:dateUtc="2025-11-29T05:26:00Z">
        <w:r w:rsidRPr="007B6B84" w:rsidDel="0039363B">
          <w:rPr>
            <w:snapToGrid w:val="0"/>
          </w:rPr>
          <w:delText>rotação e translação)</w:delText>
        </w:r>
        <w:commentRangeEnd w:id="141"/>
        <w:r w:rsidR="00996D2F" w:rsidRPr="007B6B84" w:rsidDel="0039363B">
          <w:rPr>
            <w:rStyle w:val="Refdecomentrio"/>
          </w:rPr>
          <w:commentReference w:id="141"/>
        </w:r>
        <w:r w:rsidRPr="007B6B84" w:rsidDel="0039363B">
          <w:rPr>
            <w:snapToGrid w:val="0"/>
          </w:rPr>
          <w:delText xml:space="preserve"> aos pontos de fixação da plataforma e, em seguida, calcula-se a distância entre esses pontos transformados e seus correspondentes na base. Assim, cada atuador tem seu comprimento obtido de forma </w:delText>
        </w:r>
        <w:r w:rsidRPr="007B6B84" w:rsidDel="0039363B">
          <w:rPr>
            <w:snapToGrid w:val="0"/>
          </w:rPr>
          <w:lastRenderedPageBreak/>
          <w:delText>independente, desde que a pose desejada esteja dentro da região de operação e não viole limitações mecânicas do sistema.</w:delText>
        </w:r>
        <w:commentRangeEnd w:id="133"/>
        <w:r w:rsidR="00F979A5" w:rsidRPr="007B6B84" w:rsidDel="0039363B">
          <w:rPr>
            <w:rStyle w:val="Refdecomentrio"/>
          </w:rPr>
          <w:commentReference w:id="133"/>
        </w:r>
        <w:commentRangeEnd w:id="134"/>
        <w:r w:rsidR="00F979A5" w:rsidRPr="007B6B84" w:rsidDel="0039363B">
          <w:rPr>
            <w:rStyle w:val="Refdecomentrio"/>
          </w:rPr>
          <w:commentReference w:id="134"/>
        </w:r>
        <w:commentRangeEnd w:id="135"/>
        <w:r w:rsidR="00234BC9" w:rsidRPr="007B6B84" w:rsidDel="0039363B">
          <w:rPr>
            <w:rStyle w:val="Refdecomentrio"/>
          </w:rPr>
          <w:commentReference w:id="135"/>
        </w:r>
      </w:del>
    </w:p>
    <w:p w14:paraId="3105D7E3" w14:textId="77777777" w:rsidR="0039363B" w:rsidRPr="007B6B84" w:rsidRDefault="0039363B" w:rsidP="0039363B">
      <w:pPr>
        <w:keepNext/>
        <w:spacing w:line="360" w:lineRule="auto"/>
        <w:ind w:firstLine="567"/>
        <w:jc w:val="center"/>
        <w:rPr>
          <w:ins w:id="146" w:author="Guilherme Miyata" w:date="2025-11-29T02:26:00Z" w16du:dateUtc="2025-11-29T05:26:00Z"/>
        </w:rPr>
      </w:pPr>
      <w:ins w:id="147" w:author="Guilherme Miyata" w:date="2025-11-29T02:26:00Z" w16du:dateUtc="2025-11-29T05:26:00Z">
        <w:r w:rsidRPr="00091E0D">
          <w:rPr>
            <w:noProof/>
            <w:snapToGrid w:val="0"/>
          </w:rPr>
          <w:drawing>
            <wp:inline distT="0" distB="0" distL="0" distR="0" wp14:anchorId="0C22A137" wp14:editId="278F6C0F">
              <wp:extent cx="3086240" cy="3740727"/>
              <wp:effectExtent l="0" t="0" r="0" b="0"/>
              <wp:docPr id="8791254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9834" cy="3745083"/>
                      </a:xfrm>
                      <a:prstGeom prst="rect">
                        <a:avLst/>
                      </a:prstGeom>
                      <a:noFill/>
                      <a:ln>
                        <a:noFill/>
                      </a:ln>
                    </pic:spPr>
                  </pic:pic>
                </a:graphicData>
              </a:graphic>
            </wp:inline>
          </w:drawing>
        </w:r>
      </w:ins>
    </w:p>
    <w:p w14:paraId="4837DC75" w14:textId="2B835516" w:rsidR="0039363B" w:rsidRPr="007B6B84" w:rsidRDefault="0039363B" w:rsidP="0039363B">
      <w:pPr>
        <w:pStyle w:val="Legenda"/>
        <w:rPr>
          <w:ins w:id="148" w:author="Guilherme Miyata" w:date="2025-11-29T02:26:00Z" w16du:dateUtc="2025-11-29T05:26:00Z"/>
        </w:rPr>
      </w:pPr>
      <w:bookmarkStart w:id="149" w:name="_Toc215424451"/>
      <w:bookmarkStart w:id="150" w:name="_Toc215443523"/>
      <w:ins w:id="151" w:author="Guilherme Miyata" w:date="2025-11-29T02:26:00Z" w16du:dateUtc="2025-11-29T05:26:00Z">
        <w:r w:rsidRPr="007B6B84">
          <w:t xml:space="preserve">Figura </w:t>
        </w:r>
        <w:r w:rsidRPr="007B6B84">
          <w:fldChar w:fldCharType="begin"/>
        </w:r>
        <w:r w:rsidRPr="007B6B84">
          <w:instrText xml:space="preserve"> SEQ Figura \* ARABIC </w:instrText>
        </w:r>
        <w:r w:rsidRPr="007B6B84">
          <w:fldChar w:fldCharType="separate"/>
        </w:r>
      </w:ins>
      <w:r w:rsidR="00CE3F9E" w:rsidRPr="007B6B84">
        <w:t>6</w:t>
      </w:r>
      <w:ins w:id="152" w:author="Guilherme Miyata" w:date="2025-11-29T02:26:00Z" w16du:dateUtc="2025-11-29T05:26:00Z">
        <w:r w:rsidRPr="007B6B84">
          <w:fldChar w:fldCharType="end"/>
        </w:r>
        <w:r w:rsidRPr="007B6B84">
          <w:t>: Sistema de Coordenadas de uma Plataforma de Stewart</w:t>
        </w:r>
        <w:bookmarkEnd w:id="149"/>
        <w:bookmarkEnd w:id="150"/>
      </w:ins>
    </w:p>
    <w:p w14:paraId="221148CD" w14:textId="77777777" w:rsidR="0039363B" w:rsidRPr="007B6B84" w:rsidRDefault="0039363B" w:rsidP="0039363B">
      <w:pPr>
        <w:jc w:val="center"/>
        <w:rPr>
          <w:ins w:id="153" w:author="Guilherme Miyata" w:date="2025-11-29T02:26:00Z" w16du:dateUtc="2025-11-29T05:26:00Z"/>
        </w:rPr>
      </w:pPr>
      <w:ins w:id="154" w:author="Guilherme Miyata" w:date="2025-11-29T02:26:00Z" w16du:dateUtc="2025-11-29T05:26:00Z">
        <w:r w:rsidRPr="007B6B84">
          <w:t>Fonte: TANG et al., 2021.</w:t>
        </w:r>
      </w:ins>
    </w:p>
    <w:p w14:paraId="6C73C5D5" w14:textId="77777777" w:rsidR="0039363B" w:rsidRPr="007B6B84" w:rsidRDefault="0039363B">
      <w:pPr>
        <w:spacing w:line="360" w:lineRule="auto"/>
        <w:jc w:val="both"/>
        <w:rPr>
          <w:snapToGrid w:val="0"/>
        </w:rPr>
        <w:pPrChange w:id="155" w:author="Guilherme Miyata" w:date="2025-11-29T02:26:00Z" w16du:dateUtc="2025-11-29T05:26:00Z">
          <w:pPr>
            <w:spacing w:line="360" w:lineRule="auto"/>
            <w:ind w:firstLine="567"/>
            <w:jc w:val="both"/>
          </w:pPr>
        </w:pPrChange>
      </w:pPr>
    </w:p>
    <w:p w14:paraId="73F4DAAC" w14:textId="17FC8FC0" w:rsidR="007B6B84" w:rsidRDefault="0039363B" w:rsidP="007B6B84">
      <w:pPr>
        <w:spacing w:line="360" w:lineRule="auto"/>
        <w:ind w:firstLine="708"/>
        <w:jc w:val="both"/>
      </w:pPr>
      <w:ins w:id="156" w:author="Guilherme Miyata" w:date="2025-11-29T02:27:00Z" w16du:dateUtc="2025-11-29T05:27:00Z">
        <w:r w:rsidRPr="007B6B84">
          <w:t>O posicionamento da plataforma móvel é definido pela sua pose, isto é, a combinação entre a posição do ponto central no espaço e a orientação da plataforma em relação ao sistema de coordenadas da base. A posição é representada pelo vetor</w:t>
        </w:r>
      </w:ins>
    </w:p>
    <w:tbl>
      <w:tblPr>
        <w:tblW w:w="8931" w:type="dxa"/>
        <w:jc w:val="center"/>
        <w:tblLayout w:type="fixed"/>
        <w:tblLook w:val="0000" w:firstRow="0" w:lastRow="0" w:firstColumn="0" w:lastColumn="0" w:noHBand="0" w:noVBand="0"/>
      </w:tblPr>
      <w:tblGrid>
        <w:gridCol w:w="7938"/>
        <w:gridCol w:w="993"/>
      </w:tblGrid>
      <w:tr w:rsidR="007B6B84" w14:paraId="20740040" w14:textId="77777777" w:rsidTr="007B6B84">
        <w:trPr>
          <w:trHeight w:val="532"/>
          <w:jc w:val="center"/>
        </w:trPr>
        <w:tc>
          <w:tcPr>
            <w:tcW w:w="7938" w:type="dxa"/>
            <w:vAlign w:val="center"/>
          </w:tcPr>
          <w:p w14:paraId="5E6BD95E" w14:textId="6697B47E" w:rsidR="007B6B84" w:rsidRPr="00742AAF" w:rsidRDefault="007B6B84" w:rsidP="006A46DE">
            <w:pPr>
              <w:tabs>
                <w:tab w:val="left" w:pos="709"/>
              </w:tabs>
              <w:jc w:val="center"/>
              <w:rPr>
                <w:noProof/>
              </w:rPr>
            </w:pPr>
            <m:oMath>
              <m:r>
                <w:ins w:id="157" w:author="Guilherme Miyata" w:date="2025-11-29T02:27:00Z" w16du:dateUtc="2025-11-29T05:27:00Z">
                  <m:rPr>
                    <m:sty m:val="p"/>
                  </m:rPr>
                  <w:rPr>
                    <w:rFonts w:ascii="Cambria Math" w:hAnsi="Cambria Math"/>
                  </w:rPr>
                  <m:t>p=[</m:t>
                </w:ins>
              </m:r>
              <m:r>
                <w:ins w:id="158" w:author="Guilherme Miyata" w:date="2025-11-29T02:27:00Z" w16du:dateUtc="2025-11-29T05:27:00Z">
                  <w:rPr>
                    <w:rFonts w:ascii="Cambria Math" w:hAnsi="Cambria Math"/>
                  </w:rPr>
                  <m:t>x</m:t>
                </w:ins>
              </m:r>
              <m:r>
                <w:ins w:id="159" w:author="Guilherme Miyata" w:date="2025-11-29T02:27:00Z" w16du:dateUtc="2025-11-29T05:27:00Z">
                  <m:rPr>
                    <m:nor/>
                  </m:rPr>
                  <m:t>  </m:t>
                </w:ins>
              </m:r>
              <m:r>
                <w:ins w:id="160" w:author="Guilherme Miyata" w:date="2025-11-29T02:27:00Z" w16du:dateUtc="2025-11-29T05:27:00Z">
                  <w:rPr>
                    <w:rFonts w:ascii="Cambria Math" w:hAnsi="Cambria Math"/>
                  </w:rPr>
                  <m:t>y</m:t>
                </w:ins>
              </m:r>
              <m:r>
                <w:ins w:id="161" w:author="Guilherme Miyata" w:date="2025-11-29T02:27:00Z" w16du:dateUtc="2025-11-29T05:27:00Z">
                  <m:rPr>
                    <m:nor/>
                  </m:rPr>
                  <m:t>  </m:t>
                </w:ins>
              </m:r>
              <m:r>
                <w:ins w:id="162" w:author="Guilherme Miyata" w:date="2025-11-29T02:27:00Z" w16du:dateUtc="2025-11-29T05:27:00Z">
                  <w:rPr>
                    <w:rFonts w:ascii="Cambria Math" w:hAnsi="Cambria Math"/>
                  </w:rPr>
                  <m:t>z</m:t>
                </w:ins>
              </m:r>
              <m:sSup>
                <m:sSupPr>
                  <m:ctrlPr>
                    <w:ins w:id="163" w:author="Guilherme Miyata" w:date="2025-11-29T02:27:00Z" w16du:dateUtc="2025-11-29T05:27:00Z">
                      <w:rPr>
                        <w:rFonts w:ascii="Cambria Math" w:hAnsi="Cambria Math"/>
                      </w:rPr>
                    </w:ins>
                  </m:ctrlPr>
                </m:sSupPr>
                <m:e>
                  <m:r>
                    <w:ins w:id="164" w:author="Guilherme Miyata" w:date="2025-11-29T02:27:00Z" w16du:dateUtc="2025-11-29T05:27:00Z">
                      <m:rPr>
                        <m:sty m:val="p"/>
                      </m:rPr>
                      <w:rPr>
                        <w:rFonts w:ascii="Cambria Math" w:hAnsi="Cambria Math"/>
                      </w:rPr>
                      <m:t>]</m:t>
                    </w:ins>
                  </m:r>
                </m:e>
                <m:sup>
                  <m:r>
                    <w:ins w:id="165" w:author="Guilherme Miyata" w:date="2025-11-29T02:27:00Z" w16du:dateUtc="2025-11-29T05:27:00Z">
                      <w:rPr>
                        <w:rFonts w:ascii="Cambria Math" w:hAnsi="Cambria Math"/>
                      </w:rPr>
                      <m:t>T</m:t>
                    </w:ins>
                  </m:r>
                </m:sup>
              </m:sSup>
              <m:r>
                <w:ins w:id="166" w:author="Guilherme Miyata" w:date="2025-11-29T02:27:00Z" w16du:dateUtc="2025-11-29T05:27:00Z">
                  <m:rPr>
                    <m:sty m:val="p"/>
                  </m:rPr>
                  <w:rPr>
                    <w:rFonts w:ascii="Cambria Math" w:hAnsi="Cambria Math"/>
                  </w:rPr>
                  <m:t>,</m:t>
                </w:ins>
              </m:r>
            </m:oMath>
            <w:r w:rsidRPr="00742AAF">
              <w:rPr>
                <w:noProof/>
              </w:rPr>
              <w:t xml:space="preserve">                          </w:t>
            </w:r>
          </w:p>
        </w:tc>
        <w:tc>
          <w:tcPr>
            <w:tcW w:w="993" w:type="dxa"/>
            <w:vAlign w:val="center"/>
          </w:tcPr>
          <w:p w14:paraId="6A7EE069" w14:textId="752DE7C1" w:rsidR="007B6B84" w:rsidRDefault="007B6B84" w:rsidP="007B6B84">
            <w:pPr>
              <w:pStyle w:val="Equao"/>
              <w:jc w:val="center"/>
            </w:pPr>
          </w:p>
        </w:tc>
      </w:tr>
    </w:tbl>
    <w:p w14:paraId="267CA667" w14:textId="622B7F76" w:rsidR="0039363B" w:rsidRPr="007B6B84" w:rsidRDefault="0039363B" w:rsidP="0039363B">
      <w:pPr>
        <w:spacing w:line="360" w:lineRule="auto"/>
        <w:jc w:val="both"/>
        <w:rPr>
          <w:ins w:id="167" w:author="Guilherme Miyata" w:date="2025-11-29T02:27:00Z" w16du:dateUtc="2025-11-29T05:27:00Z"/>
        </w:rPr>
      </w:pPr>
      <w:ins w:id="168" w:author="Guilherme Miyata" w:date="2025-11-29T02:27:00Z" w16du:dateUtc="2025-11-29T05:27:00Z">
        <w:r w:rsidRPr="007B6B84">
          <w:t xml:space="preserve">enquanto a orientação é descrita pelas rotações em torno dos três eixos, conhecidas </w:t>
        </w:r>
        <w:r w:rsidRPr="007B6B84">
          <w:rPr>
            <w:i/>
            <w:iCs/>
            <w:rPrChange w:id="169" w:author="Guilherme Miyata" w:date="2025-11-30T23:27:00Z" w16du:dateUtc="2025-12-01T02:27:00Z">
              <w:rPr/>
            </w:rPrChange>
          </w:rPr>
          <w:t xml:space="preserve">como </w:t>
        </w:r>
        <w:proofErr w:type="spellStart"/>
        <w:r w:rsidRPr="007B6B84">
          <w:rPr>
            <w:i/>
            <w:iCs/>
            <w:rPrChange w:id="170" w:author="Guilherme Miyata" w:date="2025-11-30T23:27:00Z" w16du:dateUtc="2025-12-01T02:27:00Z">
              <w:rPr/>
            </w:rPrChange>
          </w:rPr>
          <w:t>roll</w:t>
        </w:r>
        <w:proofErr w:type="spellEnd"/>
        <w:r w:rsidRPr="007B6B84">
          <w:rPr>
            <w:i/>
            <w:iCs/>
            <w:rPrChange w:id="171" w:author="Guilherme Miyata" w:date="2025-11-30T23:27:00Z" w16du:dateUtc="2025-12-01T02:27:00Z">
              <w:rPr/>
            </w:rPrChange>
          </w:rPr>
          <w:t xml:space="preserve"> (</w:t>
        </w:r>
      </w:ins>
      <m:oMath>
        <m:sSub>
          <m:sSubPr>
            <m:ctrlPr>
              <w:ins w:id="172" w:author="Guilherme Miyata" w:date="2025-11-29T02:27:00Z" w16du:dateUtc="2025-11-29T05:27:00Z">
                <w:rPr>
                  <w:rFonts w:ascii="Cambria Math" w:hAnsi="Cambria Math"/>
                  <w:i/>
                  <w:iCs/>
                </w:rPr>
              </w:ins>
            </m:ctrlPr>
          </m:sSubPr>
          <m:e>
            <m:r>
              <w:ins w:id="173" w:author="Guilherme Miyata" w:date="2025-11-29T02:27:00Z" w16du:dateUtc="2025-11-29T05:27:00Z">
                <w:rPr>
                  <w:rFonts w:ascii="Cambria Math" w:hAnsi="Cambria Math"/>
                </w:rPr>
                <m:t>θ</m:t>
              </w:ins>
            </m:r>
          </m:e>
          <m:sub>
            <m:r>
              <w:ins w:id="174" w:author="Guilherme Miyata" w:date="2025-11-29T02:27:00Z" w16du:dateUtc="2025-11-29T05:27:00Z">
                <w:rPr>
                  <w:rFonts w:ascii="Cambria Math" w:hAnsi="Cambria Math"/>
                </w:rPr>
                <m:t>x</m:t>
              </w:ins>
            </m:r>
          </m:sub>
        </m:sSub>
      </m:oMath>
      <w:ins w:id="175" w:author="Guilherme Miyata" w:date="2025-11-29T02:27:00Z" w16du:dateUtc="2025-11-29T05:27:00Z">
        <w:r w:rsidRPr="007B6B84">
          <w:rPr>
            <w:i/>
            <w:iCs/>
            <w:rPrChange w:id="176" w:author="Guilherme Miyata" w:date="2025-11-30T23:27:00Z" w16du:dateUtc="2025-12-01T02:27:00Z">
              <w:rPr/>
            </w:rPrChange>
          </w:rPr>
          <w:t>), pitch (</w:t>
        </w:r>
      </w:ins>
      <m:oMath>
        <m:sSub>
          <m:sSubPr>
            <m:ctrlPr>
              <w:ins w:id="177" w:author="Guilherme Miyata" w:date="2025-11-29T02:27:00Z" w16du:dateUtc="2025-11-29T05:27:00Z">
                <w:rPr>
                  <w:rFonts w:ascii="Cambria Math" w:hAnsi="Cambria Math"/>
                  <w:i/>
                  <w:iCs/>
                </w:rPr>
              </w:ins>
            </m:ctrlPr>
          </m:sSubPr>
          <m:e>
            <m:r>
              <w:ins w:id="178" w:author="Guilherme Miyata" w:date="2025-11-29T02:27:00Z" w16du:dateUtc="2025-11-29T05:27:00Z">
                <w:rPr>
                  <w:rFonts w:ascii="Cambria Math" w:hAnsi="Cambria Math"/>
                </w:rPr>
                <m:t>θ</m:t>
              </w:ins>
            </m:r>
          </m:e>
          <m:sub>
            <m:r>
              <w:ins w:id="179" w:author="Guilherme Miyata" w:date="2025-11-29T02:27:00Z" w16du:dateUtc="2025-11-29T05:27:00Z">
                <w:rPr>
                  <w:rFonts w:ascii="Cambria Math" w:hAnsi="Cambria Math"/>
                </w:rPr>
                <m:t>y</m:t>
              </w:ins>
            </m:r>
          </m:sub>
        </m:sSub>
      </m:oMath>
      <w:ins w:id="180" w:author="Guilherme Miyata" w:date="2025-11-29T02:27:00Z" w16du:dateUtc="2025-11-29T05:27:00Z">
        <w:r w:rsidRPr="007B6B84">
          <w:rPr>
            <w:i/>
            <w:iCs/>
            <w:rPrChange w:id="181" w:author="Guilherme Miyata" w:date="2025-11-30T23:27:00Z" w16du:dateUtc="2025-12-01T02:27:00Z">
              <w:rPr/>
            </w:rPrChange>
          </w:rPr>
          <w:t>) e yaw (</w:t>
        </w:r>
      </w:ins>
      <m:oMath>
        <m:sSub>
          <m:sSubPr>
            <m:ctrlPr>
              <w:ins w:id="182" w:author="Guilherme Miyata" w:date="2025-11-29T02:27:00Z" w16du:dateUtc="2025-11-29T05:27:00Z">
                <w:rPr>
                  <w:rFonts w:ascii="Cambria Math" w:hAnsi="Cambria Math"/>
                  <w:i/>
                  <w:iCs/>
                </w:rPr>
              </w:ins>
            </m:ctrlPr>
          </m:sSubPr>
          <m:e>
            <m:r>
              <w:ins w:id="183" w:author="Guilherme Miyata" w:date="2025-11-29T02:27:00Z" w16du:dateUtc="2025-11-29T05:27:00Z">
                <w:rPr>
                  <w:rFonts w:ascii="Cambria Math" w:hAnsi="Cambria Math"/>
                </w:rPr>
                <m:t>θ</m:t>
              </w:ins>
            </m:r>
          </m:e>
          <m:sub>
            <m:r>
              <w:ins w:id="184" w:author="Guilherme Miyata" w:date="2025-11-29T02:27:00Z" w16du:dateUtc="2025-11-29T05:27:00Z">
                <w:rPr>
                  <w:rFonts w:ascii="Cambria Math" w:hAnsi="Cambria Math"/>
                </w:rPr>
                <m:t>z</m:t>
              </w:ins>
            </m:r>
          </m:sub>
        </m:sSub>
      </m:oMath>
      <w:ins w:id="185" w:author="Guilherme Miyata" w:date="2025-11-29T02:27:00Z" w16du:dateUtc="2025-11-29T05:27:00Z">
        <w:r w:rsidRPr="007B6B84">
          <w:rPr>
            <w:i/>
            <w:iCs/>
            <w:rPrChange w:id="186" w:author="Guilherme Miyata" w:date="2025-11-30T23:27:00Z" w16du:dateUtc="2025-12-01T02:27:00Z">
              <w:rPr/>
            </w:rPrChange>
          </w:rPr>
          <w:t>)</w:t>
        </w:r>
        <w:r w:rsidRPr="007B6B84">
          <w:t>.</w:t>
        </w:r>
      </w:ins>
    </w:p>
    <w:p w14:paraId="170890F7" w14:textId="711A92CB" w:rsidR="0039363B" w:rsidRDefault="0039363B" w:rsidP="0039363B">
      <w:pPr>
        <w:spacing w:line="360" w:lineRule="auto"/>
        <w:ind w:firstLine="708"/>
        <w:jc w:val="both"/>
      </w:pPr>
      <w:ins w:id="187" w:author="Guilherme Miyata" w:date="2025-11-29T02:27:00Z" w16du:dateUtc="2025-11-29T05:27:00Z">
        <w:r w:rsidRPr="007B6B84">
          <w:t xml:space="preserve">Para determinar a pose final da plataforma, os pontos de fixação superiores </w:t>
        </w:r>
      </w:ins>
      <m:oMath>
        <m:sSub>
          <m:sSubPr>
            <m:ctrlPr>
              <w:ins w:id="188" w:author="Guilherme Miyata" w:date="2025-11-29T02:27:00Z" w16du:dateUtc="2025-11-29T05:27:00Z">
                <w:rPr>
                  <w:rFonts w:ascii="Cambria Math" w:hAnsi="Cambria Math"/>
                </w:rPr>
              </w:ins>
            </m:ctrlPr>
          </m:sSubPr>
          <m:e>
            <m:r>
              <w:ins w:id="189" w:author="Guilherme Miyata" w:date="2025-11-29T02:27:00Z" w16du:dateUtc="2025-11-29T05:27:00Z">
                <w:rPr>
                  <w:rFonts w:ascii="Cambria Math" w:hAnsi="Cambria Math"/>
                </w:rPr>
                <m:t>P</m:t>
              </w:ins>
            </m:r>
          </m:e>
          <m:sub>
            <m:r>
              <w:ins w:id="190" w:author="Guilherme Miyata" w:date="2025-11-29T02:27:00Z" w16du:dateUtc="2025-11-29T05:27:00Z">
                <w:rPr>
                  <w:rFonts w:ascii="Cambria Math" w:hAnsi="Cambria Math"/>
                </w:rPr>
                <m:t>i</m:t>
              </w:ins>
            </m:r>
          </m:sub>
        </m:sSub>
      </m:oMath>
      <w:ins w:id="191" w:author="Guilherme Miyata" w:date="2025-11-29T02:27:00Z" w16du:dateUtc="2025-11-29T05:27:00Z">
        <w:r w:rsidRPr="007B6B84">
          <w:t xml:space="preserve">, originalmente definidos no referencial da plataforma </w:t>
        </w:r>
      </w:ins>
      <m:oMath>
        <m:r>
          <w:ins w:id="192" w:author="Guilherme Miyata" w:date="2025-11-29T02:27:00Z" w16du:dateUtc="2025-11-29T05:27:00Z">
            <m:rPr>
              <m:sty m:val="p"/>
            </m:rPr>
            <w:rPr>
              <w:rFonts w:ascii="Cambria Math" w:hAnsi="Cambria Math"/>
            </w:rPr>
            <m:t>{</m:t>
          </w:ins>
        </m:r>
        <m:r>
          <w:ins w:id="193" w:author="Guilherme Miyata" w:date="2025-11-29T02:27:00Z" w16du:dateUtc="2025-11-29T05:27:00Z">
            <w:rPr>
              <w:rFonts w:ascii="Cambria Math" w:hAnsi="Cambria Math"/>
            </w:rPr>
            <m:t>P</m:t>
          </w:ins>
        </m:r>
        <m:r>
          <w:ins w:id="194" w:author="Guilherme Miyata" w:date="2025-11-29T02:27:00Z" w16du:dateUtc="2025-11-29T05:27:00Z">
            <m:rPr>
              <m:sty m:val="p"/>
            </m:rPr>
            <w:rPr>
              <w:rFonts w:ascii="Cambria Math" w:hAnsi="Cambria Math"/>
            </w:rPr>
            <m:t>}</m:t>
          </w:ins>
        </m:r>
      </m:oMath>
      <w:ins w:id="195" w:author="Guilherme Miyata" w:date="2025-11-29T02:27:00Z" w16du:dateUtc="2025-11-29T05:27:00Z">
        <w:r w:rsidRPr="007B6B84">
          <w:t xml:space="preserve">, são transformados para o referencial da base </w:t>
        </w:r>
      </w:ins>
      <m:oMath>
        <m:r>
          <w:ins w:id="196" w:author="Guilherme Miyata" w:date="2025-11-29T02:27:00Z" w16du:dateUtc="2025-11-29T05:27:00Z">
            <m:rPr>
              <m:sty m:val="p"/>
            </m:rPr>
            <w:rPr>
              <w:rFonts w:ascii="Cambria Math" w:hAnsi="Cambria Math"/>
            </w:rPr>
            <m:t>{</m:t>
          </w:ins>
        </m:r>
        <m:r>
          <w:ins w:id="197" w:author="Guilherme Miyata" w:date="2025-11-29T02:27:00Z" w16du:dateUtc="2025-11-29T05:27:00Z">
            <w:rPr>
              <w:rFonts w:ascii="Cambria Math" w:hAnsi="Cambria Math"/>
            </w:rPr>
            <m:t>B</m:t>
          </w:ins>
        </m:r>
        <m:r>
          <w:ins w:id="198" w:author="Guilherme Miyata" w:date="2025-11-29T02:27:00Z" w16du:dateUtc="2025-11-29T05:27:00Z">
            <m:rPr>
              <m:sty m:val="p"/>
            </m:rPr>
            <w:rPr>
              <w:rFonts w:ascii="Cambria Math" w:hAnsi="Cambria Math"/>
            </w:rPr>
            <m:t>}</m:t>
          </w:ins>
        </m:r>
      </m:oMath>
      <w:ins w:id="199" w:author="Guilherme Miyata" w:date="2025-11-29T02:27:00Z" w16du:dateUtc="2025-11-29T05:27:00Z">
        <w:r w:rsidRPr="007B6B84">
          <w:t xml:space="preserve"> </w:t>
        </w:r>
      </w:ins>
      <w:ins w:id="200" w:author="Guilherme Miyata" w:date="2025-11-30T23:16:00Z" w16du:dateUtc="2025-12-01T02:16:00Z">
        <w:r w:rsidR="00CA3A19" w:rsidRPr="007B6B84">
          <w:t>utiliz</w:t>
        </w:r>
      </w:ins>
      <w:ins w:id="201" w:author="Guilherme Miyata" w:date="2025-11-30T23:17:00Z" w16du:dateUtc="2025-12-01T02:17:00Z">
        <w:r w:rsidR="00CA3A19" w:rsidRPr="007B6B84">
          <w:t xml:space="preserve">ando o vetor de posição </w:t>
        </w:r>
      </w:ins>
      <m:oMath>
        <m:r>
          <w:ins w:id="202" w:author="Guilherme Miyata" w:date="2025-11-30T23:17:00Z" w16du:dateUtc="2025-12-01T02:17:00Z">
            <w:rPr>
              <w:rFonts w:ascii="Cambria Math" w:hAnsi="Cambria Math"/>
            </w:rPr>
            <m:t>p</m:t>
          </w:ins>
        </m:r>
      </m:oMath>
      <w:ins w:id="203" w:author="Guilherme Miyata" w:date="2025-11-30T23:17:00Z" w16du:dateUtc="2025-12-01T02:17:00Z">
        <w:r w:rsidR="00CA3A19" w:rsidRPr="007B6B84">
          <w:t xml:space="preserve"> </w:t>
        </w:r>
      </w:ins>
      <w:ins w:id="204" w:author="Guilherme Miyata" w:date="2025-11-30T23:18:00Z" w16du:dateUtc="2025-12-01T02:18:00Z">
        <w:r w:rsidR="00CA3A19" w:rsidRPr="007B6B84">
          <w:t>e</w:t>
        </w:r>
      </w:ins>
      <w:ins w:id="205" w:author="Guilherme Miyata" w:date="2025-11-29T02:27:00Z" w16du:dateUtc="2025-11-29T05:27:00Z">
        <w:r w:rsidRPr="007B6B84">
          <w:t xml:space="preserve"> matriz de rotação</w:t>
        </w:r>
      </w:ins>
      <w:ins w:id="206" w:author="Guilherme Miyata" w:date="2025-11-30T23:18:00Z" w16du:dateUtc="2025-12-01T02:18:00Z">
        <w:r w:rsidR="00CA3A19" w:rsidRPr="007B6B84">
          <w:t xml:space="preserve"> composta</w:t>
        </w:r>
      </w:ins>
      <w:ins w:id="207" w:author="Guilherme Miyata" w:date="2025-11-29T02:27:00Z" w16du:dateUtc="2025-11-29T05:27:00Z">
        <w:r w:rsidRPr="007B6B84">
          <w:t xml:space="preserve"> </w:t>
        </w:r>
      </w:ins>
      <m:oMath>
        <m:r>
          <w:ins w:id="208" w:author="Guilherme Miyata" w:date="2025-11-29T02:27:00Z" w16du:dateUtc="2025-11-29T05:27:00Z">
            <w:rPr>
              <w:rFonts w:ascii="Cambria Math" w:hAnsi="Cambria Math"/>
            </w:rPr>
            <m:t>R</m:t>
          </w:ins>
        </m:r>
        <m:r>
          <w:ins w:id="209" w:author="Guilherme Miyata" w:date="2025-11-29T02:27:00Z" w16du:dateUtc="2025-11-29T05:27:00Z">
            <m:rPr>
              <m:sty m:val="p"/>
            </m:rPr>
            <w:rPr>
              <w:rFonts w:ascii="Cambria Math" w:hAnsi="Cambria Math"/>
            </w:rPr>
            <m:t>(</m:t>
          </w:ins>
        </m:r>
        <m:sSub>
          <m:sSubPr>
            <m:ctrlPr>
              <w:ins w:id="210" w:author="Guilherme Miyata" w:date="2025-11-29T02:27:00Z" w16du:dateUtc="2025-11-29T05:27:00Z">
                <w:rPr>
                  <w:rFonts w:ascii="Cambria Math" w:hAnsi="Cambria Math"/>
                </w:rPr>
              </w:ins>
            </m:ctrlPr>
          </m:sSubPr>
          <m:e>
            <m:r>
              <w:ins w:id="211" w:author="Guilherme Miyata" w:date="2025-11-29T02:27:00Z" w16du:dateUtc="2025-11-29T05:27:00Z">
                <w:rPr>
                  <w:rFonts w:ascii="Cambria Math" w:hAnsi="Cambria Math"/>
                </w:rPr>
                <m:t>θ</m:t>
              </w:ins>
            </m:r>
          </m:e>
          <m:sub>
            <m:r>
              <w:ins w:id="212" w:author="Guilherme Miyata" w:date="2025-11-29T02:27:00Z" w16du:dateUtc="2025-11-29T05:27:00Z">
                <w:rPr>
                  <w:rFonts w:ascii="Cambria Math" w:hAnsi="Cambria Math"/>
                </w:rPr>
                <m:t>x</m:t>
              </w:ins>
            </m:r>
          </m:sub>
        </m:sSub>
        <m:r>
          <w:ins w:id="213" w:author="Guilherme Miyata" w:date="2025-11-29T02:27:00Z" w16du:dateUtc="2025-11-29T05:27:00Z">
            <m:rPr>
              <m:sty m:val="p"/>
            </m:rPr>
            <w:rPr>
              <w:rFonts w:ascii="Cambria Math" w:hAnsi="Cambria Math"/>
            </w:rPr>
            <m:t>,</m:t>
          </w:ins>
        </m:r>
        <m:sSub>
          <m:sSubPr>
            <m:ctrlPr>
              <w:ins w:id="214" w:author="Guilherme Miyata" w:date="2025-11-29T02:27:00Z" w16du:dateUtc="2025-11-29T05:27:00Z">
                <w:rPr>
                  <w:rFonts w:ascii="Cambria Math" w:hAnsi="Cambria Math"/>
                </w:rPr>
              </w:ins>
            </m:ctrlPr>
          </m:sSubPr>
          <m:e>
            <m:r>
              <w:ins w:id="215" w:author="Guilherme Miyata" w:date="2025-11-29T02:27:00Z" w16du:dateUtc="2025-11-29T05:27:00Z">
                <w:rPr>
                  <w:rFonts w:ascii="Cambria Math" w:hAnsi="Cambria Math"/>
                </w:rPr>
                <m:t>θ</m:t>
              </w:ins>
            </m:r>
          </m:e>
          <m:sub>
            <m:r>
              <w:ins w:id="216" w:author="Guilherme Miyata" w:date="2025-11-29T02:27:00Z" w16du:dateUtc="2025-11-29T05:27:00Z">
                <w:rPr>
                  <w:rFonts w:ascii="Cambria Math" w:hAnsi="Cambria Math"/>
                </w:rPr>
                <m:t>y</m:t>
              </w:ins>
            </m:r>
          </m:sub>
        </m:sSub>
        <m:r>
          <w:ins w:id="217" w:author="Guilherme Miyata" w:date="2025-11-29T02:27:00Z" w16du:dateUtc="2025-11-29T05:27:00Z">
            <m:rPr>
              <m:sty m:val="p"/>
            </m:rPr>
            <w:rPr>
              <w:rFonts w:ascii="Cambria Math" w:hAnsi="Cambria Math"/>
            </w:rPr>
            <m:t>,</m:t>
          </w:ins>
        </m:r>
        <m:sSub>
          <m:sSubPr>
            <m:ctrlPr>
              <w:ins w:id="218" w:author="Guilherme Miyata" w:date="2025-11-29T02:27:00Z" w16du:dateUtc="2025-11-29T05:27:00Z">
                <w:rPr>
                  <w:rFonts w:ascii="Cambria Math" w:hAnsi="Cambria Math"/>
                </w:rPr>
              </w:ins>
            </m:ctrlPr>
          </m:sSubPr>
          <m:e>
            <m:r>
              <w:ins w:id="219" w:author="Guilherme Miyata" w:date="2025-11-29T02:27:00Z" w16du:dateUtc="2025-11-29T05:27:00Z">
                <w:rPr>
                  <w:rFonts w:ascii="Cambria Math" w:hAnsi="Cambria Math"/>
                </w:rPr>
                <m:t>θ</m:t>
              </w:ins>
            </m:r>
          </m:e>
          <m:sub>
            <m:r>
              <w:ins w:id="220" w:author="Guilherme Miyata" w:date="2025-11-29T02:27:00Z" w16du:dateUtc="2025-11-29T05:27:00Z">
                <w:rPr>
                  <w:rFonts w:ascii="Cambria Math" w:hAnsi="Cambria Math"/>
                </w:rPr>
                <m:t>z</m:t>
              </w:ins>
            </m:r>
          </m:sub>
        </m:sSub>
        <m:r>
          <w:ins w:id="221" w:author="Guilherme Miyata" w:date="2025-11-29T02:27:00Z" w16du:dateUtc="2025-11-29T05:27:00Z">
            <m:rPr>
              <m:sty m:val="p"/>
            </m:rPr>
            <w:rPr>
              <w:rFonts w:ascii="Cambria Math" w:hAnsi="Cambria Math"/>
            </w:rPr>
            <m:t>)</m:t>
          </w:ins>
        </m:r>
      </m:oMath>
      <w:ins w:id="222" w:author="Guilherme Miyata" w:date="2025-11-29T02:27:00Z" w16du:dateUtc="2025-11-29T05:27:00Z">
        <w:r w:rsidRPr="007B6B84">
          <w:t xml:space="preserve"> </w:t>
        </w:r>
      </w:ins>
      <w:ins w:id="223" w:author="Guilherme Miyata" w:date="2025-11-30T23:18:00Z">
        <w:r w:rsidR="00CA3A19" w:rsidRPr="007B6B84">
          <w:t>Esta matriz é obtida pela composição das rotações elementares em torno dos eixos cartesianos X, Y e Z, dadas por:</w:t>
        </w:r>
      </w:ins>
    </w:p>
    <w:tbl>
      <w:tblPr>
        <w:tblW w:w="8720" w:type="dxa"/>
        <w:jc w:val="center"/>
        <w:tblLayout w:type="fixed"/>
        <w:tblLook w:val="0000" w:firstRow="0" w:lastRow="0" w:firstColumn="0" w:lastColumn="0" w:noHBand="0" w:noVBand="0"/>
      </w:tblPr>
      <w:tblGrid>
        <w:gridCol w:w="7797"/>
        <w:gridCol w:w="923"/>
      </w:tblGrid>
      <w:tr w:rsidR="007B6B84" w14:paraId="10BA58B9" w14:textId="77777777" w:rsidTr="007B6B84">
        <w:trPr>
          <w:trHeight w:val="532"/>
          <w:jc w:val="center"/>
        </w:trPr>
        <w:tc>
          <w:tcPr>
            <w:tcW w:w="7797" w:type="dxa"/>
            <w:vAlign w:val="center"/>
          </w:tcPr>
          <w:p w14:paraId="785C556D" w14:textId="3FE7FAA9" w:rsidR="007B6B84" w:rsidRPr="007B6B84" w:rsidRDefault="00000000" w:rsidP="007B6B84">
            <w:pPr>
              <w:rPr>
                <w:ins w:id="224" w:author="Guilherme Miyata" w:date="2025-11-30T23:20:00Z"/>
                <w:rFonts w:ascii="Cambria Math" w:hAnsi="Cambria Math" w:cs="Arial"/>
                <w:i/>
              </w:rPr>
            </w:pPr>
            <m:oMathPara>
              <m:oMath>
                <m:sSub>
                  <m:sSubPr>
                    <m:ctrlPr>
                      <w:ins w:id="225" w:author="Guilherme Miyata" w:date="2025-11-30T23:19:00Z">
                        <w:rPr>
                          <w:rFonts w:ascii="Cambria Math" w:hAnsi="Cambria Math" w:cs="Arial"/>
                          <w:i/>
                        </w:rPr>
                      </w:ins>
                    </m:ctrlPr>
                  </m:sSubPr>
                  <m:e>
                    <m:r>
                      <w:ins w:id="226" w:author="Guilherme Miyata" w:date="2025-11-30T23:19:00Z">
                        <w:rPr>
                          <w:rFonts w:ascii="Cambria Math" w:hAnsi="Cambria Math" w:cs="Arial"/>
                        </w:rPr>
                        <m:t>R</m:t>
                      </w:ins>
                    </m:r>
                  </m:e>
                  <m:sub>
                    <m:r>
                      <w:ins w:id="227" w:author="Guilherme Miyata" w:date="2025-11-30T23:24:00Z">
                        <w:rPr>
                          <w:rFonts w:ascii="Cambria Math" w:hAnsi="Cambria Math" w:cs="Arial"/>
                        </w:rPr>
                        <m:t>x</m:t>
                      </w:ins>
                    </m:r>
                  </m:sub>
                </m:sSub>
                <m:d>
                  <m:dPr>
                    <m:ctrlPr>
                      <w:ins w:id="228" w:author="Guilherme Miyata" w:date="2025-11-30T23:19:00Z">
                        <w:rPr>
                          <w:rFonts w:ascii="Cambria Math" w:hAnsi="Cambria Math" w:cs="Arial"/>
                          <w:i/>
                        </w:rPr>
                      </w:ins>
                    </m:ctrlPr>
                  </m:dPr>
                  <m:e>
                    <m:sSub>
                      <m:sSubPr>
                        <m:ctrlPr>
                          <w:ins w:id="229" w:author="Guilherme Miyata" w:date="2025-11-30T23:19:00Z">
                            <w:rPr>
                              <w:rFonts w:ascii="Cambria Math" w:hAnsi="Cambria Math" w:cs="Arial"/>
                              <w:i/>
                            </w:rPr>
                          </w:ins>
                        </m:ctrlPr>
                      </m:sSubPr>
                      <m:e>
                        <m:r>
                          <w:ins w:id="230" w:author="Guilherme Miyata" w:date="2025-11-30T23:19:00Z">
                            <w:rPr>
                              <w:rFonts w:ascii="Cambria Math" w:hAnsi="Cambria Math" w:cs="Arial"/>
                            </w:rPr>
                            <m:t>θ</m:t>
                          </w:ins>
                        </m:r>
                      </m:e>
                      <m:sub>
                        <m:r>
                          <w:ins w:id="231" w:author="Guilherme Miyata" w:date="2025-11-30T23:24:00Z">
                            <w:rPr>
                              <w:rFonts w:ascii="Cambria Math" w:hAnsi="Cambria Math" w:cs="Arial"/>
                            </w:rPr>
                            <m:t>x</m:t>
                          </w:ins>
                        </m:r>
                      </m:sub>
                    </m:sSub>
                  </m:e>
                </m:d>
                <m:r>
                  <w:ins w:id="232" w:author="Guilherme Miyata" w:date="2025-11-30T23:19:00Z">
                    <w:rPr>
                      <w:rFonts w:ascii="Cambria Math" w:hAnsi="Cambria Math" w:cs="Arial"/>
                    </w:rPr>
                    <m:t>=</m:t>
                  </w:ins>
                </m:r>
                <m:d>
                  <m:dPr>
                    <m:ctrlPr>
                      <w:ins w:id="233" w:author="Guilherme Miyata" w:date="2025-11-30T23:19:00Z">
                        <w:rPr>
                          <w:rFonts w:ascii="Cambria Math" w:hAnsi="Cambria Math" w:cs="Arial"/>
                          <w:i/>
                        </w:rPr>
                      </w:ins>
                    </m:ctrlPr>
                  </m:dPr>
                  <m:e>
                    <m:m>
                      <m:mPr>
                        <m:mcs>
                          <m:mc>
                            <m:mcPr>
                              <m:count m:val="3"/>
                              <m:mcJc m:val="center"/>
                            </m:mcPr>
                          </m:mc>
                        </m:mcs>
                        <m:ctrlPr>
                          <w:ins w:id="234" w:author="Guilherme Miyata" w:date="2025-11-30T23:19:00Z">
                            <w:rPr>
                              <w:rFonts w:ascii="Cambria Math" w:hAnsi="Cambria Math" w:cs="Arial"/>
                              <w:i/>
                            </w:rPr>
                          </w:ins>
                        </m:ctrlPr>
                      </m:mPr>
                      <m:mr>
                        <m:e>
                          <m:r>
                            <w:ins w:id="235" w:author="Guilherme Miyata" w:date="2025-11-30T23:19:00Z">
                              <w:rPr>
                                <w:rFonts w:ascii="Cambria Math" w:hAnsi="Cambria Math" w:cs="Arial"/>
                              </w:rPr>
                              <m:t>1</m:t>
                            </w:ins>
                          </m:r>
                        </m:e>
                        <m:e>
                          <m:r>
                            <w:ins w:id="236" w:author="Guilherme Miyata" w:date="2025-11-30T23:19:00Z">
                              <w:rPr>
                                <w:rFonts w:ascii="Cambria Math" w:hAnsi="Cambria Math" w:cs="Arial"/>
                              </w:rPr>
                              <m:t>0</m:t>
                            </w:ins>
                          </m:r>
                        </m:e>
                        <m:e>
                          <m:r>
                            <w:ins w:id="237" w:author="Guilherme Miyata" w:date="2025-11-30T23:19:00Z">
                              <w:rPr>
                                <w:rFonts w:ascii="Cambria Math" w:hAnsi="Cambria Math" w:cs="Arial"/>
                              </w:rPr>
                              <m:t>0</m:t>
                            </w:ins>
                          </m:r>
                        </m:e>
                      </m:mr>
                      <m:mr>
                        <m:e>
                          <m:r>
                            <w:ins w:id="238" w:author="Guilherme Miyata" w:date="2025-11-30T23:19:00Z">
                              <w:rPr>
                                <w:rFonts w:ascii="Cambria Math" w:hAnsi="Cambria Math" w:cs="Arial"/>
                              </w:rPr>
                              <m:t>0</m:t>
                            </w:ins>
                          </m:r>
                        </m:e>
                        <m:e>
                          <m:func>
                            <m:funcPr>
                              <m:ctrlPr>
                                <w:ins w:id="239" w:author="Guilherme Miyata" w:date="2025-11-30T23:19:00Z">
                                  <w:rPr>
                                    <w:rFonts w:ascii="Cambria Math" w:hAnsi="Cambria Math" w:cs="Arial"/>
                                    <w:i/>
                                  </w:rPr>
                                </w:ins>
                              </m:ctrlPr>
                            </m:funcPr>
                            <m:fName>
                              <m:r>
                                <w:ins w:id="240" w:author="Guilherme Miyata" w:date="2025-11-30T23:19:00Z">
                                  <w:rPr>
                                    <w:rFonts w:ascii="Cambria Math" w:hAnsi="Cambria Math" w:cs="Arial"/>
                                  </w:rPr>
                                  <m:t>cos</m:t>
                                </w:ins>
                              </m:r>
                            </m:fName>
                            <m:e>
                              <m:sSub>
                                <m:sSubPr>
                                  <m:ctrlPr>
                                    <w:ins w:id="241" w:author="Guilherme Miyata" w:date="2025-11-30T23:19:00Z">
                                      <w:rPr>
                                        <w:rFonts w:ascii="Cambria Math" w:hAnsi="Cambria Math" w:cs="Arial"/>
                                        <w:i/>
                                      </w:rPr>
                                    </w:ins>
                                  </m:ctrlPr>
                                </m:sSubPr>
                                <m:e>
                                  <m:r>
                                    <w:ins w:id="242" w:author="Guilherme Miyata" w:date="2025-11-30T23:19:00Z">
                                      <w:rPr>
                                        <w:rFonts w:ascii="Cambria Math" w:hAnsi="Cambria Math" w:cs="Arial"/>
                                      </w:rPr>
                                      <m:t>θ</m:t>
                                    </w:ins>
                                  </m:r>
                                </m:e>
                                <m:sub>
                                  <m:r>
                                    <w:ins w:id="243" w:author="Guilherme Miyata" w:date="2025-11-30T23:24:00Z">
                                      <w:rPr>
                                        <w:rFonts w:ascii="Cambria Math" w:hAnsi="Cambria Math" w:cs="Arial"/>
                                      </w:rPr>
                                      <m:t>x</m:t>
                                    </w:ins>
                                  </m:r>
                                </m:sub>
                              </m:sSub>
                            </m:e>
                          </m:func>
                        </m:e>
                        <m:e>
                          <m:r>
                            <w:ins w:id="244" w:author="Guilherme Miyata" w:date="2025-11-30T23:19:00Z">
                              <w:rPr>
                                <w:rFonts w:ascii="Cambria Math" w:hAnsi="Cambria Math" w:cs="Arial"/>
                              </w:rPr>
                              <m:t>-</m:t>
                            </w:ins>
                          </m:r>
                          <m:func>
                            <m:funcPr>
                              <m:ctrlPr>
                                <w:ins w:id="245" w:author="Guilherme Miyata" w:date="2025-11-30T23:19:00Z">
                                  <w:rPr>
                                    <w:rFonts w:ascii="Cambria Math" w:hAnsi="Cambria Math" w:cs="Arial"/>
                                    <w:i/>
                                  </w:rPr>
                                </w:ins>
                              </m:ctrlPr>
                            </m:funcPr>
                            <m:fName>
                              <m:r>
                                <w:ins w:id="246" w:author="Guilherme Miyata" w:date="2025-11-30T23:19:00Z">
                                  <w:rPr>
                                    <w:rFonts w:ascii="Cambria Math" w:hAnsi="Cambria Math" w:cs="Arial"/>
                                  </w:rPr>
                                  <m:t>sin</m:t>
                                </w:ins>
                              </m:r>
                            </m:fName>
                            <m:e>
                              <m:sSub>
                                <m:sSubPr>
                                  <m:ctrlPr>
                                    <w:ins w:id="247" w:author="Guilherme Miyata" w:date="2025-11-30T23:20:00Z">
                                      <w:rPr>
                                        <w:rFonts w:ascii="Cambria Math" w:hAnsi="Cambria Math" w:cs="Arial"/>
                                        <w:i/>
                                      </w:rPr>
                                    </w:ins>
                                  </m:ctrlPr>
                                </m:sSubPr>
                                <m:e>
                                  <m:r>
                                    <w:ins w:id="248" w:author="Guilherme Miyata" w:date="2025-11-30T23:20:00Z">
                                      <w:rPr>
                                        <w:rFonts w:ascii="Cambria Math" w:hAnsi="Cambria Math" w:cs="Arial"/>
                                      </w:rPr>
                                      <m:t>θ</m:t>
                                    </w:ins>
                                  </m:r>
                                </m:e>
                                <m:sub>
                                  <m:r>
                                    <w:ins w:id="249" w:author="Guilherme Miyata" w:date="2025-11-30T23:24:00Z">
                                      <w:rPr>
                                        <w:rFonts w:ascii="Cambria Math" w:hAnsi="Cambria Math" w:cs="Arial"/>
                                      </w:rPr>
                                      <m:t>x</m:t>
                                    </w:ins>
                                  </m:r>
                                </m:sub>
                              </m:sSub>
                            </m:e>
                          </m:func>
                        </m:e>
                      </m:mr>
                      <m:mr>
                        <m:e>
                          <m:r>
                            <w:ins w:id="250" w:author="Guilherme Miyata" w:date="2025-11-30T23:19:00Z">
                              <w:rPr>
                                <w:rFonts w:ascii="Cambria Math" w:hAnsi="Cambria Math" w:cs="Arial"/>
                              </w:rPr>
                              <m:t>0</m:t>
                            </w:ins>
                          </m:r>
                        </m:e>
                        <m:e>
                          <m:func>
                            <m:funcPr>
                              <m:ctrlPr>
                                <w:ins w:id="251" w:author="Guilherme Miyata" w:date="2025-11-30T23:19:00Z">
                                  <w:rPr>
                                    <w:rFonts w:ascii="Cambria Math" w:hAnsi="Cambria Math" w:cs="Arial"/>
                                    <w:i/>
                                  </w:rPr>
                                </w:ins>
                              </m:ctrlPr>
                            </m:funcPr>
                            <m:fName>
                              <m:r>
                                <w:ins w:id="252" w:author="Guilherme Miyata" w:date="2025-11-30T23:19:00Z">
                                  <w:rPr>
                                    <w:rFonts w:ascii="Cambria Math" w:hAnsi="Cambria Math" w:cs="Arial"/>
                                  </w:rPr>
                                  <m:t>sin</m:t>
                                </w:ins>
                              </m:r>
                            </m:fName>
                            <m:e>
                              <m:sSub>
                                <m:sSubPr>
                                  <m:ctrlPr>
                                    <w:ins w:id="253" w:author="Guilherme Miyata" w:date="2025-11-30T23:20:00Z">
                                      <w:rPr>
                                        <w:rFonts w:ascii="Cambria Math" w:hAnsi="Cambria Math" w:cs="Arial"/>
                                        <w:i/>
                                      </w:rPr>
                                    </w:ins>
                                  </m:ctrlPr>
                                </m:sSubPr>
                                <m:e>
                                  <m:r>
                                    <w:ins w:id="254" w:author="Guilherme Miyata" w:date="2025-11-30T23:20:00Z">
                                      <w:rPr>
                                        <w:rFonts w:ascii="Cambria Math" w:hAnsi="Cambria Math" w:cs="Arial"/>
                                      </w:rPr>
                                      <m:t>θ</m:t>
                                    </w:ins>
                                  </m:r>
                                </m:e>
                                <m:sub>
                                  <m:r>
                                    <w:ins w:id="255" w:author="Guilherme Miyata" w:date="2025-11-30T23:24:00Z">
                                      <w:rPr>
                                        <w:rFonts w:ascii="Cambria Math" w:hAnsi="Cambria Math" w:cs="Arial"/>
                                      </w:rPr>
                                      <m:t>x</m:t>
                                    </w:ins>
                                  </m:r>
                                </m:sub>
                              </m:sSub>
                            </m:e>
                          </m:func>
                        </m:e>
                        <m:e>
                          <m:func>
                            <m:funcPr>
                              <m:ctrlPr>
                                <w:ins w:id="256" w:author="Guilherme Miyata" w:date="2025-11-30T23:19:00Z">
                                  <w:rPr>
                                    <w:rFonts w:ascii="Cambria Math" w:hAnsi="Cambria Math" w:cs="Arial"/>
                                    <w:i/>
                                  </w:rPr>
                                </w:ins>
                              </m:ctrlPr>
                            </m:funcPr>
                            <m:fName>
                              <m:r>
                                <w:ins w:id="257" w:author="Guilherme Miyata" w:date="2025-11-30T23:19:00Z">
                                  <w:rPr>
                                    <w:rFonts w:ascii="Cambria Math" w:hAnsi="Cambria Math" w:cs="Arial"/>
                                  </w:rPr>
                                  <m:t>cos</m:t>
                                </w:ins>
                              </m:r>
                            </m:fName>
                            <m:e>
                              <m:sSub>
                                <m:sSubPr>
                                  <m:ctrlPr>
                                    <w:ins w:id="258" w:author="Guilherme Miyata" w:date="2025-11-30T23:20:00Z">
                                      <w:rPr>
                                        <w:rFonts w:ascii="Cambria Math" w:hAnsi="Cambria Math" w:cs="Arial"/>
                                        <w:i/>
                                      </w:rPr>
                                    </w:ins>
                                  </m:ctrlPr>
                                </m:sSubPr>
                                <m:e>
                                  <m:r>
                                    <w:ins w:id="259" w:author="Guilherme Miyata" w:date="2025-11-30T23:20:00Z">
                                      <w:rPr>
                                        <w:rFonts w:ascii="Cambria Math" w:hAnsi="Cambria Math" w:cs="Arial"/>
                                      </w:rPr>
                                      <m:t>θ</m:t>
                                    </w:ins>
                                  </m:r>
                                </m:e>
                                <m:sub>
                                  <m:r>
                                    <w:ins w:id="260" w:author="Guilherme Miyata" w:date="2025-11-30T23:24:00Z">
                                      <w:rPr>
                                        <w:rFonts w:ascii="Cambria Math" w:hAnsi="Cambria Math" w:cs="Arial"/>
                                      </w:rPr>
                                      <m:t>x</m:t>
                                    </w:ins>
                                  </m:r>
                                </m:sub>
                              </m:sSub>
                            </m:e>
                          </m:func>
                        </m:e>
                      </m:mr>
                    </m:m>
                  </m:e>
                </m:d>
              </m:oMath>
            </m:oMathPara>
          </w:p>
          <w:p w14:paraId="0985E87D" w14:textId="5EFAF532" w:rsidR="007B6B84" w:rsidRPr="00742AAF" w:rsidRDefault="007B6B84" w:rsidP="006A46DE">
            <w:pPr>
              <w:tabs>
                <w:tab w:val="left" w:pos="709"/>
              </w:tabs>
              <w:jc w:val="center"/>
              <w:rPr>
                <w:noProof/>
              </w:rPr>
            </w:pPr>
          </w:p>
        </w:tc>
        <w:tc>
          <w:tcPr>
            <w:tcW w:w="923" w:type="dxa"/>
            <w:vAlign w:val="center"/>
          </w:tcPr>
          <w:p w14:paraId="7134C6C5" w14:textId="18A89D9E" w:rsidR="007B6B84" w:rsidRDefault="007B6B84" w:rsidP="007B6B84">
            <w:pPr>
              <w:pStyle w:val="Equao"/>
            </w:pPr>
          </w:p>
        </w:tc>
      </w:tr>
      <w:tr w:rsidR="007B6B84" w14:paraId="34292923" w14:textId="77777777" w:rsidTr="007B6B84">
        <w:trPr>
          <w:trHeight w:val="532"/>
          <w:jc w:val="center"/>
        </w:trPr>
        <w:tc>
          <w:tcPr>
            <w:tcW w:w="7797" w:type="dxa"/>
            <w:vAlign w:val="center"/>
          </w:tcPr>
          <w:p w14:paraId="70E7087D" w14:textId="77777777" w:rsidR="007B6B84" w:rsidRPr="007B6B84" w:rsidRDefault="00000000" w:rsidP="006A46DE">
            <w:pPr>
              <w:rPr>
                <w:ins w:id="261" w:author="Guilherme Miyata" w:date="2025-11-30T23:22:00Z" w16du:dateUtc="2025-12-01T02:22:00Z"/>
                <w:rFonts w:ascii="Cambria Math" w:hAnsi="Cambria Math" w:cs="Arial"/>
                <w:oMath/>
              </w:rPr>
            </w:pPr>
            <m:oMathPara>
              <m:oMath>
                <m:sSub>
                  <m:sSubPr>
                    <m:ctrlPr>
                      <w:ins w:id="262" w:author="Guilherme Miyata" w:date="2025-11-30T23:20:00Z" w16du:dateUtc="2025-12-01T02:20:00Z">
                        <w:rPr>
                          <w:rFonts w:ascii="Cambria Math" w:hAnsi="Cambria Math" w:cs="Arial"/>
                          <w:i/>
                        </w:rPr>
                      </w:ins>
                    </m:ctrlPr>
                  </m:sSubPr>
                  <m:e>
                    <m:r>
                      <w:ins w:id="263" w:author="Guilherme Miyata" w:date="2025-11-30T23:20:00Z" w16du:dateUtc="2025-12-01T02:20:00Z">
                        <w:rPr>
                          <w:rFonts w:ascii="Cambria Math" w:hAnsi="Cambria Math" w:cs="Arial"/>
                        </w:rPr>
                        <m:t>R</m:t>
                      </w:ins>
                    </m:r>
                  </m:e>
                  <m:sub>
                    <m:r>
                      <w:ins w:id="264" w:author="Guilherme Miyata" w:date="2025-11-30T23:20:00Z" w16du:dateUtc="2025-12-01T02:20:00Z">
                        <w:rPr>
                          <w:rFonts w:ascii="Cambria Math" w:hAnsi="Cambria Math" w:cs="Arial"/>
                        </w:rPr>
                        <m:t>y</m:t>
                      </w:ins>
                    </m:r>
                  </m:sub>
                </m:sSub>
                <m:r>
                  <w:ins w:id="265" w:author="Guilherme Miyata" w:date="2025-11-30T23:20:00Z" w16du:dateUtc="2025-12-01T02:20:00Z">
                    <w:rPr>
                      <w:rFonts w:ascii="Cambria Math" w:hAnsi="Cambria Math" w:cs="Arial"/>
                    </w:rPr>
                    <m:t>(</m:t>
                  </w:ins>
                </m:r>
                <m:sSub>
                  <m:sSubPr>
                    <m:ctrlPr>
                      <w:ins w:id="266" w:author="Guilherme Miyata" w:date="2025-11-30T23:20:00Z" w16du:dateUtc="2025-12-01T02:20:00Z">
                        <w:rPr>
                          <w:rFonts w:ascii="Cambria Math" w:hAnsi="Cambria Math" w:cs="Arial"/>
                          <w:i/>
                        </w:rPr>
                      </w:ins>
                    </m:ctrlPr>
                  </m:sSubPr>
                  <m:e>
                    <m:r>
                      <w:ins w:id="267" w:author="Guilherme Miyata" w:date="2025-11-30T23:20:00Z" w16du:dateUtc="2025-12-01T02:20:00Z">
                        <w:rPr>
                          <w:rFonts w:ascii="Cambria Math" w:hAnsi="Cambria Math" w:cs="Arial"/>
                        </w:rPr>
                        <m:t>θ</m:t>
                      </w:ins>
                    </m:r>
                  </m:e>
                  <m:sub>
                    <m:r>
                      <w:ins w:id="268" w:author="Guilherme Miyata" w:date="2025-11-30T23:20:00Z" w16du:dateUtc="2025-12-01T02:20:00Z">
                        <w:rPr>
                          <w:rFonts w:ascii="Cambria Math" w:hAnsi="Cambria Math" w:cs="Arial"/>
                        </w:rPr>
                        <m:t>y</m:t>
                      </w:ins>
                    </m:r>
                  </m:sub>
                </m:sSub>
                <m:r>
                  <w:ins w:id="269" w:author="Guilherme Miyata" w:date="2025-11-30T23:20:00Z" w16du:dateUtc="2025-12-01T02:20:00Z">
                    <w:rPr>
                      <w:rFonts w:ascii="Cambria Math" w:hAnsi="Cambria Math" w:cs="Arial"/>
                    </w:rPr>
                    <m:t>)=</m:t>
                  </w:ins>
                </m:r>
                <m:d>
                  <m:dPr>
                    <m:ctrlPr>
                      <w:ins w:id="270" w:author="Guilherme Miyata" w:date="2025-11-30T23:20:00Z" w16du:dateUtc="2025-12-01T02:20:00Z">
                        <w:rPr>
                          <w:rFonts w:ascii="Cambria Math" w:hAnsi="Cambria Math" w:cs="Arial"/>
                          <w:i/>
                        </w:rPr>
                      </w:ins>
                    </m:ctrlPr>
                  </m:dPr>
                  <m:e>
                    <m:m>
                      <m:mPr>
                        <m:mcs>
                          <m:mc>
                            <m:mcPr>
                              <m:count m:val="3"/>
                              <m:mcJc m:val="center"/>
                            </m:mcPr>
                          </m:mc>
                        </m:mcs>
                        <m:ctrlPr>
                          <w:ins w:id="271" w:author="Guilherme Miyata" w:date="2025-11-30T23:20:00Z" w16du:dateUtc="2025-12-01T02:20:00Z">
                            <w:rPr>
                              <w:rFonts w:ascii="Cambria Math" w:hAnsi="Cambria Math" w:cs="Arial"/>
                              <w:i/>
                            </w:rPr>
                          </w:ins>
                        </m:ctrlPr>
                      </m:mPr>
                      <m:mr>
                        <m:e>
                          <m:func>
                            <m:funcPr>
                              <m:ctrlPr>
                                <w:ins w:id="272" w:author="Guilherme Miyata" w:date="2025-11-30T23:21:00Z" w16du:dateUtc="2025-12-01T02:21:00Z">
                                  <w:rPr>
                                    <w:rFonts w:ascii="Cambria Math" w:hAnsi="Cambria Math" w:cs="Arial"/>
                                    <w:i/>
                                  </w:rPr>
                                </w:ins>
                              </m:ctrlPr>
                            </m:funcPr>
                            <m:fName>
                              <m:r>
                                <w:ins w:id="273" w:author="Guilherme Miyata" w:date="2025-11-30T23:21:00Z" w16du:dateUtc="2025-12-01T02:21:00Z">
                                  <w:rPr>
                                    <w:rFonts w:ascii="Cambria Math" w:hAnsi="Cambria Math" w:cs="Arial"/>
                                  </w:rPr>
                                  <m:t>cos</m:t>
                                </w:ins>
                              </m:r>
                            </m:fName>
                            <m:e>
                              <m:sSub>
                                <m:sSubPr>
                                  <m:ctrlPr>
                                    <w:ins w:id="274" w:author="Guilherme Miyata" w:date="2025-11-30T23:21:00Z" w16du:dateUtc="2025-12-01T02:21:00Z">
                                      <w:rPr>
                                        <w:rFonts w:ascii="Cambria Math" w:hAnsi="Cambria Math" w:cs="Arial"/>
                                        <w:i/>
                                      </w:rPr>
                                    </w:ins>
                                  </m:ctrlPr>
                                </m:sSubPr>
                                <m:e>
                                  <m:r>
                                    <w:ins w:id="275" w:author="Guilherme Miyata" w:date="2025-11-30T23:21:00Z" w16du:dateUtc="2025-12-01T02:21:00Z">
                                      <w:rPr>
                                        <w:rFonts w:ascii="Cambria Math" w:hAnsi="Cambria Math" w:cs="Arial"/>
                                      </w:rPr>
                                      <m:t>θ</m:t>
                                    </w:ins>
                                  </m:r>
                                </m:e>
                                <m:sub>
                                  <m:r>
                                    <w:ins w:id="276" w:author="Guilherme Miyata" w:date="2025-11-30T23:22:00Z" w16du:dateUtc="2025-12-01T02:22:00Z">
                                      <w:rPr>
                                        <w:rFonts w:ascii="Cambria Math" w:hAnsi="Cambria Math" w:cs="Arial"/>
                                      </w:rPr>
                                      <m:t>y</m:t>
                                    </w:ins>
                                  </m:r>
                                </m:sub>
                              </m:sSub>
                            </m:e>
                          </m:func>
                        </m:e>
                        <m:e>
                          <m:r>
                            <w:ins w:id="277" w:author="Guilherme Miyata" w:date="2025-11-30T23:20:00Z" w16du:dateUtc="2025-12-01T02:20:00Z">
                              <w:rPr>
                                <w:rFonts w:ascii="Cambria Math" w:hAnsi="Cambria Math" w:cs="Arial"/>
                              </w:rPr>
                              <m:t>0</m:t>
                            </w:ins>
                          </m:r>
                        </m:e>
                        <m:e>
                          <m:func>
                            <m:funcPr>
                              <m:ctrlPr>
                                <w:ins w:id="278" w:author="Guilherme Miyata" w:date="2025-11-30T23:21:00Z" w16du:dateUtc="2025-12-01T02:21:00Z">
                                  <w:rPr>
                                    <w:rFonts w:ascii="Cambria Math" w:hAnsi="Cambria Math" w:cs="Arial"/>
                                    <w:i/>
                                  </w:rPr>
                                </w:ins>
                              </m:ctrlPr>
                            </m:funcPr>
                            <m:fName>
                              <m:r>
                                <w:ins w:id="279" w:author="Guilherme Miyata" w:date="2025-11-30T23:21:00Z" w16du:dateUtc="2025-12-01T02:21:00Z">
                                  <w:rPr>
                                    <w:rFonts w:ascii="Cambria Math" w:hAnsi="Cambria Math" w:cs="Arial"/>
                                  </w:rPr>
                                  <m:t>sin</m:t>
                                </w:ins>
                              </m:r>
                            </m:fName>
                            <m:e>
                              <m:sSub>
                                <m:sSubPr>
                                  <m:ctrlPr>
                                    <w:ins w:id="280" w:author="Guilherme Miyata" w:date="2025-11-30T23:21:00Z" w16du:dateUtc="2025-12-01T02:21:00Z">
                                      <w:rPr>
                                        <w:rFonts w:ascii="Cambria Math" w:hAnsi="Cambria Math" w:cs="Arial"/>
                                        <w:i/>
                                      </w:rPr>
                                    </w:ins>
                                  </m:ctrlPr>
                                </m:sSubPr>
                                <m:e>
                                  <m:r>
                                    <w:ins w:id="281" w:author="Guilherme Miyata" w:date="2025-11-30T23:21:00Z" w16du:dateUtc="2025-12-01T02:21:00Z">
                                      <w:rPr>
                                        <w:rFonts w:ascii="Cambria Math" w:hAnsi="Cambria Math" w:cs="Arial"/>
                                      </w:rPr>
                                      <m:t>θ</m:t>
                                    </w:ins>
                                  </m:r>
                                </m:e>
                                <m:sub>
                                  <m:r>
                                    <w:ins w:id="282" w:author="Guilherme Miyata" w:date="2025-11-30T23:21:00Z" w16du:dateUtc="2025-12-01T02:21:00Z">
                                      <w:rPr>
                                        <w:rFonts w:ascii="Cambria Math" w:hAnsi="Cambria Math" w:cs="Arial"/>
                                      </w:rPr>
                                      <m:t>y</m:t>
                                    </w:ins>
                                  </m:r>
                                </m:sub>
                              </m:sSub>
                            </m:e>
                          </m:func>
                        </m:e>
                      </m:mr>
                      <m:mr>
                        <m:e>
                          <m:r>
                            <w:ins w:id="283" w:author="Guilherme Miyata" w:date="2025-11-30T23:20:00Z" w16du:dateUtc="2025-12-01T02:20:00Z">
                              <w:rPr>
                                <w:rFonts w:ascii="Cambria Math" w:hAnsi="Cambria Math" w:cs="Arial"/>
                              </w:rPr>
                              <m:t>0</m:t>
                            </w:ins>
                          </m:r>
                        </m:e>
                        <m:e>
                          <m:r>
                            <w:ins w:id="284" w:author="Guilherme Miyata" w:date="2025-11-30T23:21:00Z" w16du:dateUtc="2025-12-01T02:21:00Z">
                              <w:rPr>
                                <w:rFonts w:ascii="Cambria Math" w:hAnsi="Cambria Math" w:cs="Arial"/>
                              </w:rPr>
                              <m:t>1</m:t>
                            </w:ins>
                          </m:r>
                        </m:e>
                        <m:e>
                          <m:r>
                            <w:ins w:id="285" w:author="Guilherme Miyata" w:date="2025-11-30T23:21:00Z" w16du:dateUtc="2025-12-01T02:21:00Z">
                              <w:rPr>
                                <w:rFonts w:ascii="Cambria Math" w:hAnsi="Cambria Math" w:cs="Arial"/>
                              </w:rPr>
                              <m:t>0</m:t>
                            </w:ins>
                          </m:r>
                        </m:e>
                      </m:mr>
                      <m:mr>
                        <m:e>
                          <m:r>
                            <w:ins w:id="286" w:author="Guilherme Miyata" w:date="2025-11-30T23:21:00Z" w16du:dateUtc="2025-12-01T02:21:00Z">
                              <w:rPr>
                                <w:rFonts w:ascii="Cambria Math" w:hAnsi="Cambria Math" w:cs="Arial"/>
                              </w:rPr>
                              <m:t>-</m:t>
                            </w:ins>
                          </m:r>
                          <m:func>
                            <m:funcPr>
                              <m:ctrlPr>
                                <w:ins w:id="287" w:author="Guilherme Miyata" w:date="2025-11-30T23:21:00Z" w16du:dateUtc="2025-12-01T02:21:00Z">
                                  <w:rPr>
                                    <w:rFonts w:ascii="Cambria Math" w:hAnsi="Cambria Math" w:cs="Arial"/>
                                    <w:i/>
                                  </w:rPr>
                                </w:ins>
                              </m:ctrlPr>
                            </m:funcPr>
                            <m:fName>
                              <m:r>
                                <w:ins w:id="288" w:author="Guilherme Miyata" w:date="2025-11-30T23:21:00Z" w16du:dateUtc="2025-12-01T02:21:00Z">
                                  <w:rPr>
                                    <w:rFonts w:ascii="Cambria Math" w:hAnsi="Cambria Math" w:cs="Arial"/>
                                  </w:rPr>
                                  <m:t>sin</m:t>
                                </w:ins>
                              </m:r>
                            </m:fName>
                            <m:e>
                              <m:sSub>
                                <m:sSubPr>
                                  <m:ctrlPr>
                                    <w:ins w:id="289" w:author="Guilherme Miyata" w:date="2025-11-30T23:21:00Z" w16du:dateUtc="2025-12-01T02:21:00Z">
                                      <w:rPr>
                                        <w:rFonts w:ascii="Cambria Math" w:hAnsi="Cambria Math" w:cs="Arial"/>
                                        <w:i/>
                                      </w:rPr>
                                    </w:ins>
                                  </m:ctrlPr>
                                </m:sSubPr>
                                <m:e>
                                  <m:r>
                                    <w:ins w:id="290" w:author="Guilherme Miyata" w:date="2025-11-30T23:21:00Z" w16du:dateUtc="2025-12-01T02:21:00Z">
                                      <w:rPr>
                                        <w:rFonts w:ascii="Cambria Math" w:hAnsi="Cambria Math" w:cs="Arial"/>
                                      </w:rPr>
                                      <m:t>θ</m:t>
                                    </w:ins>
                                  </m:r>
                                </m:e>
                                <m:sub>
                                  <m:r>
                                    <w:ins w:id="291" w:author="Guilherme Miyata" w:date="2025-11-30T23:22:00Z" w16du:dateUtc="2025-12-01T02:22:00Z">
                                      <w:rPr>
                                        <w:rFonts w:ascii="Cambria Math" w:hAnsi="Cambria Math" w:cs="Arial"/>
                                      </w:rPr>
                                      <m:t>y</m:t>
                                    </w:ins>
                                  </m:r>
                                </m:sub>
                              </m:sSub>
                            </m:e>
                          </m:func>
                        </m:e>
                        <m:e>
                          <m:r>
                            <w:ins w:id="292" w:author="Guilherme Miyata" w:date="2025-11-30T23:21:00Z" w16du:dateUtc="2025-12-01T02:21:00Z">
                              <w:rPr>
                                <w:rFonts w:ascii="Cambria Math" w:hAnsi="Cambria Math" w:cs="Arial"/>
                              </w:rPr>
                              <m:t>0</m:t>
                            </w:ins>
                          </m:r>
                        </m:e>
                        <m:e>
                          <m:func>
                            <m:funcPr>
                              <m:ctrlPr>
                                <w:ins w:id="293" w:author="Guilherme Miyata" w:date="2025-11-30T23:20:00Z" w16du:dateUtc="2025-12-01T02:20:00Z">
                                  <w:rPr>
                                    <w:rFonts w:ascii="Cambria Math" w:hAnsi="Cambria Math" w:cs="Arial"/>
                                    <w:i/>
                                  </w:rPr>
                                </w:ins>
                              </m:ctrlPr>
                            </m:funcPr>
                            <m:fName>
                              <m:r>
                                <w:ins w:id="294" w:author="Guilherme Miyata" w:date="2025-11-30T23:20:00Z" w16du:dateUtc="2025-12-01T02:20:00Z">
                                  <w:rPr>
                                    <w:rFonts w:ascii="Cambria Math" w:hAnsi="Cambria Math" w:cs="Arial"/>
                                  </w:rPr>
                                  <m:t>cos</m:t>
                                </w:ins>
                              </m:r>
                            </m:fName>
                            <m:e>
                              <m:sSub>
                                <m:sSubPr>
                                  <m:ctrlPr>
                                    <w:ins w:id="295" w:author="Guilherme Miyata" w:date="2025-11-30T23:20:00Z" w16du:dateUtc="2025-12-01T02:20:00Z">
                                      <w:rPr>
                                        <w:rFonts w:ascii="Cambria Math" w:hAnsi="Cambria Math" w:cs="Arial"/>
                                        <w:i/>
                                      </w:rPr>
                                    </w:ins>
                                  </m:ctrlPr>
                                </m:sSubPr>
                                <m:e>
                                  <m:r>
                                    <w:ins w:id="296" w:author="Guilherme Miyata" w:date="2025-11-30T23:20:00Z" w16du:dateUtc="2025-12-01T02:20:00Z">
                                      <w:rPr>
                                        <w:rFonts w:ascii="Cambria Math" w:hAnsi="Cambria Math" w:cs="Arial"/>
                                      </w:rPr>
                                      <m:t>θ</m:t>
                                    </w:ins>
                                  </m:r>
                                </m:e>
                                <m:sub>
                                  <m:r>
                                    <w:ins w:id="297" w:author="Guilherme Miyata" w:date="2025-11-30T23:22:00Z" w16du:dateUtc="2025-12-01T02:22:00Z">
                                      <w:rPr>
                                        <w:rFonts w:ascii="Cambria Math" w:hAnsi="Cambria Math" w:cs="Arial"/>
                                      </w:rPr>
                                      <m:t>y</m:t>
                                    </w:ins>
                                  </m:r>
                                </m:sub>
                              </m:sSub>
                            </m:e>
                          </m:func>
                        </m:e>
                      </m:mr>
                    </m:m>
                  </m:e>
                </m:d>
              </m:oMath>
            </m:oMathPara>
          </w:p>
          <w:p w14:paraId="6A3D9A9E" w14:textId="77777777" w:rsidR="007B6B84" w:rsidRPr="007B6B84" w:rsidRDefault="007B6B84" w:rsidP="007B6B84">
            <w:pPr>
              <w:rPr>
                <w:rFonts w:ascii="Cambria Math" w:hAnsi="Cambria Math" w:cs="Arial"/>
                <w:oMath/>
              </w:rPr>
            </w:pPr>
          </w:p>
        </w:tc>
        <w:tc>
          <w:tcPr>
            <w:tcW w:w="923" w:type="dxa"/>
            <w:vAlign w:val="center"/>
          </w:tcPr>
          <w:p w14:paraId="58619F4D" w14:textId="77777777" w:rsidR="007B6B84" w:rsidRDefault="007B6B84" w:rsidP="007B6B84">
            <w:pPr>
              <w:pStyle w:val="Equao"/>
            </w:pPr>
          </w:p>
        </w:tc>
      </w:tr>
      <w:tr w:rsidR="007B6B84" w14:paraId="3C202D72" w14:textId="77777777" w:rsidTr="007B6B84">
        <w:trPr>
          <w:trHeight w:val="532"/>
          <w:jc w:val="center"/>
        </w:trPr>
        <w:tc>
          <w:tcPr>
            <w:tcW w:w="7797" w:type="dxa"/>
            <w:vAlign w:val="center"/>
          </w:tcPr>
          <w:p w14:paraId="0221A0B6" w14:textId="77777777" w:rsidR="007B6B84" w:rsidRPr="007B6B84" w:rsidRDefault="00000000" w:rsidP="007B6B84">
            <w:pPr>
              <w:rPr>
                <w:ins w:id="298" w:author="Guilherme Miyata" w:date="2025-11-30T23:22:00Z" w16du:dateUtc="2025-12-01T02:22:00Z"/>
              </w:rPr>
            </w:pPr>
            <m:oMathPara>
              <m:oMath>
                <m:sSub>
                  <m:sSubPr>
                    <m:ctrlPr>
                      <w:ins w:id="299" w:author="Guilherme Miyata" w:date="2025-11-30T23:22:00Z" w16du:dateUtc="2025-12-01T02:22:00Z">
                        <w:rPr>
                          <w:rFonts w:ascii="Cambria Math" w:hAnsi="Cambria Math" w:cs="Arial"/>
                          <w:i/>
                        </w:rPr>
                      </w:ins>
                    </m:ctrlPr>
                  </m:sSubPr>
                  <m:e>
                    <m:r>
                      <w:ins w:id="300" w:author="Guilherme Miyata" w:date="2025-11-30T23:22:00Z" w16du:dateUtc="2025-12-01T02:22:00Z">
                        <w:rPr>
                          <w:rFonts w:ascii="Cambria Math" w:hAnsi="Cambria Math" w:cs="Arial"/>
                        </w:rPr>
                        <m:t>R</m:t>
                      </w:ins>
                    </m:r>
                  </m:e>
                  <m:sub>
                    <m:r>
                      <w:ins w:id="301" w:author="Guilherme Miyata" w:date="2025-11-30T23:24:00Z" w16du:dateUtc="2025-12-01T02:24:00Z">
                        <w:rPr>
                          <w:rFonts w:ascii="Cambria Math" w:hAnsi="Cambria Math" w:cs="Arial"/>
                        </w:rPr>
                        <m:t>z</m:t>
                      </w:ins>
                    </m:r>
                  </m:sub>
                </m:sSub>
                <m:r>
                  <w:ins w:id="302" w:author="Guilherme Miyata" w:date="2025-11-30T23:22:00Z" w16du:dateUtc="2025-12-01T02:22:00Z">
                    <m:rPr>
                      <m:sty m:val="p"/>
                    </m:rPr>
                    <w:rPr>
                      <w:rFonts w:ascii="Cambria Math" w:hAnsi="Cambria Math"/>
                    </w:rPr>
                    <m:t>(</m:t>
                  </w:ins>
                </m:r>
                <m:sSub>
                  <m:sSubPr>
                    <m:ctrlPr>
                      <w:ins w:id="303" w:author="Guilherme Miyata" w:date="2025-11-30T23:22:00Z" w16du:dateUtc="2025-12-01T02:22:00Z">
                        <w:rPr>
                          <w:rFonts w:ascii="Cambria Math" w:hAnsi="Cambria Math"/>
                        </w:rPr>
                      </w:ins>
                    </m:ctrlPr>
                  </m:sSubPr>
                  <m:e>
                    <m:r>
                      <w:ins w:id="304" w:author="Guilherme Miyata" w:date="2025-11-30T23:22:00Z" w16du:dateUtc="2025-12-01T02:22:00Z">
                        <w:rPr>
                          <w:rFonts w:ascii="Cambria Math" w:hAnsi="Cambria Math"/>
                        </w:rPr>
                        <m:t>θ</m:t>
                      </w:ins>
                    </m:r>
                  </m:e>
                  <m:sub>
                    <m:r>
                      <w:ins w:id="305" w:author="Guilherme Miyata" w:date="2025-11-30T23:24:00Z" w16du:dateUtc="2025-12-01T02:24:00Z">
                        <w:rPr>
                          <w:rFonts w:ascii="Cambria Math" w:hAnsi="Cambria Math"/>
                        </w:rPr>
                        <m:t>z</m:t>
                      </w:ins>
                    </m:r>
                  </m:sub>
                </m:sSub>
                <m:r>
                  <w:ins w:id="306" w:author="Guilherme Miyata" w:date="2025-11-30T23:22:00Z" w16du:dateUtc="2025-12-01T02:22:00Z">
                    <m:rPr>
                      <m:sty m:val="p"/>
                    </m:rPr>
                    <w:rPr>
                      <w:rFonts w:ascii="Cambria Math" w:hAnsi="Cambria Math"/>
                    </w:rPr>
                    <m:t>)</m:t>
                  </w:ins>
                </m:r>
                <m:r>
                  <w:ins w:id="307" w:author="Guilherme Miyata" w:date="2025-11-30T23:22:00Z" w16du:dateUtc="2025-12-01T02:22:00Z">
                    <w:rPr>
                      <w:rFonts w:ascii="Cambria Math" w:hAnsi="Cambria Math" w:cs="Arial"/>
                    </w:rPr>
                    <m:t>=</m:t>
                  </w:ins>
                </m:r>
                <m:d>
                  <m:dPr>
                    <m:ctrlPr>
                      <w:ins w:id="308" w:author="Guilherme Miyata" w:date="2025-11-30T23:22:00Z" w16du:dateUtc="2025-12-01T02:22:00Z">
                        <w:rPr>
                          <w:rFonts w:ascii="Cambria Math" w:hAnsi="Cambria Math" w:cs="Arial"/>
                          <w:i/>
                        </w:rPr>
                      </w:ins>
                    </m:ctrlPr>
                  </m:dPr>
                  <m:e>
                    <m:m>
                      <m:mPr>
                        <m:mcs>
                          <m:mc>
                            <m:mcPr>
                              <m:count m:val="3"/>
                              <m:mcJc m:val="center"/>
                            </m:mcPr>
                          </m:mc>
                        </m:mcs>
                        <m:ctrlPr>
                          <w:ins w:id="309" w:author="Guilherme Miyata" w:date="2025-11-30T23:22:00Z" w16du:dateUtc="2025-12-01T02:22:00Z">
                            <w:rPr>
                              <w:rFonts w:ascii="Cambria Math" w:hAnsi="Cambria Math" w:cs="Arial"/>
                              <w:i/>
                            </w:rPr>
                          </w:ins>
                        </m:ctrlPr>
                      </m:mPr>
                      <m:mr>
                        <m:e>
                          <m:func>
                            <m:funcPr>
                              <m:ctrlPr>
                                <w:ins w:id="310" w:author="Guilherme Miyata" w:date="2025-11-30T23:22:00Z" w16du:dateUtc="2025-12-01T02:22:00Z">
                                  <w:rPr>
                                    <w:rFonts w:ascii="Cambria Math" w:hAnsi="Cambria Math" w:cs="Arial"/>
                                    <w:i/>
                                  </w:rPr>
                                </w:ins>
                              </m:ctrlPr>
                            </m:funcPr>
                            <m:fName>
                              <m:r>
                                <w:ins w:id="311" w:author="Guilherme Miyata" w:date="2025-11-30T23:22:00Z" w16du:dateUtc="2025-12-01T02:22:00Z">
                                  <m:rPr>
                                    <m:sty m:val="p"/>
                                  </m:rPr>
                                  <w:rPr>
                                    <w:rFonts w:ascii="Cambria Math" w:hAnsi="Cambria Math" w:cs="Arial"/>
                                  </w:rPr>
                                  <m:t>cos</m:t>
                                </w:ins>
                              </m:r>
                            </m:fName>
                            <m:e>
                              <m:sSub>
                                <m:sSubPr>
                                  <m:ctrlPr>
                                    <w:ins w:id="312" w:author="Guilherme Miyata" w:date="2025-11-30T23:22:00Z" w16du:dateUtc="2025-12-01T02:22:00Z">
                                      <w:rPr>
                                        <w:rFonts w:ascii="Cambria Math" w:hAnsi="Cambria Math"/>
                                      </w:rPr>
                                    </w:ins>
                                  </m:ctrlPr>
                                </m:sSubPr>
                                <m:e>
                                  <m:r>
                                    <w:ins w:id="313" w:author="Guilherme Miyata" w:date="2025-11-30T23:22:00Z" w16du:dateUtc="2025-12-01T02:22:00Z">
                                      <w:rPr>
                                        <w:rFonts w:ascii="Cambria Math" w:hAnsi="Cambria Math"/>
                                      </w:rPr>
                                      <m:t>θ</m:t>
                                    </w:ins>
                                  </m:r>
                                </m:e>
                                <m:sub>
                                  <m:r>
                                    <w:ins w:id="314" w:author="Guilherme Miyata" w:date="2025-11-30T23:24:00Z" w16du:dateUtc="2025-12-01T02:24:00Z">
                                      <w:rPr>
                                        <w:rFonts w:ascii="Cambria Math" w:hAnsi="Cambria Math"/>
                                      </w:rPr>
                                      <m:t>z</m:t>
                                    </w:ins>
                                  </m:r>
                                </m:sub>
                              </m:sSub>
                            </m:e>
                          </m:func>
                        </m:e>
                        <m:e>
                          <m:r>
                            <w:ins w:id="315" w:author="Guilherme Miyata" w:date="2025-11-30T23:23:00Z" w16du:dateUtc="2025-12-01T02:23:00Z">
                              <w:rPr>
                                <w:rFonts w:ascii="Cambria Math" w:hAnsi="Cambria Math" w:cs="Arial"/>
                              </w:rPr>
                              <m:t>-</m:t>
                            </w:ins>
                          </m:r>
                          <m:func>
                            <m:funcPr>
                              <m:ctrlPr>
                                <w:ins w:id="316" w:author="Guilherme Miyata" w:date="2025-11-30T23:23:00Z" w16du:dateUtc="2025-12-01T02:23:00Z">
                                  <w:rPr>
                                    <w:rFonts w:ascii="Cambria Math" w:hAnsi="Cambria Math" w:cs="Arial"/>
                                    <w:i/>
                                  </w:rPr>
                                </w:ins>
                              </m:ctrlPr>
                            </m:funcPr>
                            <m:fName>
                              <m:r>
                                <w:ins w:id="317" w:author="Guilherme Miyata" w:date="2025-11-30T23:23:00Z" w16du:dateUtc="2025-12-01T02:23:00Z">
                                  <m:rPr>
                                    <m:sty m:val="p"/>
                                  </m:rPr>
                                  <w:rPr>
                                    <w:rFonts w:ascii="Cambria Math" w:hAnsi="Cambria Math" w:cs="Arial"/>
                                  </w:rPr>
                                  <m:t>sin</m:t>
                                </w:ins>
                              </m:r>
                            </m:fName>
                            <m:e>
                              <m:sSub>
                                <m:sSubPr>
                                  <m:ctrlPr>
                                    <w:ins w:id="318" w:author="Guilherme Miyata" w:date="2025-11-30T23:23:00Z" w16du:dateUtc="2025-12-01T02:23:00Z">
                                      <w:rPr>
                                        <w:rFonts w:ascii="Cambria Math" w:hAnsi="Cambria Math"/>
                                      </w:rPr>
                                    </w:ins>
                                  </m:ctrlPr>
                                </m:sSubPr>
                                <m:e>
                                  <m:r>
                                    <w:ins w:id="319" w:author="Guilherme Miyata" w:date="2025-11-30T23:23:00Z" w16du:dateUtc="2025-12-01T02:23:00Z">
                                      <w:rPr>
                                        <w:rFonts w:ascii="Cambria Math" w:hAnsi="Cambria Math"/>
                                      </w:rPr>
                                      <m:t>θ</m:t>
                                    </w:ins>
                                  </m:r>
                                </m:e>
                                <m:sub>
                                  <m:r>
                                    <w:ins w:id="320" w:author="Guilherme Miyata" w:date="2025-11-30T23:23:00Z" w16du:dateUtc="2025-12-01T02:23:00Z">
                                      <w:rPr>
                                        <w:rFonts w:ascii="Cambria Math" w:hAnsi="Cambria Math"/>
                                      </w:rPr>
                                      <m:t>z</m:t>
                                    </w:ins>
                                  </m:r>
                                </m:sub>
                              </m:sSub>
                            </m:e>
                          </m:func>
                        </m:e>
                        <m:e>
                          <m:r>
                            <w:ins w:id="321" w:author="Guilherme Miyata" w:date="2025-11-30T23:23:00Z" w16du:dateUtc="2025-12-01T02:23:00Z">
                              <w:rPr>
                                <w:rFonts w:ascii="Cambria Math" w:hAnsi="Cambria Math" w:cs="Arial"/>
                              </w:rPr>
                              <m:t>0</m:t>
                            </w:ins>
                          </m:r>
                        </m:e>
                      </m:mr>
                      <m:mr>
                        <m:e>
                          <m:r>
                            <w:ins w:id="322" w:author="Guilherme Miyata" w:date="2025-11-30T23:23:00Z" w16du:dateUtc="2025-12-01T02:23:00Z">
                              <w:rPr>
                                <w:rFonts w:ascii="Cambria Math" w:hAnsi="Cambria Math" w:cs="Arial"/>
                              </w:rPr>
                              <m:t>-</m:t>
                            </w:ins>
                          </m:r>
                          <m:func>
                            <m:funcPr>
                              <m:ctrlPr>
                                <w:ins w:id="323" w:author="Guilherme Miyata" w:date="2025-11-30T23:23:00Z" w16du:dateUtc="2025-12-01T02:23:00Z">
                                  <w:rPr>
                                    <w:rFonts w:ascii="Cambria Math" w:hAnsi="Cambria Math" w:cs="Arial"/>
                                    <w:i/>
                                  </w:rPr>
                                </w:ins>
                              </m:ctrlPr>
                            </m:funcPr>
                            <m:fName>
                              <m:r>
                                <w:ins w:id="324" w:author="Guilherme Miyata" w:date="2025-11-30T23:23:00Z" w16du:dateUtc="2025-12-01T02:23:00Z">
                                  <m:rPr>
                                    <m:sty m:val="p"/>
                                  </m:rPr>
                                  <w:rPr>
                                    <w:rFonts w:ascii="Cambria Math" w:hAnsi="Cambria Math" w:cs="Arial"/>
                                  </w:rPr>
                                  <m:t>sin</m:t>
                                </w:ins>
                              </m:r>
                            </m:fName>
                            <m:e>
                              <m:sSub>
                                <m:sSubPr>
                                  <m:ctrlPr>
                                    <w:ins w:id="325" w:author="Guilherme Miyata" w:date="2025-11-30T23:23:00Z" w16du:dateUtc="2025-12-01T02:23:00Z">
                                      <w:rPr>
                                        <w:rFonts w:ascii="Cambria Math" w:hAnsi="Cambria Math"/>
                                      </w:rPr>
                                    </w:ins>
                                  </m:ctrlPr>
                                </m:sSubPr>
                                <m:e>
                                  <m:r>
                                    <w:ins w:id="326" w:author="Guilherme Miyata" w:date="2025-11-30T23:23:00Z" w16du:dateUtc="2025-12-01T02:23:00Z">
                                      <w:rPr>
                                        <w:rFonts w:ascii="Cambria Math" w:hAnsi="Cambria Math"/>
                                      </w:rPr>
                                      <m:t>θ</m:t>
                                    </w:ins>
                                  </m:r>
                                </m:e>
                                <m:sub>
                                  <m:r>
                                    <w:ins w:id="327" w:author="Guilherme Miyata" w:date="2025-11-30T23:24:00Z" w16du:dateUtc="2025-12-01T02:24:00Z">
                                      <w:rPr>
                                        <w:rFonts w:ascii="Cambria Math" w:hAnsi="Cambria Math"/>
                                      </w:rPr>
                                      <m:t>z</m:t>
                                    </w:ins>
                                  </m:r>
                                </m:sub>
                              </m:sSub>
                            </m:e>
                          </m:func>
                        </m:e>
                        <m:e>
                          <m:func>
                            <m:funcPr>
                              <m:ctrlPr>
                                <w:ins w:id="328" w:author="Guilherme Miyata" w:date="2025-11-30T23:22:00Z" w16du:dateUtc="2025-12-01T02:22:00Z">
                                  <w:rPr>
                                    <w:rFonts w:ascii="Cambria Math" w:hAnsi="Cambria Math" w:cs="Arial"/>
                                    <w:i/>
                                  </w:rPr>
                                </w:ins>
                              </m:ctrlPr>
                            </m:funcPr>
                            <m:fName>
                              <m:r>
                                <w:ins w:id="329" w:author="Guilherme Miyata" w:date="2025-11-30T23:22:00Z" w16du:dateUtc="2025-12-01T02:22:00Z">
                                  <m:rPr>
                                    <m:sty m:val="p"/>
                                  </m:rPr>
                                  <w:rPr>
                                    <w:rFonts w:ascii="Cambria Math" w:hAnsi="Cambria Math" w:cs="Arial"/>
                                  </w:rPr>
                                  <m:t>cos</m:t>
                                </w:ins>
                              </m:r>
                            </m:fName>
                            <m:e>
                              <m:sSub>
                                <m:sSubPr>
                                  <m:ctrlPr>
                                    <w:ins w:id="330" w:author="Guilherme Miyata" w:date="2025-11-30T23:22:00Z" w16du:dateUtc="2025-12-01T02:22:00Z">
                                      <w:rPr>
                                        <w:rFonts w:ascii="Cambria Math" w:hAnsi="Cambria Math"/>
                                      </w:rPr>
                                    </w:ins>
                                  </m:ctrlPr>
                                </m:sSubPr>
                                <m:e>
                                  <m:r>
                                    <w:ins w:id="331" w:author="Guilherme Miyata" w:date="2025-11-30T23:22:00Z" w16du:dateUtc="2025-12-01T02:22:00Z">
                                      <w:rPr>
                                        <w:rFonts w:ascii="Cambria Math" w:hAnsi="Cambria Math"/>
                                      </w:rPr>
                                      <m:t>θ</m:t>
                                    </w:ins>
                                  </m:r>
                                </m:e>
                                <m:sub>
                                  <m:r>
                                    <w:ins w:id="332" w:author="Guilherme Miyata" w:date="2025-11-30T23:23:00Z" w16du:dateUtc="2025-12-01T02:23:00Z">
                                      <w:rPr>
                                        <w:rFonts w:ascii="Cambria Math" w:hAnsi="Cambria Math"/>
                                      </w:rPr>
                                      <m:t>z</m:t>
                                    </w:ins>
                                  </m:r>
                                </m:sub>
                              </m:sSub>
                            </m:e>
                          </m:func>
                        </m:e>
                        <m:e>
                          <m:r>
                            <w:ins w:id="333" w:author="Guilherme Miyata" w:date="2025-11-30T23:22:00Z" w16du:dateUtc="2025-12-01T02:22:00Z">
                              <w:rPr>
                                <w:rFonts w:ascii="Cambria Math" w:hAnsi="Cambria Math" w:cs="Arial"/>
                              </w:rPr>
                              <m:t>0</m:t>
                            </w:ins>
                          </m:r>
                        </m:e>
                      </m:mr>
                      <m:mr>
                        <m:e>
                          <m:r>
                            <w:ins w:id="334" w:author="Guilherme Miyata" w:date="2025-11-30T23:23:00Z" w16du:dateUtc="2025-12-01T02:23:00Z">
                              <w:rPr>
                                <w:rFonts w:ascii="Cambria Math" w:hAnsi="Cambria Math" w:cs="Arial"/>
                              </w:rPr>
                              <m:t>0</m:t>
                            </w:ins>
                          </m:r>
                        </m:e>
                        <m:e>
                          <m:r>
                            <w:ins w:id="335" w:author="Guilherme Miyata" w:date="2025-11-30T23:22:00Z" w16du:dateUtc="2025-12-01T02:22:00Z">
                              <w:rPr>
                                <w:rFonts w:ascii="Cambria Math" w:hAnsi="Cambria Math" w:cs="Arial"/>
                              </w:rPr>
                              <m:t>0</m:t>
                            </w:ins>
                          </m:r>
                        </m:e>
                        <m:e>
                          <m:r>
                            <w:ins w:id="336" w:author="Guilherme Miyata" w:date="2025-11-30T23:23:00Z" w16du:dateUtc="2025-12-01T02:23:00Z">
                              <w:rPr>
                                <w:rFonts w:ascii="Cambria Math" w:hAnsi="Cambria Math" w:cs="Arial"/>
                              </w:rPr>
                              <m:t>0</m:t>
                            </w:ins>
                          </m:r>
                        </m:e>
                      </m:mr>
                    </m:m>
                  </m:e>
                </m:d>
              </m:oMath>
            </m:oMathPara>
          </w:p>
          <w:p w14:paraId="2136189B" w14:textId="77777777" w:rsidR="007B6B84" w:rsidRPr="007B6B84" w:rsidRDefault="007B6B84" w:rsidP="007B6B84">
            <w:pPr>
              <w:rPr>
                <w:rFonts w:ascii="Cambria Math" w:hAnsi="Cambria Math" w:cs="Arial"/>
                <w:oMath/>
              </w:rPr>
            </w:pPr>
          </w:p>
        </w:tc>
        <w:tc>
          <w:tcPr>
            <w:tcW w:w="923" w:type="dxa"/>
            <w:vAlign w:val="center"/>
          </w:tcPr>
          <w:p w14:paraId="335AC40E" w14:textId="77777777" w:rsidR="007B6B84" w:rsidRDefault="007B6B84" w:rsidP="007B6B84">
            <w:pPr>
              <w:pStyle w:val="Equao"/>
            </w:pPr>
          </w:p>
        </w:tc>
      </w:tr>
    </w:tbl>
    <w:p w14:paraId="4600824A" w14:textId="77777777" w:rsidR="00CA3A19" w:rsidRDefault="00CA3A19" w:rsidP="00CA3A19">
      <w:pPr>
        <w:spacing w:line="360" w:lineRule="auto"/>
        <w:ind w:firstLine="708"/>
        <w:jc w:val="both"/>
      </w:pPr>
      <w:ins w:id="337" w:author="Guilherme Miyata" w:date="2025-11-30T23:25:00Z">
        <w:r w:rsidRPr="007B6B84">
          <w:t>A matriz de rotação total, considerando a sequência X–Y–Z, é dada por:</w:t>
        </w:r>
      </w:ins>
    </w:p>
    <w:tbl>
      <w:tblPr>
        <w:tblW w:w="8720" w:type="dxa"/>
        <w:jc w:val="center"/>
        <w:tblLayout w:type="fixed"/>
        <w:tblLook w:val="0000" w:firstRow="0" w:lastRow="0" w:firstColumn="0" w:lastColumn="0" w:noHBand="0" w:noVBand="0"/>
      </w:tblPr>
      <w:tblGrid>
        <w:gridCol w:w="7797"/>
        <w:gridCol w:w="923"/>
      </w:tblGrid>
      <w:tr w:rsidR="007B6B84" w14:paraId="7CF7CCDC" w14:textId="77777777" w:rsidTr="006A46DE">
        <w:trPr>
          <w:trHeight w:val="532"/>
          <w:jc w:val="center"/>
        </w:trPr>
        <w:tc>
          <w:tcPr>
            <w:tcW w:w="7797" w:type="dxa"/>
            <w:vAlign w:val="center"/>
          </w:tcPr>
          <w:p w14:paraId="17AD949C" w14:textId="25CAF3B1" w:rsidR="007B6B84" w:rsidRPr="007B6B84" w:rsidRDefault="007B6B84" w:rsidP="006A46DE">
            <w:pPr>
              <w:rPr>
                <w:rFonts w:ascii="Cambria Math" w:hAnsi="Cambria Math" w:cs="Arial"/>
                <w:oMath/>
              </w:rPr>
            </w:pPr>
            <m:oMathPara>
              <m:oMath>
                <m:r>
                  <w:ins w:id="338" w:author="Guilherme Miyata" w:date="2025-11-30T23:25:00Z">
                    <w:rPr>
                      <w:rFonts w:ascii="Cambria Math" w:hAnsi="Cambria Math"/>
                    </w:rPr>
                    <m:t>R(</m:t>
                  </w:ins>
                </m:r>
                <m:sSub>
                  <m:sSubPr>
                    <m:ctrlPr>
                      <w:ins w:id="339" w:author="Guilherme Miyata" w:date="2025-11-30T23:25:00Z">
                        <w:rPr>
                          <w:rFonts w:ascii="Cambria Math" w:hAnsi="Cambria Math"/>
                        </w:rPr>
                      </w:ins>
                    </m:ctrlPr>
                  </m:sSubPr>
                  <m:e>
                    <m:r>
                      <w:ins w:id="340" w:author="Guilherme Miyata" w:date="2025-11-30T23:25:00Z">
                        <w:rPr>
                          <w:rFonts w:ascii="Cambria Math" w:hAnsi="Cambria Math"/>
                        </w:rPr>
                        <m:t>θ</m:t>
                      </w:ins>
                    </m:r>
                  </m:e>
                  <m:sub>
                    <m:r>
                      <w:ins w:id="341" w:author="Guilherme Miyata" w:date="2025-11-30T23:25:00Z">
                        <w:rPr>
                          <w:rFonts w:ascii="Cambria Math" w:hAnsi="Cambria Math"/>
                        </w:rPr>
                        <m:t>x</m:t>
                      </w:ins>
                    </m:r>
                  </m:sub>
                </m:sSub>
                <m:r>
                  <w:ins w:id="342" w:author="Guilherme Miyata" w:date="2025-11-30T23:25:00Z">
                    <w:rPr>
                      <w:rFonts w:ascii="Cambria Math" w:hAnsi="Cambria Math"/>
                    </w:rPr>
                    <m:t>,</m:t>
                  </w:ins>
                </m:r>
                <m:sSub>
                  <m:sSubPr>
                    <m:ctrlPr>
                      <w:ins w:id="343" w:author="Guilherme Miyata" w:date="2025-11-30T23:25:00Z">
                        <w:rPr>
                          <w:rFonts w:ascii="Cambria Math" w:hAnsi="Cambria Math"/>
                        </w:rPr>
                      </w:ins>
                    </m:ctrlPr>
                  </m:sSubPr>
                  <m:e>
                    <m:r>
                      <w:ins w:id="344" w:author="Guilherme Miyata" w:date="2025-11-30T23:25:00Z">
                        <w:rPr>
                          <w:rFonts w:ascii="Cambria Math" w:hAnsi="Cambria Math"/>
                        </w:rPr>
                        <m:t>θ</m:t>
                      </w:ins>
                    </m:r>
                  </m:e>
                  <m:sub>
                    <m:r>
                      <w:ins w:id="345" w:author="Guilherme Miyata" w:date="2025-11-30T23:25:00Z">
                        <w:rPr>
                          <w:rFonts w:ascii="Cambria Math" w:hAnsi="Cambria Math"/>
                        </w:rPr>
                        <m:t>y</m:t>
                      </w:ins>
                    </m:r>
                  </m:sub>
                </m:sSub>
                <m:r>
                  <w:ins w:id="346" w:author="Guilherme Miyata" w:date="2025-11-30T23:25:00Z">
                    <w:rPr>
                      <w:rFonts w:ascii="Cambria Math" w:hAnsi="Cambria Math"/>
                    </w:rPr>
                    <m:t>,</m:t>
                  </w:ins>
                </m:r>
                <m:sSub>
                  <m:sSubPr>
                    <m:ctrlPr>
                      <w:ins w:id="347" w:author="Guilherme Miyata" w:date="2025-11-30T23:25:00Z">
                        <w:rPr>
                          <w:rFonts w:ascii="Cambria Math" w:hAnsi="Cambria Math"/>
                        </w:rPr>
                      </w:ins>
                    </m:ctrlPr>
                  </m:sSubPr>
                  <m:e>
                    <m:r>
                      <w:ins w:id="348" w:author="Guilherme Miyata" w:date="2025-11-30T23:25:00Z">
                        <w:rPr>
                          <w:rFonts w:ascii="Cambria Math" w:hAnsi="Cambria Math"/>
                        </w:rPr>
                        <m:t>θ</m:t>
                      </w:ins>
                    </m:r>
                  </m:e>
                  <m:sub>
                    <m:r>
                      <w:ins w:id="349" w:author="Guilherme Miyata" w:date="2025-11-30T23:25:00Z">
                        <w:rPr>
                          <w:rFonts w:ascii="Cambria Math" w:hAnsi="Cambria Math"/>
                        </w:rPr>
                        <m:t>z</m:t>
                      </w:ins>
                    </m:r>
                  </m:sub>
                </m:sSub>
                <m:r>
                  <w:ins w:id="350" w:author="Guilherme Miyata" w:date="2025-11-30T23:25:00Z">
                    <w:rPr>
                      <w:rFonts w:ascii="Cambria Math" w:hAnsi="Cambria Math"/>
                    </w:rPr>
                    <m:t>)=</m:t>
                  </w:ins>
                </m:r>
                <m:sSub>
                  <m:sSubPr>
                    <m:ctrlPr>
                      <w:ins w:id="351" w:author="Guilherme Miyata" w:date="2025-11-30T23:25:00Z">
                        <w:rPr>
                          <w:rFonts w:ascii="Cambria Math" w:hAnsi="Cambria Math"/>
                        </w:rPr>
                      </w:ins>
                    </m:ctrlPr>
                  </m:sSubPr>
                  <m:e>
                    <m:r>
                      <w:ins w:id="352" w:author="Guilherme Miyata" w:date="2025-11-30T23:25:00Z">
                        <w:rPr>
                          <w:rFonts w:ascii="Cambria Math" w:hAnsi="Cambria Math"/>
                        </w:rPr>
                        <m:t>R</m:t>
                      </w:ins>
                    </m:r>
                  </m:e>
                  <m:sub>
                    <m:r>
                      <w:ins w:id="353" w:author="Guilherme Miyata" w:date="2025-11-30T23:25:00Z">
                        <w:rPr>
                          <w:rFonts w:ascii="Cambria Math" w:hAnsi="Cambria Math"/>
                        </w:rPr>
                        <m:t>z</m:t>
                      </w:ins>
                    </m:r>
                  </m:sub>
                </m:sSub>
                <m:r>
                  <w:ins w:id="354" w:author="Guilherme Miyata" w:date="2025-11-30T23:25:00Z">
                    <w:rPr>
                      <w:rFonts w:ascii="Cambria Math" w:hAnsi="Cambria Math"/>
                    </w:rPr>
                    <m:t>(</m:t>
                  </w:ins>
                </m:r>
                <m:sSub>
                  <m:sSubPr>
                    <m:ctrlPr>
                      <w:ins w:id="355" w:author="Guilherme Miyata" w:date="2025-11-30T23:25:00Z">
                        <w:rPr>
                          <w:rFonts w:ascii="Cambria Math" w:hAnsi="Cambria Math"/>
                        </w:rPr>
                      </w:ins>
                    </m:ctrlPr>
                  </m:sSubPr>
                  <m:e>
                    <m:r>
                      <w:ins w:id="356" w:author="Guilherme Miyata" w:date="2025-11-30T23:25:00Z">
                        <w:rPr>
                          <w:rFonts w:ascii="Cambria Math" w:hAnsi="Cambria Math"/>
                        </w:rPr>
                        <m:t>θ</m:t>
                      </w:ins>
                    </m:r>
                  </m:e>
                  <m:sub>
                    <m:r>
                      <w:ins w:id="357" w:author="Guilherme Miyata" w:date="2025-11-30T23:25:00Z">
                        <w:rPr>
                          <w:rFonts w:ascii="Cambria Math" w:hAnsi="Cambria Math"/>
                        </w:rPr>
                        <m:t>z</m:t>
                      </w:ins>
                    </m:r>
                  </m:sub>
                </m:sSub>
                <m:r>
                  <w:ins w:id="358" w:author="Guilherme Miyata" w:date="2025-11-30T23:25:00Z">
                    <w:rPr>
                      <w:rFonts w:ascii="Cambria Math" w:hAnsi="Cambria Math"/>
                    </w:rPr>
                    <m:t>)</m:t>
                  </w:ins>
                </m:r>
                <m:r>
                  <w:ins w:id="359" w:author="Guilherme Miyata" w:date="2025-11-30T23:25:00Z">
                    <m:rPr>
                      <m:nor/>
                    </m:rPr>
                    <m:t> </m:t>
                  </w:ins>
                </m:r>
                <m:sSub>
                  <m:sSubPr>
                    <m:ctrlPr>
                      <w:ins w:id="360" w:author="Guilherme Miyata" w:date="2025-11-30T23:25:00Z">
                        <w:rPr>
                          <w:rFonts w:ascii="Cambria Math" w:hAnsi="Cambria Math"/>
                        </w:rPr>
                      </w:ins>
                    </m:ctrlPr>
                  </m:sSubPr>
                  <m:e>
                    <m:r>
                      <w:ins w:id="361" w:author="Guilherme Miyata" w:date="2025-11-30T23:25:00Z">
                        <w:rPr>
                          <w:rFonts w:ascii="Cambria Math" w:hAnsi="Cambria Math"/>
                        </w:rPr>
                        <m:t>R</m:t>
                      </w:ins>
                    </m:r>
                  </m:e>
                  <m:sub>
                    <m:r>
                      <w:ins w:id="362" w:author="Guilherme Miyata" w:date="2025-11-30T23:25:00Z">
                        <w:rPr>
                          <w:rFonts w:ascii="Cambria Math" w:hAnsi="Cambria Math"/>
                        </w:rPr>
                        <m:t>y</m:t>
                      </w:ins>
                    </m:r>
                  </m:sub>
                </m:sSub>
                <m:r>
                  <w:ins w:id="363" w:author="Guilherme Miyata" w:date="2025-11-30T23:25:00Z">
                    <w:rPr>
                      <w:rFonts w:ascii="Cambria Math" w:hAnsi="Cambria Math"/>
                    </w:rPr>
                    <m:t>(</m:t>
                  </w:ins>
                </m:r>
                <m:sSub>
                  <m:sSubPr>
                    <m:ctrlPr>
                      <w:ins w:id="364" w:author="Guilherme Miyata" w:date="2025-11-30T23:25:00Z">
                        <w:rPr>
                          <w:rFonts w:ascii="Cambria Math" w:hAnsi="Cambria Math"/>
                        </w:rPr>
                      </w:ins>
                    </m:ctrlPr>
                  </m:sSubPr>
                  <m:e>
                    <m:r>
                      <w:ins w:id="365" w:author="Guilherme Miyata" w:date="2025-11-30T23:25:00Z">
                        <w:rPr>
                          <w:rFonts w:ascii="Cambria Math" w:hAnsi="Cambria Math"/>
                        </w:rPr>
                        <m:t>θ</m:t>
                      </w:ins>
                    </m:r>
                  </m:e>
                  <m:sub>
                    <m:r>
                      <w:ins w:id="366" w:author="Guilherme Miyata" w:date="2025-11-30T23:25:00Z">
                        <w:rPr>
                          <w:rFonts w:ascii="Cambria Math" w:hAnsi="Cambria Math"/>
                        </w:rPr>
                        <m:t>y</m:t>
                      </w:ins>
                    </m:r>
                  </m:sub>
                </m:sSub>
                <m:r>
                  <w:ins w:id="367" w:author="Guilherme Miyata" w:date="2025-11-30T23:25:00Z">
                    <w:rPr>
                      <w:rFonts w:ascii="Cambria Math" w:hAnsi="Cambria Math"/>
                    </w:rPr>
                    <m:t>)</m:t>
                  </w:ins>
                </m:r>
                <m:r>
                  <w:ins w:id="368" w:author="Guilherme Miyata" w:date="2025-11-30T23:25:00Z">
                    <m:rPr>
                      <m:nor/>
                    </m:rPr>
                    <m:t> </m:t>
                  </w:ins>
                </m:r>
                <m:sSub>
                  <m:sSubPr>
                    <m:ctrlPr>
                      <w:ins w:id="369" w:author="Guilherme Miyata" w:date="2025-11-30T23:25:00Z">
                        <w:rPr>
                          <w:rFonts w:ascii="Cambria Math" w:hAnsi="Cambria Math"/>
                        </w:rPr>
                      </w:ins>
                    </m:ctrlPr>
                  </m:sSubPr>
                  <m:e>
                    <m:r>
                      <w:ins w:id="370" w:author="Guilherme Miyata" w:date="2025-11-30T23:25:00Z">
                        <w:rPr>
                          <w:rFonts w:ascii="Cambria Math" w:hAnsi="Cambria Math"/>
                        </w:rPr>
                        <m:t>R</m:t>
                      </w:ins>
                    </m:r>
                  </m:e>
                  <m:sub>
                    <m:r>
                      <w:ins w:id="371" w:author="Guilherme Miyata" w:date="2025-11-30T23:25:00Z">
                        <w:rPr>
                          <w:rFonts w:ascii="Cambria Math" w:hAnsi="Cambria Math"/>
                        </w:rPr>
                        <m:t>x</m:t>
                      </w:ins>
                    </m:r>
                  </m:sub>
                </m:sSub>
                <m:r>
                  <w:ins w:id="372" w:author="Guilherme Miyata" w:date="2025-11-30T23:25:00Z">
                    <w:rPr>
                      <w:rFonts w:ascii="Cambria Math" w:hAnsi="Cambria Math"/>
                    </w:rPr>
                    <m:t>(</m:t>
                  </w:ins>
                </m:r>
                <m:sSub>
                  <m:sSubPr>
                    <m:ctrlPr>
                      <w:ins w:id="373" w:author="Guilherme Miyata" w:date="2025-11-30T23:25:00Z">
                        <w:rPr>
                          <w:rFonts w:ascii="Cambria Math" w:hAnsi="Cambria Math"/>
                        </w:rPr>
                      </w:ins>
                    </m:ctrlPr>
                  </m:sSubPr>
                  <m:e>
                    <m:r>
                      <w:ins w:id="374" w:author="Guilherme Miyata" w:date="2025-11-30T23:25:00Z">
                        <w:rPr>
                          <w:rFonts w:ascii="Cambria Math" w:hAnsi="Cambria Math"/>
                        </w:rPr>
                        <m:t>θ</m:t>
                      </w:ins>
                    </m:r>
                  </m:e>
                  <m:sub>
                    <m:r>
                      <w:ins w:id="375" w:author="Guilherme Miyata" w:date="2025-11-30T23:25:00Z">
                        <w:rPr>
                          <w:rFonts w:ascii="Cambria Math" w:hAnsi="Cambria Math"/>
                        </w:rPr>
                        <m:t>x</m:t>
                      </w:ins>
                    </m:r>
                  </m:sub>
                </m:sSub>
                <m:r>
                  <w:ins w:id="376" w:author="Guilherme Miyata" w:date="2025-11-30T23:25:00Z">
                    <w:rPr>
                      <w:rFonts w:ascii="Cambria Math" w:hAnsi="Cambria Math"/>
                    </w:rPr>
                    <m:t>)</m:t>
                  </w:ins>
                </m:r>
              </m:oMath>
            </m:oMathPara>
          </w:p>
        </w:tc>
        <w:tc>
          <w:tcPr>
            <w:tcW w:w="923" w:type="dxa"/>
            <w:vAlign w:val="center"/>
          </w:tcPr>
          <w:p w14:paraId="792AE09D" w14:textId="77777777" w:rsidR="007B6B84" w:rsidRDefault="007B6B84" w:rsidP="007B6B84">
            <w:pPr>
              <w:pStyle w:val="Equao"/>
            </w:pPr>
          </w:p>
        </w:tc>
      </w:tr>
    </w:tbl>
    <w:p w14:paraId="1F776095" w14:textId="169DA7D4" w:rsidR="00CA3A19" w:rsidRDefault="00CA3A19" w:rsidP="007B6B84">
      <w:pPr>
        <w:spacing w:line="360" w:lineRule="auto"/>
        <w:jc w:val="both"/>
      </w:pPr>
      <w:ins w:id="377" w:author="Guilherme Miyata" w:date="2025-11-30T23:25:00Z" w16du:dateUtc="2025-12-01T02:25:00Z">
        <w:r w:rsidRPr="007B6B84">
          <w:tab/>
        </w:r>
      </w:ins>
      <w:ins w:id="378" w:author="Guilherme Miyata" w:date="2025-11-30T23:25:00Z">
        <w:r w:rsidRPr="007B6B84">
          <w:rPr>
            <w:rPrChange w:id="379" w:author="Guilherme Miyata" w:date="2025-11-30T23:27:00Z" w16du:dateUtc="2025-12-01T02:27:00Z">
              <w:rPr>
                <w:lang w:val="en-US"/>
              </w:rPr>
            </w:rPrChange>
          </w:rPr>
          <w:t>Assim, a transformação completa do ponto é dada por:</w:t>
        </w:r>
      </w:ins>
    </w:p>
    <w:tbl>
      <w:tblPr>
        <w:tblW w:w="8720" w:type="dxa"/>
        <w:jc w:val="center"/>
        <w:tblLayout w:type="fixed"/>
        <w:tblLook w:val="0000" w:firstRow="0" w:lastRow="0" w:firstColumn="0" w:lastColumn="0" w:noHBand="0" w:noVBand="0"/>
      </w:tblPr>
      <w:tblGrid>
        <w:gridCol w:w="7797"/>
        <w:gridCol w:w="923"/>
      </w:tblGrid>
      <w:tr w:rsidR="007B6B84" w14:paraId="07E8A95A" w14:textId="77777777" w:rsidTr="006A46DE">
        <w:trPr>
          <w:trHeight w:val="532"/>
          <w:jc w:val="center"/>
        </w:trPr>
        <w:tc>
          <w:tcPr>
            <w:tcW w:w="7797" w:type="dxa"/>
            <w:vAlign w:val="center"/>
          </w:tcPr>
          <w:p w14:paraId="02368490" w14:textId="24E8805B" w:rsidR="007B6B84" w:rsidRPr="007B6B84" w:rsidRDefault="00000000" w:rsidP="007B6B84">
            <w:pPr>
              <w:spacing w:line="360" w:lineRule="auto"/>
              <w:ind w:firstLine="708"/>
              <w:jc w:val="both"/>
            </w:pPr>
            <m:oMathPara>
              <m:oMath>
                <m:sSubSup>
                  <m:sSubSupPr>
                    <m:ctrlPr>
                      <w:ins w:id="380" w:author="Guilherme Miyata" w:date="2025-11-30T23:25:00Z">
                        <w:rPr>
                          <w:rFonts w:ascii="Cambria Math" w:hAnsi="Cambria Math"/>
                        </w:rPr>
                      </w:ins>
                    </m:ctrlPr>
                  </m:sSubSupPr>
                  <m:e>
                    <m:r>
                      <w:ins w:id="381" w:author="Guilherme Miyata" w:date="2025-11-30T23:25:00Z">
                        <w:rPr>
                          <w:rFonts w:ascii="Cambria Math" w:hAnsi="Cambria Math"/>
                        </w:rPr>
                        <m:t>p</m:t>
                      </w:ins>
                    </m:r>
                  </m:e>
                  <m:sub>
                    <m:r>
                      <w:ins w:id="382" w:author="Guilherme Miyata" w:date="2025-11-30T23:25:00Z">
                        <w:rPr>
                          <w:rFonts w:ascii="Cambria Math" w:hAnsi="Cambria Math"/>
                        </w:rPr>
                        <m:t>i</m:t>
                      </w:ins>
                    </m:r>
                  </m:sub>
                  <m:sup>
                    <m:r>
                      <w:ins w:id="383" w:author="Guilherme Miyata" w:date="2025-11-30T23:25:00Z">
                        <w:rPr>
                          <w:rFonts w:ascii="Cambria Math" w:hAnsi="Cambria Math"/>
                        </w:rPr>
                        <m:t>B</m:t>
                      </w:ins>
                    </m:r>
                  </m:sup>
                </m:sSubSup>
                <m:r>
                  <w:ins w:id="384" w:author="Guilherme Miyata" w:date="2025-11-30T23:25:00Z">
                    <w:rPr>
                      <w:rFonts w:ascii="Cambria Math" w:hAnsi="Cambria Math"/>
                    </w:rPr>
                    <m:t>=p+R(</m:t>
                  </w:ins>
                </m:r>
                <m:sSub>
                  <m:sSubPr>
                    <m:ctrlPr>
                      <w:ins w:id="385" w:author="Guilherme Miyata" w:date="2025-11-30T23:25:00Z">
                        <w:rPr>
                          <w:rFonts w:ascii="Cambria Math" w:hAnsi="Cambria Math"/>
                        </w:rPr>
                      </w:ins>
                    </m:ctrlPr>
                  </m:sSubPr>
                  <m:e>
                    <m:r>
                      <w:ins w:id="386" w:author="Guilherme Miyata" w:date="2025-11-30T23:25:00Z">
                        <w:rPr>
                          <w:rFonts w:ascii="Cambria Math" w:hAnsi="Cambria Math"/>
                        </w:rPr>
                        <m:t>θ</m:t>
                      </w:ins>
                    </m:r>
                  </m:e>
                  <m:sub>
                    <m:r>
                      <w:ins w:id="387" w:author="Guilherme Miyata" w:date="2025-11-30T23:25:00Z">
                        <w:rPr>
                          <w:rFonts w:ascii="Cambria Math" w:hAnsi="Cambria Math"/>
                        </w:rPr>
                        <m:t>x</m:t>
                      </w:ins>
                    </m:r>
                  </m:sub>
                </m:sSub>
                <m:r>
                  <w:ins w:id="388" w:author="Guilherme Miyata" w:date="2025-11-30T23:25:00Z">
                    <w:rPr>
                      <w:rFonts w:ascii="Cambria Math" w:hAnsi="Cambria Math"/>
                    </w:rPr>
                    <m:t>,</m:t>
                  </w:ins>
                </m:r>
                <m:sSub>
                  <m:sSubPr>
                    <m:ctrlPr>
                      <w:ins w:id="389" w:author="Guilherme Miyata" w:date="2025-11-30T23:25:00Z">
                        <w:rPr>
                          <w:rFonts w:ascii="Cambria Math" w:hAnsi="Cambria Math"/>
                        </w:rPr>
                      </w:ins>
                    </m:ctrlPr>
                  </m:sSubPr>
                  <m:e>
                    <m:r>
                      <w:ins w:id="390" w:author="Guilherme Miyata" w:date="2025-11-30T23:25:00Z">
                        <w:rPr>
                          <w:rFonts w:ascii="Cambria Math" w:hAnsi="Cambria Math"/>
                        </w:rPr>
                        <m:t>θ</m:t>
                      </w:ins>
                    </m:r>
                  </m:e>
                  <m:sub>
                    <m:r>
                      <w:ins w:id="391" w:author="Guilherme Miyata" w:date="2025-11-30T23:25:00Z">
                        <w:rPr>
                          <w:rFonts w:ascii="Cambria Math" w:hAnsi="Cambria Math"/>
                        </w:rPr>
                        <m:t>y</m:t>
                      </w:ins>
                    </m:r>
                  </m:sub>
                </m:sSub>
                <m:r>
                  <w:ins w:id="392" w:author="Guilherme Miyata" w:date="2025-11-30T23:25:00Z">
                    <w:rPr>
                      <w:rFonts w:ascii="Cambria Math" w:hAnsi="Cambria Math"/>
                    </w:rPr>
                    <m:t>,</m:t>
                  </w:ins>
                </m:r>
                <m:sSub>
                  <m:sSubPr>
                    <m:ctrlPr>
                      <w:ins w:id="393" w:author="Guilherme Miyata" w:date="2025-11-30T23:25:00Z">
                        <w:rPr>
                          <w:rFonts w:ascii="Cambria Math" w:hAnsi="Cambria Math"/>
                        </w:rPr>
                      </w:ins>
                    </m:ctrlPr>
                  </m:sSubPr>
                  <m:e>
                    <m:r>
                      <w:ins w:id="394" w:author="Guilherme Miyata" w:date="2025-11-30T23:25:00Z">
                        <w:rPr>
                          <w:rFonts w:ascii="Cambria Math" w:hAnsi="Cambria Math"/>
                        </w:rPr>
                        <m:t>θ</m:t>
                      </w:ins>
                    </m:r>
                  </m:e>
                  <m:sub>
                    <m:r>
                      <w:ins w:id="395" w:author="Guilherme Miyata" w:date="2025-11-30T23:25:00Z">
                        <w:rPr>
                          <w:rFonts w:ascii="Cambria Math" w:hAnsi="Cambria Math"/>
                        </w:rPr>
                        <m:t>z</m:t>
                      </w:ins>
                    </m:r>
                  </m:sub>
                </m:sSub>
                <m:r>
                  <w:ins w:id="396" w:author="Guilherme Miyata" w:date="2025-11-30T23:25:00Z">
                    <w:rPr>
                      <w:rFonts w:ascii="Cambria Math" w:hAnsi="Cambria Math"/>
                    </w:rPr>
                    <m:t>)</m:t>
                  </w:ins>
                </m:r>
                <m:r>
                  <w:ins w:id="397" w:author="Guilherme Miyata" w:date="2025-11-30T23:25:00Z">
                    <m:rPr>
                      <m:nor/>
                    </m:rPr>
                    <m:t> </m:t>
                  </w:ins>
                </m:r>
                <m:sSub>
                  <m:sSubPr>
                    <m:ctrlPr>
                      <w:ins w:id="398" w:author="Guilherme Miyata" w:date="2025-11-30T23:25:00Z">
                        <w:rPr>
                          <w:rFonts w:ascii="Cambria Math" w:hAnsi="Cambria Math"/>
                        </w:rPr>
                      </w:ins>
                    </m:ctrlPr>
                  </m:sSubPr>
                  <m:e>
                    <m:r>
                      <w:ins w:id="399" w:author="Guilherme Miyata" w:date="2025-11-30T23:25:00Z">
                        <w:rPr>
                          <w:rFonts w:ascii="Cambria Math" w:hAnsi="Cambria Math"/>
                        </w:rPr>
                        <m:t>P</m:t>
                      </w:ins>
                    </m:r>
                  </m:e>
                  <m:sub>
                    <m:r>
                      <w:ins w:id="400" w:author="Guilherme Miyata" w:date="2025-11-30T23:25:00Z">
                        <w:rPr>
                          <w:rFonts w:ascii="Cambria Math" w:hAnsi="Cambria Math"/>
                        </w:rPr>
                        <m:t>i</m:t>
                      </w:ins>
                    </m:r>
                  </m:sub>
                </m:sSub>
              </m:oMath>
            </m:oMathPara>
          </w:p>
        </w:tc>
        <w:tc>
          <w:tcPr>
            <w:tcW w:w="923" w:type="dxa"/>
            <w:vAlign w:val="center"/>
          </w:tcPr>
          <w:p w14:paraId="00884C6D" w14:textId="77777777" w:rsidR="007B6B84" w:rsidRDefault="007B6B84" w:rsidP="007B6B84">
            <w:pPr>
              <w:pStyle w:val="Equao"/>
            </w:pPr>
          </w:p>
        </w:tc>
      </w:tr>
    </w:tbl>
    <w:p w14:paraId="16EFFECA" w14:textId="28A0D00D" w:rsidR="0039363B" w:rsidRPr="007B6B84" w:rsidRDefault="0039363B">
      <w:pPr>
        <w:spacing w:line="360" w:lineRule="auto"/>
        <w:ind w:firstLine="708"/>
        <w:jc w:val="both"/>
        <w:rPr>
          <w:ins w:id="401" w:author="Guilherme Miyata" w:date="2025-11-29T02:26:00Z" w16du:dateUtc="2025-11-29T05:26:00Z"/>
          <w:rPrChange w:id="402" w:author="Guilherme Miyata" w:date="2025-11-30T23:29:00Z" w16du:dateUtc="2025-12-01T02:29:00Z">
            <w:rPr>
              <w:ins w:id="403" w:author="Guilherme Miyata" w:date="2025-11-29T02:26:00Z" w16du:dateUtc="2025-11-29T05:26:00Z"/>
              <w:snapToGrid w:val="0"/>
            </w:rPr>
          </w:rPrChange>
        </w:rPr>
        <w:pPrChange w:id="404" w:author="Guilherme Miyata" w:date="2025-11-30T23:29:00Z" w16du:dateUtc="2025-12-01T02:29:00Z">
          <w:pPr>
            <w:spacing w:line="360" w:lineRule="auto"/>
            <w:ind w:firstLine="567"/>
            <w:jc w:val="both"/>
          </w:pPr>
        </w:pPrChange>
      </w:pPr>
      <w:ins w:id="405" w:author="Guilherme Miyata" w:date="2025-11-29T02:27:00Z" w16du:dateUtc="2025-11-29T05:27:00Z">
        <w:r w:rsidRPr="007B6B84">
          <w:t>Esse procedimento torna a cinemática inversa um problema computacionalmente direto: cada atuador tem seu comprimento determinado de forma independente, desde que a pose desejada esteja dentro da região de operação e não viole limitações geométricas ou mecânicas do sistema.</w:t>
        </w:r>
      </w:ins>
    </w:p>
    <w:p w14:paraId="1745DBA4" w14:textId="379980D3" w:rsidR="006A5E5A" w:rsidRPr="007B6B84" w:rsidRDefault="006A5E5A" w:rsidP="006A5E5A">
      <w:pPr>
        <w:spacing w:line="360" w:lineRule="auto"/>
        <w:ind w:firstLine="567"/>
        <w:jc w:val="both"/>
        <w:rPr>
          <w:snapToGrid w:val="0"/>
        </w:rPr>
      </w:pPr>
      <w:commentRangeStart w:id="406"/>
      <w:r w:rsidRPr="007B6B84">
        <w:rPr>
          <w:snapToGrid w:val="0"/>
        </w:rPr>
        <w:t>Para descrever matematicamente o comportamento da plataforma de Stewart, utilizam-se dois referenciais principais</w:t>
      </w:r>
      <w:r w:rsidR="00F979A5" w:rsidRPr="007B6B84">
        <w:rPr>
          <w:snapToGrid w:val="0"/>
        </w:rPr>
        <w:t xml:space="preserve"> (Figura 6)</w:t>
      </w:r>
      <w:r w:rsidRPr="007B6B84">
        <w:rPr>
          <w:snapToGrid w:val="0"/>
        </w:rPr>
        <w:t>:</w:t>
      </w:r>
    </w:p>
    <w:p w14:paraId="0957815D" w14:textId="5103BF08" w:rsidR="006A5E5A" w:rsidRPr="007B6B84" w:rsidRDefault="006A5E5A" w:rsidP="006A5E5A">
      <w:pPr>
        <w:pStyle w:val="PargrafodaLista"/>
        <w:numPr>
          <w:ilvl w:val="0"/>
          <w:numId w:val="51"/>
        </w:numPr>
        <w:spacing w:line="360" w:lineRule="auto"/>
        <w:jc w:val="both"/>
        <w:rPr>
          <w:snapToGrid w:val="0"/>
        </w:rPr>
      </w:pPr>
      <w:r w:rsidRPr="007B6B84">
        <w:rPr>
          <w:snapToGrid w:val="0"/>
        </w:rPr>
        <w:t xml:space="preserve">Referencial de base </w:t>
      </w:r>
      <m:oMath>
        <m:r>
          <w:rPr>
            <w:rFonts w:ascii="Cambria Math" w:hAnsi="Cambria Math"/>
            <w:snapToGrid w:val="0"/>
          </w:rPr>
          <m:t>{B}</m:t>
        </m:r>
      </m:oMath>
    </w:p>
    <w:p w14:paraId="55F1894E" w14:textId="629C3461" w:rsidR="006A5E5A" w:rsidRPr="007B6B84" w:rsidRDefault="006A5E5A" w:rsidP="006A5E5A">
      <w:pPr>
        <w:pStyle w:val="PargrafodaLista"/>
        <w:numPr>
          <w:ilvl w:val="0"/>
          <w:numId w:val="51"/>
        </w:numPr>
        <w:spacing w:line="360" w:lineRule="auto"/>
        <w:jc w:val="both"/>
        <w:rPr>
          <w:snapToGrid w:val="0"/>
        </w:rPr>
      </w:pPr>
      <w:r w:rsidRPr="007B6B84">
        <w:rPr>
          <w:snapToGrid w:val="0"/>
        </w:rPr>
        <w:t xml:space="preserve">Referencial da plataforma móvel </w:t>
      </w:r>
      <m:oMath>
        <m:r>
          <w:rPr>
            <w:rFonts w:ascii="Cambria Math" w:hAnsi="Cambria Math"/>
            <w:snapToGrid w:val="0"/>
          </w:rPr>
          <m:t>{P}</m:t>
        </m:r>
      </m:oMath>
    </w:p>
    <w:p w14:paraId="0CE0CF2D" w14:textId="1AB32543" w:rsidR="006A5E5A" w:rsidRPr="007B6B84" w:rsidRDefault="006A5E5A" w:rsidP="006A5E5A">
      <w:pPr>
        <w:spacing w:line="360" w:lineRule="auto"/>
        <w:ind w:firstLine="360"/>
        <w:jc w:val="both"/>
        <w:rPr>
          <w:ins w:id="407" w:author="Guilherme Miyata" w:date="2025-11-29T02:31:00Z" w16du:dateUtc="2025-11-29T05:31:00Z"/>
          <w:snapToGrid w:val="0"/>
        </w:rPr>
      </w:pPr>
      <w:r w:rsidRPr="007B6B84">
        <w:rPr>
          <w:snapToGrid w:val="0"/>
        </w:rPr>
        <w:t xml:space="preserve">Cada pistão </w:t>
      </w:r>
      <m:oMath>
        <m:r>
          <w:rPr>
            <w:rFonts w:ascii="Cambria Math" w:hAnsi="Cambria Math"/>
            <w:snapToGrid w:val="0"/>
          </w:rPr>
          <m:t xml:space="preserve">i </m:t>
        </m:r>
      </m:oMath>
      <w:r w:rsidRPr="007B6B84">
        <w:rPr>
          <w:snapToGrid w:val="0"/>
        </w:rPr>
        <w:t xml:space="preserve">conecta um ponto fixo na base,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∈{B}</m:t>
        </m:r>
      </m:oMath>
      <w:r w:rsidRPr="007B6B84">
        <w:rPr>
          <w:snapToGrid w:val="0"/>
        </w:rPr>
        <w:t xml:space="preserve"> a um ponto fixo na plataforma,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∈{P}</m:t>
        </m:r>
      </m:oMath>
      <w:r w:rsidRPr="007B6B84">
        <w:rPr>
          <w:snapToGrid w:val="0"/>
        </w:rPr>
        <w:t>.</w:t>
      </w:r>
    </w:p>
    <w:p w14:paraId="2CFE94E6" w14:textId="77777777" w:rsidR="00D105E3" w:rsidRPr="007B6B84" w:rsidRDefault="00D105E3" w:rsidP="00D105E3">
      <w:pPr>
        <w:keepNext/>
        <w:spacing w:line="360" w:lineRule="auto"/>
        <w:jc w:val="center"/>
        <w:rPr>
          <w:ins w:id="408" w:author="Guilherme Miyata" w:date="2025-11-29T02:31:00Z" w16du:dateUtc="2025-11-29T05:31:00Z"/>
        </w:rPr>
      </w:pPr>
      <w:ins w:id="409" w:author="Guilherme Miyata" w:date="2025-11-29T02:31:00Z" w16du:dateUtc="2025-11-29T05:31:00Z">
        <w:r w:rsidRPr="00091E0D">
          <w:rPr>
            <w:noProof/>
          </w:rPr>
          <w:lastRenderedPageBreak/>
          <w:drawing>
            <wp:inline distT="0" distB="0" distL="0" distR="0" wp14:anchorId="687AA34C" wp14:editId="43D7872E">
              <wp:extent cx="3365771" cy="4185722"/>
              <wp:effectExtent l="0" t="0" r="6350" b="5715"/>
              <wp:docPr id="1400655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9"/>
                      <a:stretch>
                        <a:fillRect/>
                      </a:stretch>
                    </pic:blipFill>
                    <pic:spPr>
                      <a:xfrm>
                        <a:off x="0" y="0"/>
                        <a:ext cx="3378342" cy="4201355"/>
                      </a:xfrm>
                      <a:prstGeom prst="rect">
                        <a:avLst/>
                      </a:prstGeom>
                    </pic:spPr>
                  </pic:pic>
                </a:graphicData>
              </a:graphic>
            </wp:inline>
          </w:drawing>
        </w:r>
      </w:ins>
    </w:p>
    <w:p w14:paraId="3DA2F51A" w14:textId="20A7EA4A" w:rsidR="00D105E3" w:rsidRPr="007B6B84" w:rsidRDefault="00D105E3" w:rsidP="00D105E3">
      <w:pPr>
        <w:pStyle w:val="Legenda"/>
        <w:rPr>
          <w:ins w:id="410" w:author="Guilherme Miyata" w:date="2025-11-29T02:31:00Z" w16du:dateUtc="2025-11-29T05:31:00Z"/>
        </w:rPr>
      </w:pPr>
      <w:bookmarkStart w:id="411" w:name="_Toc215424452"/>
      <w:bookmarkStart w:id="412" w:name="_Toc215443524"/>
      <w:ins w:id="413" w:author="Guilherme Miyata" w:date="2025-11-29T02:31:00Z" w16du:dateUtc="2025-11-29T05:31:00Z">
        <w:r w:rsidRPr="007B6B84">
          <w:t xml:space="preserve">Figura </w:t>
        </w:r>
        <w:r w:rsidRPr="007B6B84">
          <w:fldChar w:fldCharType="begin"/>
        </w:r>
        <w:r w:rsidRPr="007B6B84">
          <w:instrText xml:space="preserve"> SEQ Figura \* ARABIC </w:instrText>
        </w:r>
        <w:r w:rsidRPr="007B6B84">
          <w:fldChar w:fldCharType="separate"/>
        </w:r>
      </w:ins>
      <w:r w:rsidR="00CE3F9E" w:rsidRPr="007B6B84">
        <w:t>7</w:t>
      </w:r>
      <w:ins w:id="414" w:author="Guilherme Miyata" w:date="2025-11-29T02:31:00Z" w16du:dateUtc="2025-11-29T05:31:00Z">
        <w:r w:rsidRPr="007B6B84">
          <w:fldChar w:fldCharType="end"/>
        </w:r>
        <w:r w:rsidRPr="007B6B84">
          <w:t>: Representação Vetorial da Cinemática da Plataforma de Stewart</w:t>
        </w:r>
        <w:bookmarkEnd w:id="411"/>
        <w:bookmarkEnd w:id="412"/>
      </w:ins>
    </w:p>
    <w:p w14:paraId="2FA1AD1B" w14:textId="77777777" w:rsidR="00D105E3" w:rsidRPr="007B6B84" w:rsidRDefault="00D105E3" w:rsidP="00D105E3">
      <w:pPr>
        <w:jc w:val="center"/>
        <w:rPr>
          <w:ins w:id="415" w:author="Guilherme Miyata" w:date="2025-11-29T02:31:00Z" w16du:dateUtc="2025-11-29T05:31:00Z"/>
          <w:sz w:val="22"/>
          <w:szCs w:val="22"/>
        </w:rPr>
      </w:pPr>
      <w:ins w:id="416" w:author="Guilherme Miyata" w:date="2025-11-29T02:31:00Z" w16du:dateUtc="2025-11-29T05:31:00Z">
        <w:r w:rsidRPr="007B6B84">
          <w:rPr>
            <w:sz w:val="22"/>
            <w:szCs w:val="22"/>
          </w:rPr>
          <w:t>Fonte: Adaptado de Robótica (CRAIG, 2012)</w:t>
        </w:r>
      </w:ins>
    </w:p>
    <w:p w14:paraId="7EB7242A" w14:textId="77777777" w:rsidR="00D105E3" w:rsidRPr="007B6B84" w:rsidRDefault="00D105E3">
      <w:pPr>
        <w:spacing w:line="360" w:lineRule="auto"/>
        <w:jc w:val="both"/>
        <w:rPr>
          <w:snapToGrid w:val="0"/>
        </w:rPr>
        <w:pPrChange w:id="417" w:author="Guilherme Miyata" w:date="2025-11-29T02:31:00Z" w16du:dateUtc="2025-11-29T05:31:00Z">
          <w:pPr>
            <w:spacing w:line="360" w:lineRule="auto"/>
            <w:ind w:firstLine="360"/>
            <w:jc w:val="both"/>
          </w:pPr>
        </w:pPrChange>
      </w:pPr>
    </w:p>
    <w:p w14:paraId="29B78B19" w14:textId="5249AE54" w:rsidR="006A5E5A" w:rsidRPr="007B6B84" w:rsidRDefault="006A5E5A" w:rsidP="006A5E5A">
      <w:pPr>
        <w:spacing w:line="360" w:lineRule="auto"/>
        <w:ind w:firstLine="360"/>
        <w:jc w:val="both"/>
        <w:rPr>
          <w:snapToGrid w:val="0"/>
        </w:rPr>
      </w:pPr>
      <w:r w:rsidRPr="007B6B84">
        <w:rPr>
          <w:snapToGrid w:val="0"/>
        </w:rPr>
        <w:t xml:space="preserve">A pose da plataforma é representada pelo par </w:t>
      </w:r>
      <m:oMath>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oMath>
      <w:r w:rsidRPr="007B6B84">
        <w:rPr>
          <w:snapToGrid w:val="0"/>
        </w:rPr>
        <w:t xml:space="preserve">, em que </w:t>
      </w:r>
      <m:oMath>
        <m:acc>
          <m:accPr>
            <m:chr m:val="⃗"/>
            <m:ctrlPr>
              <w:rPr>
                <w:rFonts w:ascii="Cambria Math" w:hAnsi="Cambria Math"/>
                <w:snapToGrid w:val="0"/>
              </w:rPr>
            </m:ctrlPr>
          </m:accPr>
          <m:e>
            <m:r>
              <w:rPr>
                <w:rFonts w:ascii="Cambria Math" w:hAnsi="Cambria Math"/>
                <w:snapToGrid w:val="0"/>
              </w:rPr>
              <m:t>p</m:t>
            </m:r>
          </m:e>
        </m:acc>
      </m:oMath>
      <w:r w:rsidRPr="007B6B84">
        <w:rPr>
          <w:snapToGrid w:val="0"/>
        </w:rPr>
        <w:t xml:space="preserve"> é a posição do centro da plataforma em relação a </w:t>
      </w:r>
      <m:oMath>
        <m:r>
          <w:rPr>
            <w:rFonts w:ascii="Cambria Math" w:hAnsi="Cambria Math"/>
            <w:snapToGrid w:val="0"/>
          </w:rPr>
          <m:t>{B}</m:t>
        </m:r>
      </m:oMath>
      <w:r w:rsidRPr="007B6B84">
        <w:rPr>
          <w:snapToGrid w:val="0"/>
        </w:rPr>
        <w:t xml:space="preserve"> e </w:t>
      </w:r>
      <w:commentRangeStart w:id="418"/>
      <m:oMath>
        <m:r>
          <w:rPr>
            <w:rFonts w:ascii="Cambria Math" w:hAnsi="Cambria Math"/>
            <w:snapToGrid w:val="0"/>
          </w:rPr>
          <m:t>R</m:t>
        </m:r>
      </m:oMath>
      <w:r w:rsidRPr="007B6B84">
        <w:rPr>
          <w:snapToGrid w:val="0"/>
        </w:rPr>
        <w:t xml:space="preserve"> é a matriz de rotação</w:t>
      </w:r>
      <w:ins w:id="419" w:author="Guilherme Miyata" w:date="2025-11-29T02:32:00Z" w16du:dateUtc="2025-11-29T05:32:00Z">
        <w:r w:rsidR="00D105E3" w:rsidRPr="007B6B84">
          <w:rPr>
            <w:snapToGrid w:val="0"/>
          </w:rPr>
          <w:t xml:space="preserve">, </w:t>
        </w:r>
      </w:ins>
      <m:oMath>
        <m:r>
          <w:ins w:id="420" w:author="Guilherme Miyata" w:date="2025-11-29T02:32:00Z" w16du:dateUtc="2025-11-29T05:32:00Z">
            <w:rPr>
              <w:rFonts w:ascii="Cambria Math" w:hAnsi="Cambria Math"/>
            </w:rPr>
            <m:t>R</m:t>
          </w:ins>
        </m:r>
        <m:d>
          <m:dPr>
            <m:ctrlPr>
              <w:ins w:id="421" w:author="Guilherme Miyata" w:date="2025-11-29T02:32:00Z" w16du:dateUtc="2025-11-29T05:32:00Z">
                <w:rPr>
                  <w:rFonts w:ascii="Cambria Math" w:hAnsi="Cambria Math"/>
                </w:rPr>
              </w:ins>
            </m:ctrlPr>
          </m:dPr>
          <m:e>
            <m:sSub>
              <m:sSubPr>
                <m:ctrlPr>
                  <w:ins w:id="422" w:author="Guilherme Miyata" w:date="2025-11-29T02:32:00Z" w16du:dateUtc="2025-11-29T05:32:00Z">
                    <w:rPr>
                      <w:rFonts w:ascii="Cambria Math" w:hAnsi="Cambria Math"/>
                    </w:rPr>
                  </w:ins>
                </m:ctrlPr>
              </m:sSubPr>
              <m:e>
                <m:r>
                  <w:ins w:id="423" w:author="Guilherme Miyata" w:date="2025-11-29T02:32:00Z" w16du:dateUtc="2025-11-29T05:32:00Z">
                    <w:rPr>
                      <w:rFonts w:ascii="Cambria Math" w:hAnsi="Cambria Math"/>
                    </w:rPr>
                    <m:t>θ</m:t>
                  </w:ins>
                </m:r>
              </m:e>
              <m:sub>
                <m:r>
                  <w:ins w:id="424" w:author="Guilherme Miyata" w:date="2025-11-29T02:32:00Z" w16du:dateUtc="2025-11-29T05:32:00Z">
                    <w:rPr>
                      <w:rFonts w:ascii="Cambria Math" w:hAnsi="Cambria Math"/>
                    </w:rPr>
                    <m:t>x</m:t>
                  </w:ins>
                </m:r>
              </m:sub>
            </m:sSub>
            <m:r>
              <w:ins w:id="425" w:author="Guilherme Miyata" w:date="2025-11-29T02:32:00Z" w16du:dateUtc="2025-11-29T05:32:00Z">
                <m:rPr>
                  <m:sty m:val="p"/>
                </m:rPr>
                <w:rPr>
                  <w:rFonts w:ascii="Cambria Math" w:hAnsi="Cambria Math"/>
                </w:rPr>
                <m:t>,</m:t>
              </w:ins>
            </m:r>
            <m:sSub>
              <m:sSubPr>
                <m:ctrlPr>
                  <w:ins w:id="426" w:author="Guilherme Miyata" w:date="2025-11-29T02:32:00Z" w16du:dateUtc="2025-11-29T05:32:00Z">
                    <w:rPr>
                      <w:rFonts w:ascii="Cambria Math" w:hAnsi="Cambria Math"/>
                    </w:rPr>
                  </w:ins>
                </m:ctrlPr>
              </m:sSubPr>
              <m:e>
                <m:r>
                  <w:ins w:id="427" w:author="Guilherme Miyata" w:date="2025-11-29T02:32:00Z" w16du:dateUtc="2025-11-29T05:32:00Z">
                    <w:rPr>
                      <w:rFonts w:ascii="Cambria Math" w:hAnsi="Cambria Math"/>
                    </w:rPr>
                    <m:t>θ</m:t>
                  </w:ins>
                </m:r>
              </m:e>
              <m:sub>
                <m:r>
                  <w:ins w:id="428" w:author="Guilherme Miyata" w:date="2025-11-29T02:32:00Z" w16du:dateUtc="2025-11-29T05:32:00Z">
                    <w:rPr>
                      <w:rFonts w:ascii="Cambria Math" w:hAnsi="Cambria Math"/>
                    </w:rPr>
                    <m:t>y</m:t>
                  </w:ins>
                </m:r>
              </m:sub>
            </m:sSub>
            <m:r>
              <w:ins w:id="429" w:author="Guilherme Miyata" w:date="2025-11-29T02:32:00Z" w16du:dateUtc="2025-11-29T05:32:00Z">
                <m:rPr>
                  <m:sty m:val="p"/>
                </m:rPr>
                <w:rPr>
                  <w:rFonts w:ascii="Cambria Math" w:hAnsi="Cambria Math"/>
                </w:rPr>
                <m:t>,</m:t>
              </w:ins>
            </m:r>
            <m:sSub>
              <m:sSubPr>
                <m:ctrlPr>
                  <w:ins w:id="430" w:author="Guilherme Miyata" w:date="2025-11-29T02:32:00Z" w16du:dateUtc="2025-11-29T05:32:00Z">
                    <w:rPr>
                      <w:rFonts w:ascii="Cambria Math" w:hAnsi="Cambria Math"/>
                    </w:rPr>
                  </w:ins>
                </m:ctrlPr>
              </m:sSubPr>
              <m:e>
                <m:r>
                  <w:ins w:id="431" w:author="Guilherme Miyata" w:date="2025-11-29T02:32:00Z" w16du:dateUtc="2025-11-29T05:32:00Z">
                    <w:rPr>
                      <w:rFonts w:ascii="Cambria Math" w:hAnsi="Cambria Math"/>
                    </w:rPr>
                    <m:t>θ</m:t>
                  </w:ins>
                </m:r>
              </m:e>
              <m:sub>
                <m:r>
                  <w:ins w:id="432" w:author="Guilherme Miyata" w:date="2025-11-29T02:32:00Z" w16du:dateUtc="2025-11-29T05:32:00Z">
                    <w:rPr>
                      <w:rFonts w:ascii="Cambria Math" w:hAnsi="Cambria Math"/>
                    </w:rPr>
                    <m:t>z</m:t>
                  </w:ins>
                </m:r>
              </m:sub>
            </m:sSub>
          </m:e>
        </m:d>
        <m:r>
          <w:ins w:id="433" w:author="Guilherme Miyata" w:date="2025-11-29T02:32:00Z" w16du:dateUtc="2025-11-29T05:32:00Z">
            <m:rPr>
              <m:sty m:val="p"/>
            </m:rPr>
            <w:rPr>
              <w:rFonts w:ascii="Cambria Math" w:hAnsi="Cambria Math"/>
            </w:rPr>
            <m:t>,</m:t>
          </w:ins>
        </m:r>
      </m:oMath>
      <w:ins w:id="434" w:author="Guilherme Miyata" w:date="2025-11-29T02:32:00Z" w16du:dateUtc="2025-11-29T05:32:00Z">
        <w:r w:rsidR="00D105E3" w:rsidRPr="007B6B84">
          <w:rPr>
            <w:snapToGrid w:val="0"/>
          </w:rPr>
          <w:t xml:space="preserve"> </w:t>
        </w:r>
      </w:ins>
      <w:r w:rsidRPr="007B6B84">
        <w:rPr>
          <w:snapToGrid w:val="0"/>
        </w:rPr>
        <w:t xml:space="preserve"> que transforma vetores d</w:t>
      </w:r>
      <w:ins w:id="435" w:author="Guilherme Miyata" w:date="2025-11-29T02:32:00Z" w16du:dateUtc="2025-11-29T05:32:00Z">
        <w:r w:rsidR="00D105E3" w:rsidRPr="007B6B84">
          <w:rPr>
            <w:snapToGrid w:val="0"/>
          </w:rPr>
          <w:t>o referencial</w:t>
        </w:r>
      </w:ins>
      <w:del w:id="436" w:author="Guilherme Miyata" w:date="2025-11-29T02:32:00Z" w16du:dateUtc="2025-11-29T05:32:00Z">
        <w:r w:rsidRPr="007B6B84" w:rsidDel="00D105E3">
          <w:rPr>
            <w:snapToGrid w:val="0"/>
          </w:rPr>
          <w:delText>e</w:delText>
        </w:r>
      </w:del>
      <w:r w:rsidRPr="007B6B84">
        <w:rPr>
          <w:snapToGrid w:val="0"/>
        </w:rPr>
        <w:t xml:space="preserve"> </w:t>
      </w:r>
      <m:oMath>
        <m:r>
          <w:rPr>
            <w:rFonts w:ascii="Cambria Math" w:hAnsi="Cambria Math"/>
            <w:snapToGrid w:val="0"/>
          </w:rPr>
          <m:t>{P}</m:t>
        </m:r>
      </m:oMath>
      <w:r w:rsidRPr="007B6B84">
        <w:rPr>
          <w:snapToGrid w:val="0"/>
        </w:rPr>
        <w:t xml:space="preserve"> para</w:t>
      </w:r>
      <w:ins w:id="437" w:author="Guilherme Miyata" w:date="2025-11-29T02:32:00Z" w16du:dateUtc="2025-11-29T05:32:00Z">
        <w:r w:rsidR="00D105E3" w:rsidRPr="007B6B84">
          <w:rPr>
            <w:snapToGrid w:val="0"/>
          </w:rPr>
          <w:t xml:space="preserve"> o referencial</w:t>
        </w:r>
      </w:ins>
      <w:r w:rsidRPr="007B6B84">
        <w:rPr>
          <w:snapToGrid w:val="0"/>
        </w:rPr>
        <w:t xml:space="preserve"> </w:t>
      </w:r>
      <m:oMath>
        <m:r>
          <w:rPr>
            <w:rFonts w:ascii="Cambria Math" w:hAnsi="Cambria Math"/>
            <w:snapToGrid w:val="0"/>
          </w:rPr>
          <m:t>{B}</m:t>
        </m:r>
      </m:oMath>
      <w:r w:rsidRPr="007B6B84">
        <w:rPr>
          <w:snapToGrid w:val="0"/>
        </w:rPr>
        <w:t>.</w:t>
      </w:r>
      <w:commentRangeEnd w:id="418"/>
      <w:r w:rsidR="00234BC9" w:rsidRPr="007B6B84">
        <w:rPr>
          <w:rStyle w:val="Refdecomentrio"/>
        </w:rPr>
        <w:commentReference w:id="418"/>
      </w:r>
    </w:p>
    <w:p w14:paraId="314472F3" w14:textId="140425E0" w:rsidR="006A5E5A" w:rsidRPr="007B6B84" w:rsidDel="00D105E3" w:rsidRDefault="006A5E5A" w:rsidP="006A5E5A">
      <w:pPr>
        <w:spacing w:line="360" w:lineRule="auto"/>
        <w:ind w:firstLine="360"/>
        <w:jc w:val="both"/>
        <w:rPr>
          <w:del w:id="438" w:author="Guilherme Miyata" w:date="2025-11-29T02:32:00Z" w16du:dateUtc="2025-11-29T05:32:00Z"/>
          <w:snapToGrid w:val="0"/>
        </w:rPr>
      </w:pPr>
      <w:del w:id="439" w:author="Guilherme Miyata" w:date="2025-11-29T02:32:00Z" w16du:dateUtc="2025-11-29T05:32:00Z">
        <w:r w:rsidRPr="007B6B84" w:rsidDel="00D105E3">
          <w:rPr>
            <w:snapToGrid w:val="0"/>
          </w:rPr>
          <w:delText xml:space="preserve">O ponto </w:delText>
        </w:r>
      </w:del>
      <m:oMath>
        <m:sSub>
          <m:sSubPr>
            <m:ctrlPr>
              <w:del w:id="440" w:author="Guilherme Miyata" w:date="2025-11-29T02:32:00Z" w16du:dateUtc="2025-11-29T05:32:00Z">
                <w:rPr>
                  <w:rFonts w:ascii="Cambria Math" w:hAnsi="Cambria Math"/>
                  <w:snapToGrid w:val="0"/>
                </w:rPr>
              </w:del>
            </m:ctrlPr>
          </m:sSubPr>
          <m:e>
            <m:acc>
              <m:accPr>
                <m:chr m:val="⃗"/>
                <m:ctrlPr>
                  <w:del w:id="441" w:author="Guilherme Miyata" w:date="2025-11-29T02:32:00Z" w16du:dateUtc="2025-11-29T05:32:00Z">
                    <w:rPr>
                      <w:rFonts w:ascii="Cambria Math" w:hAnsi="Cambria Math"/>
                      <w:snapToGrid w:val="0"/>
                    </w:rPr>
                  </w:del>
                </m:ctrlPr>
              </m:accPr>
              <m:e>
                <m:r>
                  <w:del w:id="442" w:author="Guilherme Miyata" w:date="2025-11-29T02:32:00Z" w16du:dateUtc="2025-11-29T05:32:00Z">
                    <w:rPr>
                      <w:rFonts w:ascii="Cambria Math" w:hAnsi="Cambria Math"/>
                      <w:snapToGrid w:val="0"/>
                    </w:rPr>
                    <m:t>b</m:t>
                  </w:del>
                </m:r>
              </m:e>
            </m:acc>
          </m:e>
          <m:sub>
            <m:r>
              <w:del w:id="443" w:author="Guilherme Miyata" w:date="2025-11-29T02:32:00Z" w16du:dateUtc="2025-11-29T05:32:00Z">
                <w:rPr>
                  <w:rFonts w:ascii="Cambria Math" w:hAnsi="Cambria Math"/>
                  <w:snapToGrid w:val="0"/>
                </w:rPr>
                <m:t>i</m:t>
              </w:del>
            </m:r>
          </m:sub>
        </m:sSub>
      </m:oMath>
      <w:del w:id="444" w:author="Guilherme Miyata" w:date="2025-11-29T02:32:00Z" w16du:dateUtc="2025-11-29T05:32:00Z">
        <w:r w:rsidRPr="007B6B84" w:rsidDel="00D105E3">
          <w:rPr>
            <w:snapToGrid w:val="0"/>
          </w:rPr>
          <w:delText>expresso no referencial da base é obtido por:</w:delText>
        </w:r>
      </w:del>
    </w:p>
    <w:p w14:paraId="3B08E1AE" w14:textId="77777777" w:rsidR="00D105E3" w:rsidRDefault="00D105E3" w:rsidP="00D105E3">
      <w:pPr>
        <w:spacing w:line="360" w:lineRule="auto"/>
        <w:ind w:firstLine="360"/>
        <w:jc w:val="both"/>
        <w:rPr>
          <w:snapToGrid w:val="0"/>
        </w:rPr>
      </w:pPr>
      <w:ins w:id="445" w:author="Guilherme Miyata" w:date="2025-11-29T02:32:00Z" w16du:dateUtc="2025-11-29T05:32:00Z">
        <w:r w:rsidRPr="007B6B84">
          <w:rPr>
            <w:snapToGrid w:val="0"/>
          </w:rPr>
          <w:t xml:space="preserve">Com essa transformação, cada ponto superior </w:t>
        </w:r>
      </w:ins>
      <m:oMath>
        <m:sSub>
          <m:sSubPr>
            <m:ctrlPr>
              <w:ins w:id="446" w:author="Guilherme Miyata" w:date="2025-11-29T02:32:00Z" w16du:dateUtc="2025-11-29T05:32:00Z">
                <w:rPr>
                  <w:rFonts w:ascii="Cambria Math" w:hAnsi="Cambria Math"/>
                  <w:snapToGrid w:val="0"/>
                </w:rPr>
              </w:ins>
            </m:ctrlPr>
          </m:sSubPr>
          <m:e>
            <m:acc>
              <m:accPr>
                <m:chr m:val="⃗"/>
                <m:ctrlPr>
                  <w:ins w:id="447" w:author="Guilherme Miyata" w:date="2025-11-29T02:32:00Z" w16du:dateUtc="2025-11-29T05:32:00Z">
                    <w:rPr>
                      <w:rFonts w:ascii="Cambria Math" w:hAnsi="Cambria Math"/>
                      <w:snapToGrid w:val="0"/>
                    </w:rPr>
                  </w:ins>
                </m:ctrlPr>
              </m:accPr>
              <m:e>
                <m:r>
                  <w:ins w:id="448" w:author="Guilherme Miyata" w:date="2025-11-29T02:32:00Z" w16du:dateUtc="2025-11-29T05:32:00Z">
                    <w:rPr>
                      <w:rFonts w:ascii="Cambria Math" w:hAnsi="Cambria Math"/>
                      <w:snapToGrid w:val="0"/>
                    </w:rPr>
                    <m:t>b</m:t>
                  </w:ins>
                </m:r>
              </m:e>
            </m:acc>
          </m:e>
          <m:sub>
            <m:r>
              <w:ins w:id="449" w:author="Guilherme Miyata" w:date="2025-11-29T02:32:00Z" w16du:dateUtc="2025-11-29T05:32:00Z">
                <w:rPr>
                  <w:rFonts w:ascii="Cambria Math" w:hAnsi="Cambria Math"/>
                  <w:snapToGrid w:val="0"/>
                </w:rPr>
                <m:t>i</m:t>
              </w:ins>
            </m:r>
          </m:sub>
        </m:sSub>
      </m:oMath>
      <w:ins w:id="450" w:author="Guilherme Miyata" w:date="2025-11-29T02:32:00Z" w16du:dateUtc="2025-11-29T05:32:00Z">
        <w:r w:rsidRPr="007B6B84">
          <w:rPr>
            <w:snapToGrid w:val="0"/>
          </w:rPr>
          <w:t xml:space="preserve"> passa a ser expresso no referencial da base da seguinte forma:</w:t>
        </w:r>
      </w:ins>
    </w:p>
    <w:tbl>
      <w:tblPr>
        <w:tblW w:w="8720" w:type="dxa"/>
        <w:jc w:val="center"/>
        <w:tblLayout w:type="fixed"/>
        <w:tblLook w:val="0000" w:firstRow="0" w:lastRow="0" w:firstColumn="0" w:lastColumn="0" w:noHBand="0" w:noVBand="0"/>
      </w:tblPr>
      <w:tblGrid>
        <w:gridCol w:w="7797"/>
        <w:gridCol w:w="923"/>
      </w:tblGrid>
      <w:tr w:rsidR="007B6B84" w14:paraId="72D78686" w14:textId="77777777" w:rsidTr="006A46DE">
        <w:trPr>
          <w:trHeight w:val="532"/>
          <w:jc w:val="center"/>
        </w:trPr>
        <w:tc>
          <w:tcPr>
            <w:tcW w:w="7797" w:type="dxa"/>
            <w:vAlign w:val="center"/>
          </w:tcPr>
          <w:commentRangeStart w:id="451"/>
          <w:commentRangeStart w:id="452"/>
          <w:p w14:paraId="43848A7C" w14:textId="0F537AB3" w:rsidR="007B6B84" w:rsidRPr="007B6B84" w:rsidRDefault="00000000" w:rsidP="007B6B84">
            <w:pPr>
              <w:spacing w:line="360" w:lineRule="auto"/>
              <w:ind w:firstLine="360"/>
              <w:jc w:val="both"/>
              <w:rPr>
                <w:snapToGrid w:val="0"/>
              </w:rPr>
            </w:pPr>
            <m:oMathPara>
              <m:oMath>
                <m:acc>
                  <m:accPr>
                    <m:chr m:val="⃗"/>
                    <m:ctrlPr>
                      <w:ins w:id="453" w:author="Guilherme Miyata" w:date="2025-11-29T02:33:00Z" w16du:dateUtc="2025-11-29T05:33:00Z">
                        <w:rPr>
                          <w:rFonts w:ascii="Cambria Math" w:hAnsi="Cambria Math"/>
                          <w:snapToGrid w:val="0"/>
                        </w:rPr>
                      </w:ins>
                    </m:ctrlPr>
                  </m:accPr>
                  <m:e>
                    <m:sSub>
                      <m:sSubPr>
                        <m:ctrlPr>
                          <w:ins w:id="454" w:author="Guilherme Miyata" w:date="2025-11-29T02:33:00Z" w16du:dateUtc="2025-11-29T05:33:00Z">
                            <w:rPr>
                              <w:rFonts w:ascii="Cambria Math" w:hAnsi="Cambria Math"/>
                              <w:i/>
                              <w:snapToGrid w:val="0"/>
                            </w:rPr>
                          </w:ins>
                        </m:ctrlPr>
                      </m:sSubPr>
                      <m:e>
                        <m:r>
                          <w:ins w:id="455" w:author="Guilherme Miyata" w:date="2025-11-29T02:33:00Z" w16du:dateUtc="2025-11-29T05:33:00Z">
                            <w:rPr>
                              <w:rFonts w:ascii="Cambria Math" w:hAnsi="Cambria Math"/>
                              <w:snapToGrid w:val="0"/>
                            </w:rPr>
                            <m:t>P</m:t>
                          </w:ins>
                        </m:r>
                      </m:e>
                      <m:sub>
                        <m:r>
                          <w:ins w:id="456" w:author="Guilherme Miyata" w:date="2025-11-29T02:33:00Z" w16du:dateUtc="2025-11-29T05:33:00Z">
                            <w:rPr>
                              <w:rFonts w:ascii="Cambria Math" w:hAnsi="Cambria Math"/>
                              <w:snapToGrid w:val="0"/>
                            </w:rPr>
                            <m:t>i</m:t>
                          </w:ins>
                        </m:r>
                      </m:sub>
                    </m:sSub>
                  </m:e>
                </m:acc>
                <m:r>
                  <w:ins w:id="457" w:author="Guilherme Miyata" w:date="2025-11-29T02:33:00Z" w16du:dateUtc="2025-11-29T05:33:00Z">
                    <w:rPr>
                      <w:rFonts w:ascii="Cambria Math" w:hAnsi="Cambria Math"/>
                      <w:snapToGrid w:val="0"/>
                    </w:rPr>
                    <m:t xml:space="preserve"> =</m:t>
                  </w:ins>
                </m:r>
                <m:acc>
                  <m:accPr>
                    <m:chr m:val="⃗"/>
                    <m:ctrlPr>
                      <w:ins w:id="458" w:author="Guilherme Miyata" w:date="2025-11-29T02:33:00Z" w16du:dateUtc="2025-11-29T05:33:00Z">
                        <w:rPr>
                          <w:rFonts w:ascii="Cambria Math" w:hAnsi="Cambria Math"/>
                          <w:snapToGrid w:val="0"/>
                        </w:rPr>
                      </w:ins>
                    </m:ctrlPr>
                  </m:accPr>
                  <m:e>
                    <m:r>
                      <w:ins w:id="459" w:author="Guilherme Miyata" w:date="2025-11-29T02:33:00Z" w16du:dateUtc="2025-11-29T05:33:00Z">
                        <w:rPr>
                          <w:rFonts w:ascii="Cambria Math" w:hAnsi="Cambria Math"/>
                          <w:snapToGrid w:val="0"/>
                        </w:rPr>
                        <m:t>p</m:t>
                      </w:ins>
                    </m:r>
                  </m:e>
                </m:acc>
                <m:r>
                  <w:ins w:id="460" w:author="Guilherme Miyata" w:date="2025-11-29T02:33:00Z" w16du:dateUtc="2025-11-29T05:33:00Z">
                    <w:rPr>
                      <w:rFonts w:ascii="Cambria Math" w:hAnsi="Cambria Math"/>
                      <w:snapToGrid w:val="0"/>
                    </w:rPr>
                    <m:t>+R</m:t>
                  </w:ins>
                </m:r>
                <m:sSub>
                  <m:sSubPr>
                    <m:ctrlPr>
                      <w:ins w:id="461" w:author="Guilherme Miyata" w:date="2025-11-29T02:33:00Z" w16du:dateUtc="2025-11-29T05:33:00Z">
                        <w:rPr>
                          <w:rFonts w:ascii="Cambria Math" w:hAnsi="Cambria Math"/>
                          <w:snapToGrid w:val="0"/>
                        </w:rPr>
                      </w:ins>
                    </m:ctrlPr>
                  </m:sSubPr>
                  <m:e>
                    <m:acc>
                      <m:accPr>
                        <m:chr m:val="⃗"/>
                        <m:ctrlPr>
                          <w:ins w:id="462" w:author="Guilherme Miyata" w:date="2025-11-29T02:33:00Z" w16du:dateUtc="2025-11-29T05:33:00Z">
                            <w:rPr>
                              <w:rFonts w:ascii="Cambria Math" w:hAnsi="Cambria Math"/>
                              <w:snapToGrid w:val="0"/>
                            </w:rPr>
                          </w:ins>
                        </m:ctrlPr>
                      </m:accPr>
                      <m:e>
                        <m:r>
                          <w:ins w:id="463" w:author="Guilherme Miyata" w:date="2025-11-29T02:33:00Z" w16du:dateUtc="2025-11-29T05:33:00Z">
                            <w:rPr>
                              <w:rFonts w:ascii="Cambria Math" w:hAnsi="Cambria Math"/>
                              <w:snapToGrid w:val="0"/>
                            </w:rPr>
                            <m:t>b</m:t>
                          </w:ins>
                        </m:r>
                      </m:e>
                    </m:acc>
                  </m:e>
                  <m:sub>
                    <m:r>
                      <w:ins w:id="464" w:author="Guilherme Miyata" w:date="2025-11-29T02:33:00Z" w16du:dateUtc="2025-11-29T05:33:00Z">
                        <w:rPr>
                          <w:rFonts w:ascii="Cambria Math" w:hAnsi="Cambria Math"/>
                          <w:snapToGrid w:val="0"/>
                        </w:rPr>
                        <m:t>i</m:t>
                      </w:ins>
                    </m:r>
                  </m:sub>
                </m:sSub>
                <m:r>
                  <w:ins w:id="465" w:author="Guilherme Miyata" w:date="2025-11-29T02:33:00Z" w16du:dateUtc="2025-11-29T05:33:00Z">
                    <w:rPr>
                      <w:rFonts w:ascii="Cambria Math" w:hAnsi="Cambria Math"/>
                      <w:snapToGrid w:val="0"/>
                    </w:rPr>
                    <m:t xml:space="preserve"> </m:t>
                  </w:ins>
                </m:r>
                <w:commentRangeEnd w:id="451"/>
                <m:r>
                  <w:ins w:id="466" w:author="Guilherme Miyata" w:date="2025-11-29T02:33:00Z" w16du:dateUtc="2025-11-29T05:33:00Z">
                    <m:rPr>
                      <m:sty m:val="p"/>
                    </m:rPr>
                    <w:rPr>
                      <w:rStyle w:val="Refdecomentrio"/>
                      <w:rFonts w:ascii="Cambria Math" w:hAnsi="Cambria Math"/>
                    </w:rPr>
                    <w:commentReference w:id="451"/>
                  </w:ins>
                </m:r>
                <w:commentRangeEnd w:id="452"/>
                <m:r>
                  <w:ins w:id="467" w:author="Guilherme Miyata" w:date="2025-11-29T02:33:00Z" w16du:dateUtc="2025-11-29T05:33:00Z">
                    <m:rPr>
                      <m:sty m:val="p"/>
                    </m:rPr>
                    <w:rPr>
                      <w:rStyle w:val="Refdecomentrio"/>
                      <w:rFonts w:ascii="Cambria Math" w:hAnsi="Cambria Math"/>
                    </w:rPr>
                    <w:commentReference w:id="452"/>
                  </w:ins>
                </m:r>
              </m:oMath>
            </m:oMathPara>
          </w:p>
        </w:tc>
        <w:tc>
          <w:tcPr>
            <w:tcW w:w="923" w:type="dxa"/>
            <w:vAlign w:val="center"/>
          </w:tcPr>
          <w:p w14:paraId="4EC190A9" w14:textId="77777777" w:rsidR="007B6B84" w:rsidRDefault="007B6B84" w:rsidP="006A46DE">
            <w:pPr>
              <w:pStyle w:val="Equao"/>
            </w:pPr>
          </w:p>
        </w:tc>
      </w:tr>
    </w:tbl>
    <w:commentRangeStart w:id="468"/>
    <w:p w14:paraId="0E896701" w14:textId="1803F4B3" w:rsidR="006A5E5A" w:rsidRPr="007B6B84" w:rsidDel="00D105E3" w:rsidRDefault="00000000" w:rsidP="006A5E5A">
      <w:pPr>
        <w:spacing w:line="360" w:lineRule="auto"/>
        <w:ind w:firstLine="360"/>
        <w:jc w:val="both"/>
        <w:rPr>
          <w:del w:id="469" w:author="Guilherme Miyata" w:date="2025-11-29T02:33:00Z" w16du:dateUtc="2025-11-29T05:33:00Z"/>
          <w:snapToGrid w:val="0"/>
        </w:rPr>
      </w:pPr>
      <m:oMathPara>
        <m:oMath>
          <m:acc>
            <m:accPr>
              <m:chr m:val="⃗"/>
              <m:ctrlPr>
                <w:del w:id="470" w:author="Guilherme Miyata" w:date="2025-11-29T02:33:00Z" w16du:dateUtc="2025-11-29T05:33:00Z">
                  <w:rPr>
                    <w:rFonts w:ascii="Cambria Math" w:hAnsi="Cambria Math"/>
                    <w:snapToGrid w:val="0"/>
                  </w:rPr>
                </w:del>
              </m:ctrlPr>
            </m:accPr>
            <m:e>
              <m:r>
                <w:del w:id="471" w:author="Guilherme Miyata" w:date="2025-11-29T02:33:00Z" w16du:dateUtc="2025-11-29T05:33:00Z">
                  <w:rPr>
                    <w:rFonts w:ascii="Cambria Math" w:hAnsi="Cambria Math"/>
                    <w:snapToGrid w:val="0"/>
                  </w:rPr>
                  <m:t>p</m:t>
                </w:del>
              </m:r>
            </m:e>
          </m:acc>
          <m:r>
            <w:del w:id="472" w:author="Guilherme Miyata" w:date="2025-11-29T02:33:00Z" w16du:dateUtc="2025-11-29T05:33:00Z">
              <w:rPr>
                <w:rFonts w:ascii="Cambria Math" w:hAnsi="Cambria Math"/>
                <w:snapToGrid w:val="0"/>
              </w:rPr>
              <m:t xml:space="preserve"> +</m:t>
            </w:del>
          </m:r>
          <m:r>
            <w:ins w:id="473" w:author="Anderson Hirata" w:date="2025-11-26T17:32:00Z" w16du:dateUtc="2025-11-26T20:32:00Z">
              <w:del w:id="474" w:author="Guilherme Miyata" w:date="2025-11-29T02:33:00Z" w16du:dateUtc="2025-11-29T05:33:00Z">
                <w:rPr>
                  <w:rFonts w:ascii="Cambria Math" w:hAnsi="Cambria Math"/>
                  <w:snapToGrid w:val="0"/>
                </w:rPr>
                <m:t>=</m:t>
              </w:del>
            </w:ins>
          </m:r>
          <m:r>
            <w:del w:id="475" w:author="Guilherme Miyata" w:date="2025-11-29T02:33:00Z" w16du:dateUtc="2025-11-29T05:33:00Z">
              <w:rPr>
                <w:rFonts w:ascii="Cambria Math" w:hAnsi="Cambria Math"/>
                <w:snapToGrid w:val="0"/>
              </w:rPr>
              <m:t>R</m:t>
            </w:del>
          </m:r>
          <m:sSub>
            <m:sSubPr>
              <m:ctrlPr>
                <w:del w:id="476" w:author="Guilherme Miyata" w:date="2025-11-29T02:33:00Z" w16du:dateUtc="2025-11-29T05:33:00Z">
                  <w:rPr>
                    <w:rFonts w:ascii="Cambria Math" w:hAnsi="Cambria Math"/>
                    <w:snapToGrid w:val="0"/>
                  </w:rPr>
                </w:del>
              </m:ctrlPr>
            </m:sSubPr>
            <m:e>
              <m:acc>
                <m:accPr>
                  <m:chr m:val="⃗"/>
                  <m:ctrlPr>
                    <w:del w:id="477" w:author="Guilherme Miyata" w:date="2025-11-29T02:33:00Z" w16du:dateUtc="2025-11-29T05:33:00Z">
                      <w:rPr>
                        <w:rFonts w:ascii="Cambria Math" w:hAnsi="Cambria Math"/>
                        <w:snapToGrid w:val="0"/>
                      </w:rPr>
                    </w:del>
                  </m:ctrlPr>
                </m:accPr>
                <m:e>
                  <m:r>
                    <w:del w:id="478" w:author="Guilherme Miyata" w:date="2025-11-29T02:33:00Z" w16du:dateUtc="2025-11-29T05:33:00Z">
                      <w:rPr>
                        <w:rFonts w:ascii="Cambria Math" w:hAnsi="Cambria Math"/>
                        <w:snapToGrid w:val="0"/>
                      </w:rPr>
                      <m:t>b</m:t>
                    </w:del>
                  </m:r>
                </m:e>
              </m:acc>
            </m:e>
            <m:sub>
              <m:r>
                <w:del w:id="479" w:author="Guilherme Miyata" w:date="2025-11-29T02:33:00Z" w16du:dateUtc="2025-11-29T05:33:00Z">
                  <w:rPr>
                    <w:rFonts w:ascii="Cambria Math" w:hAnsi="Cambria Math"/>
                    <w:snapToGrid w:val="0"/>
                  </w:rPr>
                  <m:t>i</m:t>
                </w:del>
              </m:r>
            </m:sub>
          </m:sSub>
          <m:r>
            <w:del w:id="480" w:author="Guilherme Miyata" w:date="2025-11-29T02:33:00Z" w16du:dateUtc="2025-11-29T05:33:00Z">
              <w:rPr>
                <w:rFonts w:ascii="Cambria Math" w:hAnsi="Cambria Math"/>
                <w:snapToGrid w:val="0"/>
              </w:rPr>
              <m:t xml:space="preserve"> </m:t>
            </w:del>
          </m:r>
          <w:commentRangeEnd w:id="468"/>
          <m:r>
            <w:del w:id="481" w:author="Guilherme Miyata" w:date="2025-11-29T02:33:00Z" w16du:dateUtc="2025-11-29T05:33:00Z">
              <m:rPr>
                <m:sty m:val="p"/>
              </m:rPr>
              <w:rPr>
                <w:rStyle w:val="Refdecomentrio"/>
              </w:rPr>
              <w:commentReference w:id="468"/>
            </w:del>
          </m:r>
        </m:oMath>
      </m:oMathPara>
    </w:p>
    <w:p w14:paraId="6CD17670" w14:textId="1F90F397" w:rsidR="000D7957" w:rsidRPr="007B6B84" w:rsidDel="00D105E3" w:rsidRDefault="006A5E5A" w:rsidP="000D7957">
      <w:pPr>
        <w:spacing w:line="360" w:lineRule="auto"/>
        <w:ind w:firstLine="360"/>
        <w:jc w:val="both"/>
        <w:rPr>
          <w:del w:id="482" w:author="Guilherme Miyata" w:date="2025-11-29T02:33:00Z" w16du:dateUtc="2025-11-29T05:33:00Z"/>
        </w:rPr>
      </w:pPr>
      <w:del w:id="483" w:author="Guilherme Miyata" w:date="2025-11-29T02:33:00Z" w16du:dateUtc="2025-11-29T05:33:00Z">
        <w:r w:rsidRPr="007B6B84" w:rsidDel="00D105E3">
          <w:rPr>
            <w:snapToGrid w:val="0"/>
          </w:rPr>
          <w:delText xml:space="preserve">Assim, o vetor correspondente ao atuador </w:delText>
        </w:r>
      </w:del>
      <m:oMath>
        <m:r>
          <w:del w:id="484" w:author="Guilherme Miyata" w:date="2025-11-29T02:33:00Z" w16du:dateUtc="2025-11-29T05:33:00Z">
            <w:rPr>
              <w:rFonts w:ascii="Cambria Math" w:hAnsi="Cambria Math"/>
              <w:snapToGrid w:val="0"/>
            </w:rPr>
            <m:t>i</m:t>
          </w:del>
        </m:r>
      </m:oMath>
      <w:del w:id="485" w:author="Guilherme Miyata" w:date="2025-11-29T02:33:00Z" w16du:dateUtc="2025-11-29T05:33:00Z">
        <w:r w:rsidRPr="007B6B84" w:rsidDel="00D105E3">
          <w:rPr>
            <w:snapToGrid w:val="0"/>
          </w:rPr>
          <w:delText xml:space="preserve"> é:</w:delText>
        </w:r>
        <w:r w:rsidRPr="007B6B84" w:rsidDel="00D105E3">
          <w:delText xml:space="preserve"> </w:delText>
        </w:r>
      </w:del>
    </w:p>
    <w:p w14:paraId="3EB86522" w14:textId="10D81BA9" w:rsidR="00D105E3" w:rsidRDefault="00D105E3" w:rsidP="00D105E3">
      <w:pPr>
        <w:spacing w:line="360" w:lineRule="auto"/>
        <w:ind w:firstLine="360"/>
        <w:jc w:val="both"/>
      </w:pPr>
      <w:ins w:id="486" w:author="Guilherme Miyata" w:date="2025-11-29T02:33:00Z" w16du:dateUtc="2025-11-29T05:33:00Z">
        <w:r w:rsidRPr="007B6B84">
          <w:t xml:space="preserve">Esse ponto </w:t>
        </w:r>
      </w:ins>
      <m:oMath>
        <m:sSub>
          <m:sSubPr>
            <m:ctrlPr>
              <w:ins w:id="487" w:author="Guilherme Miyata" w:date="2025-11-29T02:33:00Z" w16du:dateUtc="2025-11-29T05:33:00Z">
                <w:rPr>
                  <w:rFonts w:ascii="Cambria Math" w:hAnsi="Cambria Math"/>
                </w:rPr>
              </w:ins>
            </m:ctrlPr>
          </m:sSubPr>
          <m:e>
            <m:acc>
              <m:accPr>
                <m:chr m:val="⃗"/>
                <m:ctrlPr>
                  <w:ins w:id="488" w:author="Guilherme Miyata" w:date="2025-11-29T02:33:00Z" w16du:dateUtc="2025-11-29T05:33:00Z">
                    <w:rPr>
                      <w:rFonts w:ascii="Cambria Math" w:hAnsi="Cambria Math"/>
                    </w:rPr>
                  </w:ins>
                </m:ctrlPr>
              </m:accPr>
              <m:e>
                <m:r>
                  <w:ins w:id="489" w:author="Guilherme Miyata" w:date="2025-11-29T02:33:00Z" w16du:dateUtc="2025-11-29T05:33:00Z">
                    <w:rPr>
                      <w:rFonts w:ascii="Cambria Math" w:hAnsi="Cambria Math"/>
                    </w:rPr>
                    <m:t>p</m:t>
                  </w:ins>
                </m:r>
              </m:e>
            </m:acc>
          </m:e>
          <m:sub>
            <m:r>
              <w:ins w:id="490" w:author="Guilherme Miyata" w:date="2025-11-29T02:33:00Z" w16du:dateUtc="2025-11-29T05:33:00Z">
                <w:rPr>
                  <w:rFonts w:ascii="Cambria Math" w:hAnsi="Cambria Math"/>
                </w:rPr>
                <m:t>i</m:t>
              </w:ins>
            </m:r>
          </m:sub>
        </m:sSub>
      </m:oMath>
      <w:ins w:id="491" w:author="Guilherme Miyata" w:date="2025-11-29T02:33:00Z" w16du:dateUtc="2025-11-29T05:33:00Z">
        <w:r w:rsidRPr="007B6B84">
          <w:t xml:space="preserve">representa a coordenada, no sistema </w:t>
        </w:r>
      </w:ins>
      <m:oMath>
        <m:r>
          <w:ins w:id="492" w:author="Guilherme Miyata" w:date="2025-11-29T02:33:00Z" w16du:dateUtc="2025-11-29T05:33:00Z">
            <w:rPr>
              <w:rFonts w:ascii="Cambria Math" w:hAnsi="Cambria Math"/>
            </w:rPr>
            <m:t>{B}</m:t>
          </w:ins>
        </m:r>
      </m:oMath>
      <w:ins w:id="493" w:author="Guilherme Miyata" w:date="2025-11-29T02:33:00Z" w16du:dateUtc="2025-11-29T05:33:00Z">
        <w:r w:rsidRPr="007B6B84">
          <w:t xml:space="preserve">, da junta superior do atuador </w:t>
        </w:r>
      </w:ins>
      <m:oMath>
        <m:r>
          <w:ins w:id="494" w:author="Guilherme Miyata" w:date="2025-11-29T02:33:00Z" w16du:dateUtc="2025-11-29T05:33:00Z">
            <w:rPr>
              <w:rFonts w:ascii="Cambria Math" w:hAnsi="Cambria Math"/>
            </w:rPr>
            <m:t>i</m:t>
          </w:ins>
        </m:r>
      </m:oMath>
      <w:ins w:id="495" w:author="Guilherme Miyata" w:date="2025-11-29T02:33:00Z" w16du:dateUtc="2025-11-29T05:33:00Z">
        <w:r w:rsidRPr="007B6B84">
          <w:t>. Assim, o vetor que descreve o atuador é:</w:t>
        </w:r>
      </w:ins>
    </w:p>
    <w:tbl>
      <w:tblPr>
        <w:tblW w:w="8720" w:type="dxa"/>
        <w:jc w:val="center"/>
        <w:tblLayout w:type="fixed"/>
        <w:tblLook w:val="0000" w:firstRow="0" w:lastRow="0" w:firstColumn="0" w:lastColumn="0" w:noHBand="0" w:noVBand="0"/>
      </w:tblPr>
      <w:tblGrid>
        <w:gridCol w:w="7797"/>
        <w:gridCol w:w="923"/>
      </w:tblGrid>
      <w:tr w:rsidR="007B6B84" w14:paraId="1D4ACD29" w14:textId="77777777" w:rsidTr="006A46DE">
        <w:trPr>
          <w:trHeight w:val="532"/>
          <w:jc w:val="center"/>
        </w:trPr>
        <w:tc>
          <w:tcPr>
            <w:tcW w:w="7797" w:type="dxa"/>
            <w:vAlign w:val="center"/>
          </w:tcPr>
          <w:p w14:paraId="1A59B21A" w14:textId="0B1F19F5" w:rsidR="007B6B84" w:rsidRPr="007B6B84" w:rsidRDefault="00000000" w:rsidP="007B6B84">
            <w:pPr>
              <w:spacing w:line="360" w:lineRule="auto"/>
              <w:ind w:firstLine="360"/>
              <w:jc w:val="both"/>
              <w:rPr>
                <w:snapToGrid w:val="0"/>
              </w:rPr>
            </w:pPr>
            <m:oMathPara>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oMath>
            </m:oMathPara>
          </w:p>
        </w:tc>
        <w:tc>
          <w:tcPr>
            <w:tcW w:w="923" w:type="dxa"/>
            <w:vAlign w:val="center"/>
          </w:tcPr>
          <w:p w14:paraId="7E1240BF" w14:textId="77777777" w:rsidR="007B6B84" w:rsidRDefault="007B6B84" w:rsidP="006A46DE">
            <w:pPr>
              <w:pStyle w:val="Equao"/>
            </w:pPr>
          </w:p>
        </w:tc>
      </w:tr>
    </w:tbl>
    <w:p w14:paraId="6E20B8CE" w14:textId="0056A856" w:rsidR="006A5E5A" w:rsidRDefault="00D105E3" w:rsidP="000D7957">
      <w:pPr>
        <w:spacing w:line="360" w:lineRule="auto"/>
        <w:ind w:left="360"/>
        <w:jc w:val="both"/>
        <w:rPr>
          <w:snapToGrid w:val="0"/>
        </w:rPr>
      </w:pPr>
      <w:ins w:id="496" w:author="Guilherme Miyata" w:date="2025-11-29T02:33:00Z" w16du:dateUtc="2025-11-29T05:33:00Z">
        <w:r w:rsidRPr="007B6B84">
          <w:rPr>
            <w:snapToGrid w:val="0"/>
          </w:rPr>
          <w:t>e seu comprimento é simplesmente a norma desse vetor:</w:t>
        </w:r>
      </w:ins>
      <w:del w:id="497" w:author="Guilherme Miyata" w:date="2025-11-29T02:33:00Z" w16du:dateUtc="2025-11-29T05:33:00Z">
        <w:r w:rsidR="006A5E5A" w:rsidRPr="007B6B84" w:rsidDel="00D105E3">
          <w:rPr>
            <w:snapToGrid w:val="0"/>
          </w:rPr>
          <w:delText>E seu comprimento é:</w:delText>
        </w:r>
      </w:del>
    </w:p>
    <w:tbl>
      <w:tblPr>
        <w:tblW w:w="8720" w:type="dxa"/>
        <w:jc w:val="center"/>
        <w:tblLayout w:type="fixed"/>
        <w:tblLook w:val="0000" w:firstRow="0" w:lastRow="0" w:firstColumn="0" w:lastColumn="0" w:noHBand="0" w:noVBand="0"/>
      </w:tblPr>
      <w:tblGrid>
        <w:gridCol w:w="7797"/>
        <w:gridCol w:w="923"/>
      </w:tblGrid>
      <w:tr w:rsidR="007B6B84" w14:paraId="2C339598" w14:textId="77777777" w:rsidTr="006A46DE">
        <w:trPr>
          <w:trHeight w:val="532"/>
          <w:jc w:val="center"/>
        </w:trPr>
        <w:tc>
          <w:tcPr>
            <w:tcW w:w="7797" w:type="dxa"/>
            <w:vAlign w:val="center"/>
          </w:tcPr>
          <w:p w14:paraId="2D41D5BF" w14:textId="52800634" w:rsidR="007B6B84" w:rsidRPr="007B6B84" w:rsidRDefault="00000000" w:rsidP="007B6B84">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tc>
        <w:tc>
          <w:tcPr>
            <w:tcW w:w="923" w:type="dxa"/>
            <w:vAlign w:val="center"/>
          </w:tcPr>
          <w:p w14:paraId="51B1C731" w14:textId="77777777" w:rsidR="007B6B84" w:rsidRDefault="007B6B84" w:rsidP="006A46DE">
            <w:pPr>
              <w:pStyle w:val="Equao"/>
            </w:pPr>
          </w:p>
        </w:tc>
      </w:tr>
    </w:tbl>
    <w:p w14:paraId="63B516FC" w14:textId="341FF0E7" w:rsidR="006A5E5A" w:rsidRPr="007B6B84" w:rsidDel="00D105E3" w:rsidRDefault="006A5E5A" w:rsidP="006A5E5A">
      <w:pPr>
        <w:spacing w:line="360" w:lineRule="auto"/>
        <w:ind w:firstLine="360"/>
        <w:jc w:val="both"/>
        <w:rPr>
          <w:del w:id="498" w:author="Guilherme Miyata" w:date="2025-11-29T02:34:00Z" w16du:dateUtc="2025-11-29T05:34:00Z"/>
          <w:snapToGrid w:val="0"/>
        </w:rPr>
      </w:pPr>
      <w:del w:id="499" w:author="Guilherme Miyata" w:date="2025-11-29T02:34:00Z" w16du:dateUtc="2025-11-29T05:34:00Z">
        <w:r w:rsidRPr="007B6B84" w:rsidDel="00D105E3">
          <w:rPr>
            <w:snapToGrid w:val="0"/>
          </w:rPr>
          <w:delText>Essa formulação vetorial constitui a base da cinemática inversa, pois relaciona diretamente a pose desejada com os comprimentos dos atuadores.</w:delText>
        </w:r>
        <w:commentRangeEnd w:id="406"/>
        <w:r w:rsidR="00234BC9" w:rsidRPr="007B6B84" w:rsidDel="00D105E3">
          <w:rPr>
            <w:rStyle w:val="Refdecomentrio"/>
          </w:rPr>
          <w:commentReference w:id="406"/>
        </w:r>
      </w:del>
    </w:p>
    <w:p w14:paraId="36ABE24F" w14:textId="77777777" w:rsidR="00D105E3" w:rsidRPr="007B6B84" w:rsidRDefault="00D105E3" w:rsidP="00D105E3">
      <w:pPr>
        <w:spacing w:line="360" w:lineRule="auto"/>
        <w:ind w:firstLine="360"/>
        <w:jc w:val="both"/>
        <w:rPr>
          <w:ins w:id="500" w:author="Guilherme Miyata" w:date="2025-11-29T02:34:00Z" w16du:dateUtc="2025-11-29T05:34:00Z"/>
          <w:snapToGrid w:val="0"/>
        </w:rPr>
      </w:pPr>
      <w:ins w:id="501" w:author="Guilherme Miyata" w:date="2025-11-29T02:34:00Z" w16du:dateUtc="2025-11-29T05:34:00Z">
        <w:r w:rsidRPr="007B6B84">
          <w:rPr>
            <w:snapToGrid w:val="0"/>
          </w:rPr>
          <w:t xml:space="preserve">Embora </w:t>
        </w:r>
      </w:ins>
      <m:oMath>
        <m:sSub>
          <m:sSubPr>
            <m:ctrlPr>
              <w:ins w:id="502" w:author="Guilherme Miyata" w:date="2025-11-29T02:34:00Z" w16du:dateUtc="2025-11-29T05:34:00Z">
                <w:rPr>
                  <w:rFonts w:ascii="Cambria Math" w:hAnsi="Cambria Math"/>
                  <w:snapToGrid w:val="0"/>
                </w:rPr>
              </w:ins>
            </m:ctrlPr>
          </m:sSubPr>
          <m:e>
            <m:r>
              <w:ins w:id="503" w:author="Guilherme Miyata" w:date="2025-11-29T02:34:00Z" w16du:dateUtc="2025-11-29T05:34:00Z">
                <w:rPr>
                  <w:rFonts w:ascii="Cambria Math" w:hAnsi="Cambria Math"/>
                  <w:snapToGrid w:val="0"/>
                </w:rPr>
                <m:t>L</m:t>
              </w:ins>
            </m:r>
          </m:e>
          <m:sub>
            <m:r>
              <w:ins w:id="504" w:author="Guilherme Miyata" w:date="2025-11-29T02:34:00Z" w16du:dateUtc="2025-11-29T05:34:00Z">
                <w:rPr>
                  <w:rFonts w:ascii="Cambria Math" w:hAnsi="Cambria Math"/>
                  <w:snapToGrid w:val="0"/>
                </w:rPr>
                <m:t>i</m:t>
              </w:ins>
            </m:r>
          </m:sub>
        </m:sSub>
      </m:oMath>
      <w:ins w:id="505" w:author="Guilherme Miyata" w:date="2025-11-29T02:34:00Z" w16du:dateUtc="2025-11-29T05:34:00Z">
        <w:r w:rsidRPr="007B6B84">
          <w:rPr>
            <w:snapToGrid w:val="0"/>
          </w:rPr>
          <w:t xml:space="preserve"> represente o comprimento geométrico entre os pontos de fixação </w:t>
        </w:r>
      </w:ins>
      <m:oMath>
        <m:sSub>
          <m:sSubPr>
            <m:ctrlPr>
              <w:ins w:id="506" w:author="Guilherme Miyata" w:date="2025-11-29T02:34:00Z" w16du:dateUtc="2025-11-29T05:34:00Z">
                <w:rPr>
                  <w:rFonts w:ascii="Cambria Math" w:hAnsi="Cambria Math"/>
                  <w:snapToGrid w:val="0"/>
                </w:rPr>
              </w:ins>
            </m:ctrlPr>
          </m:sSubPr>
          <m:e>
            <m:acc>
              <m:accPr>
                <m:chr m:val="⃗"/>
                <m:ctrlPr>
                  <w:ins w:id="507" w:author="Guilherme Miyata" w:date="2025-11-29T02:34:00Z" w16du:dateUtc="2025-11-29T05:34:00Z">
                    <w:rPr>
                      <w:rFonts w:ascii="Cambria Math" w:hAnsi="Cambria Math"/>
                      <w:snapToGrid w:val="0"/>
                    </w:rPr>
                  </w:ins>
                </m:ctrlPr>
              </m:accPr>
              <m:e>
                <m:r>
                  <w:ins w:id="508" w:author="Guilherme Miyata" w:date="2025-11-29T02:34:00Z" w16du:dateUtc="2025-11-29T05:34:00Z">
                    <w:rPr>
                      <w:rFonts w:ascii="Cambria Math" w:hAnsi="Cambria Math"/>
                      <w:snapToGrid w:val="0"/>
                    </w:rPr>
                    <m:t>a</m:t>
                  </w:ins>
                </m:r>
              </m:e>
            </m:acc>
          </m:e>
          <m:sub>
            <m:r>
              <w:ins w:id="509" w:author="Guilherme Miyata" w:date="2025-11-29T02:34:00Z" w16du:dateUtc="2025-11-29T05:34:00Z">
                <w:rPr>
                  <w:rFonts w:ascii="Cambria Math" w:hAnsi="Cambria Math"/>
                  <w:snapToGrid w:val="0"/>
                </w:rPr>
                <m:t>i</m:t>
              </w:ins>
            </m:r>
          </m:sub>
        </m:sSub>
        <m:r>
          <w:ins w:id="510" w:author="Guilherme Miyata" w:date="2025-11-29T02:34:00Z" w16du:dateUtc="2025-11-29T05:34:00Z">
            <w:rPr>
              <w:rFonts w:ascii="Cambria Math" w:hAnsi="Cambria Math"/>
              <w:snapToGrid w:val="0"/>
            </w:rPr>
            <m:t xml:space="preserve"> </m:t>
          </w:ins>
        </m:r>
      </m:oMath>
      <w:ins w:id="511" w:author="Guilherme Miyata" w:date="2025-11-29T02:34:00Z" w16du:dateUtc="2025-11-29T05:34:00Z">
        <w:r w:rsidRPr="007B6B84">
          <w:rPr>
            <w:snapToGrid w:val="0"/>
          </w:rPr>
          <w:t xml:space="preserve">e </w:t>
        </w:r>
      </w:ins>
      <m:oMath>
        <m:sSub>
          <m:sSubPr>
            <m:ctrlPr>
              <w:ins w:id="512" w:author="Guilherme Miyata" w:date="2025-11-29T02:34:00Z" w16du:dateUtc="2025-11-29T05:34:00Z">
                <w:rPr>
                  <w:rFonts w:ascii="Cambria Math" w:hAnsi="Cambria Math"/>
                  <w:snapToGrid w:val="0"/>
                </w:rPr>
              </w:ins>
            </m:ctrlPr>
          </m:sSubPr>
          <m:e>
            <m:acc>
              <m:accPr>
                <m:chr m:val="⃗"/>
                <m:ctrlPr>
                  <w:ins w:id="513" w:author="Guilherme Miyata" w:date="2025-11-29T02:34:00Z" w16du:dateUtc="2025-11-29T05:34:00Z">
                    <w:rPr>
                      <w:rFonts w:ascii="Cambria Math" w:hAnsi="Cambria Math"/>
                      <w:snapToGrid w:val="0"/>
                    </w:rPr>
                  </w:ins>
                </m:ctrlPr>
              </m:accPr>
              <m:e>
                <m:r>
                  <w:ins w:id="514" w:author="Guilherme Miyata" w:date="2025-11-29T02:34:00Z" w16du:dateUtc="2025-11-29T05:34:00Z">
                    <w:rPr>
                      <w:rFonts w:ascii="Cambria Math" w:hAnsi="Cambria Math"/>
                      <w:snapToGrid w:val="0"/>
                    </w:rPr>
                    <m:t>p</m:t>
                  </w:ins>
                </m:r>
              </m:e>
            </m:acc>
          </m:e>
          <m:sub>
            <m:r>
              <w:ins w:id="515" w:author="Guilherme Miyata" w:date="2025-11-29T02:34:00Z" w16du:dateUtc="2025-11-29T05:34:00Z">
                <w:rPr>
                  <w:rFonts w:ascii="Cambria Math" w:hAnsi="Cambria Math"/>
                  <w:snapToGrid w:val="0"/>
                </w:rPr>
                <m:t>i</m:t>
              </w:ins>
            </m:r>
          </m:sub>
        </m:sSub>
      </m:oMath>
      <w:ins w:id="516" w:author="Guilherme Miyata" w:date="2025-11-29T02:34:00Z" w16du:dateUtc="2025-11-29T05:34:00Z">
        <w:r w:rsidRPr="007B6B84">
          <w:rPr>
            <w:snapToGrid w:val="0"/>
          </w:rPr>
          <w:t>, é importante esclarecer seu significado físico no contexto do atuador real.</w:t>
        </w:r>
        <w:r w:rsidRPr="007B6B84">
          <w:rPr>
            <w:snapToGrid w:val="0"/>
          </w:rPr>
          <w:br/>
          <w:t xml:space="preserve">Em um atuador prismático, existe um comprimento mínimo (offset mecânico), um comprimento máximo e um curso útil. Assim, o valor calculado </w:t>
        </w:r>
      </w:ins>
      <m:oMath>
        <m:sSub>
          <m:sSubPr>
            <m:ctrlPr>
              <w:ins w:id="517" w:author="Guilherme Miyata" w:date="2025-11-29T02:34:00Z" w16du:dateUtc="2025-11-29T05:34:00Z">
                <w:rPr>
                  <w:rFonts w:ascii="Cambria Math" w:hAnsi="Cambria Math"/>
                  <w:snapToGrid w:val="0"/>
                </w:rPr>
              </w:ins>
            </m:ctrlPr>
          </m:sSubPr>
          <m:e>
            <m:r>
              <w:ins w:id="518" w:author="Guilherme Miyata" w:date="2025-11-29T02:34:00Z" w16du:dateUtc="2025-11-29T05:34:00Z">
                <w:rPr>
                  <w:rFonts w:ascii="Cambria Math" w:hAnsi="Cambria Math"/>
                  <w:snapToGrid w:val="0"/>
                </w:rPr>
                <m:t>L</m:t>
              </w:ins>
            </m:r>
          </m:e>
          <m:sub>
            <m:r>
              <w:ins w:id="519" w:author="Guilherme Miyata" w:date="2025-11-29T02:34:00Z" w16du:dateUtc="2025-11-29T05:34:00Z">
                <w:rPr>
                  <w:rFonts w:ascii="Cambria Math" w:hAnsi="Cambria Math"/>
                  <w:snapToGrid w:val="0"/>
                </w:rPr>
                <m:t>i</m:t>
              </w:ins>
            </m:r>
          </m:sub>
        </m:sSub>
      </m:oMath>
      <w:ins w:id="520" w:author="Guilherme Miyata" w:date="2025-11-29T02:34:00Z" w16du:dateUtc="2025-11-29T05:34:00Z">
        <w:r w:rsidRPr="007B6B84">
          <w:rPr>
            <w:snapToGrid w:val="0"/>
          </w:rPr>
          <w:t>não corresponde diretamente ao deslocamento do pistão, mas ao comprimento total do elo entre suas juntas.</w:t>
        </w:r>
      </w:ins>
    </w:p>
    <w:p w14:paraId="7B15B076" w14:textId="77777777" w:rsidR="00D105E3" w:rsidRDefault="00D105E3" w:rsidP="00D105E3">
      <w:pPr>
        <w:spacing w:line="360" w:lineRule="auto"/>
        <w:ind w:firstLine="360"/>
        <w:jc w:val="both"/>
        <w:rPr>
          <w:snapToGrid w:val="0"/>
        </w:rPr>
      </w:pPr>
      <w:ins w:id="521" w:author="Guilherme Miyata" w:date="2025-11-29T02:34:00Z" w16du:dateUtc="2025-11-29T05:34:00Z">
        <w:r w:rsidRPr="007B6B84">
          <w:rPr>
            <w:snapToGrid w:val="0"/>
          </w:rPr>
          <w:t>O deslocamento efetivo do atuador é obtido por:</w:t>
        </w:r>
      </w:ins>
    </w:p>
    <w:tbl>
      <w:tblPr>
        <w:tblW w:w="8720" w:type="dxa"/>
        <w:jc w:val="center"/>
        <w:tblLayout w:type="fixed"/>
        <w:tblLook w:val="0000" w:firstRow="0" w:lastRow="0" w:firstColumn="0" w:lastColumn="0" w:noHBand="0" w:noVBand="0"/>
      </w:tblPr>
      <w:tblGrid>
        <w:gridCol w:w="7655"/>
        <w:gridCol w:w="1065"/>
      </w:tblGrid>
      <w:tr w:rsidR="007B6B84" w14:paraId="780B1384" w14:textId="77777777" w:rsidTr="007B6B84">
        <w:trPr>
          <w:trHeight w:val="532"/>
          <w:jc w:val="center"/>
        </w:trPr>
        <w:tc>
          <w:tcPr>
            <w:tcW w:w="7655" w:type="dxa"/>
            <w:vAlign w:val="center"/>
          </w:tcPr>
          <w:p w14:paraId="520BD650" w14:textId="65E9ABA6" w:rsidR="007B6B84" w:rsidRPr="007B6B84" w:rsidRDefault="00000000" w:rsidP="007B6B84">
            <w:pPr>
              <w:spacing w:line="360" w:lineRule="auto"/>
              <w:ind w:firstLine="360"/>
              <w:jc w:val="both"/>
              <w:rPr>
                <w:snapToGrid w:val="0"/>
              </w:rPr>
            </w:pPr>
            <m:oMathPara>
              <m:oMath>
                <m:sSub>
                  <m:sSubPr>
                    <m:ctrlPr>
                      <w:ins w:id="522" w:author="Guilherme Miyata" w:date="2025-11-29T02:34:00Z" w16du:dateUtc="2025-11-29T05:34:00Z">
                        <w:rPr>
                          <w:rFonts w:ascii="Cambria Math" w:hAnsi="Cambria Math"/>
                          <w:snapToGrid w:val="0"/>
                        </w:rPr>
                      </w:ins>
                    </m:ctrlPr>
                  </m:sSubPr>
                  <m:e>
                    <m:r>
                      <w:ins w:id="523" w:author="Guilherme Miyata" w:date="2025-11-29T02:34:00Z" w16du:dateUtc="2025-11-29T05:34:00Z">
                        <m:rPr>
                          <m:sty m:val="p"/>
                        </m:rPr>
                        <w:rPr>
                          <w:rFonts w:ascii="Cambria Math" w:hAnsi="Cambria Math"/>
                          <w:snapToGrid w:val="0"/>
                        </w:rPr>
                        <m:t>Δ</m:t>
                      </w:ins>
                    </m:r>
                  </m:e>
                  <m:sub>
                    <m:r>
                      <w:ins w:id="524" w:author="Guilherme Miyata" w:date="2025-11-29T02:34:00Z" w16du:dateUtc="2025-11-29T05:34:00Z">
                        <w:rPr>
                          <w:rFonts w:ascii="Cambria Math" w:hAnsi="Cambria Math"/>
                          <w:snapToGrid w:val="0"/>
                        </w:rPr>
                        <m:t>i</m:t>
                      </w:ins>
                    </m:r>
                  </m:sub>
                </m:sSub>
                <m:r>
                  <w:ins w:id="525" w:author="Guilherme Miyata" w:date="2025-11-29T02:34:00Z" w16du:dateUtc="2025-11-29T05:34:00Z">
                    <w:rPr>
                      <w:rFonts w:ascii="Cambria Math" w:hAnsi="Cambria Math"/>
                      <w:snapToGrid w:val="0"/>
                    </w:rPr>
                    <m:t>=</m:t>
                  </w:ins>
                </m:r>
                <m:sSub>
                  <m:sSubPr>
                    <m:ctrlPr>
                      <w:ins w:id="526" w:author="Guilherme Miyata" w:date="2025-11-29T02:34:00Z" w16du:dateUtc="2025-11-29T05:34:00Z">
                        <w:rPr>
                          <w:rFonts w:ascii="Cambria Math" w:hAnsi="Cambria Math"/>
                          <w:snapToGrid w:val="0"/>
                        </w:rPr>
                      </w:ins>
                    </m:ctrlPr>
                  </m:sSubPr>
                  <m:e>
                    <m:r>
                      <w:ins w:id="527" w:author="Guilherme Miyata" w:date="2025-11-29T02:34:00Z" w16du:dateUtc="2025-11-29T05:34:00Z">
                        <w:rPr>
                          <w:rFonts w:ascii="Cambria Math" w:hAnsi="Cambria Math"/>
                          <w:snapToGrid w:val="0"/>
                        </w:rPr>
                        <m:t>L</m:t>
                      </w:ins>
                    </m:r>
                  </m:e>
                  <m:sub>
                    <m:r>
                      <w:ins w:id="528" w:author="Guilherme Miyata" w:date="2025-11-29T02:34:00Z" w16du:dateUtc="2025-11-29T05:34:00Z">
                        <w:rPr>
                          <w:rFonts w:ascii="Cambria Math" w:hAnsi="Cambria Math"/>
                          <w:snapToGrid w:val="0"/>
                        </w:rPr>
                        <m:t>i</m:t>
                      </w:ins>
                    </m:r>
                  </m:sub>
                </m:sSub>
                <m:r>
                  <w:ins w:id="529" w:author="Guilherme Miyata" w:date="2025-11-29T02:34:00Z" w16du:dateUtc="2025-11-29T05:34:00Z">
                    <w:rPr>
                      <w:rFonts w:ascii="Cambria Math" w:hAnsi="Cambria Math"/>
                      <w:snapToGrid w:val="0"/>
                    </w:rPr>
                    <m:t>-</m:t>
                  </w:ins>
                </m:r>
                <m:sSub>
                  <m:sSubPr>
                    <m:ctrlPr>
                      <w:ins w:id="530" w:author="Guilherme Miyata" w:date="2025-11-29T02:34:00Z" w16du:dateUtc="2025-11-29T05:34:00Z">
                        <w:rPr>
                          <w:rFonts w:ascii="Cambria Math" w:hAnsi="Cambria Math"/>
                          <w:snapToGrid w:val="0"/>
                        </w:rPr>
                      </w:ins>
                    </m:ctrlPr>
                  </m:sSubPr>
                  <m:e>
                    <m:r>
                      <w:ins w:id="531" w:author="Guilherme Miyata" w:date="2025-11-29T02:34:00Z" w16du:dateUtc="2025-11-29T05:34:00Z">
                        <w:rPr>
                          <w:rFonts w:ascii="Cambria Math" w:hAnsi="Cambria Math"/>
                          <w:snapToGrid w:val="0"/>
                        </w:rPr>
                        <m:t>L</m:t>
                      </w:ins>
                    </m:r>
                  </m:e>
                  <m:sub>
                    <m:r>
                      <w:ins w:id="532" w:author="Guilherme Miyata" w:date="2025-11-29T02:34:00Z" w16du:dateUtc="2025-11-29T05:34:00Z">
                        <w:rPr>
                          <w:rFonts w:ascii="Cambria Math" w:hAnsi="Cambria Math"/>
                          <w:snapToGrid w:val="0"/>
                        </w:rPr>
                        <m:t>i,</m:t>
                      </w:ins>
                    </m:r>
                    <m:r>
                      <w:ins w:id="533" w:author="Guilherme Miyata" w:date="2025-11-29T02:34:00Z" w16du:dateUtc="2025-11-29T05:34:00Z">
                        <m:rPr>
                          <m:sty m:val="p"/>
                        </m:rPr>
                        <w:rPr>
                          <w:rFonts w:ascii="Cambria Math" w:hAnsi="Cambria Math"/>
                          <w:snapToGrid w:val="0"/>
                        </w:rPr>
                        <m:t>min</m:t>
                      </w:ins>
                    </m:r>
                    <m:r>
                      <w:ins w:id="534" w:author="Guilherme Miyata" w:date="2025-11-29T02:34:00Z" w16du:dateUtc="2025-11-29T05:34:00Z">
                        <w:rPr>
                          <w:rFonts w:ascii="Cambria Math" w:hAnsi="Cambria Math"/>
                          <w:snapToGrid w:val="0"/>
                        </w:rPr>
                        <m:t>⁡</m:t>
                      </w:ins>
                    </m:r>
                  </m:sub>
                </m:sSub>
              </m:oMath>
            </m:oMathPara>
          </w:p>
        </w:tc>
        <w:tc>
          <w:tcPr>
            <w:tcW w:w="1065" w:type="dxa"/>
            <w:vAlign w:val="center"/>
          </w:tcPr>
          <w:p w14:paraId="2B29A77C" w14:textId="77777777" w:rsidR="007B6B84" w:rsidRDefault="007B6B84" w:rsidP="006A46DE">
            <w:pPr>
              <w:pStyle w:val="Equao"/>
            </w:pPr>
          </w:p>
        </w:tc>
      </w:tr>
    </w:tbl>
    <w:p w14:paraId="77B6836C" w14:textId="77777777" w:rsidR="00D105E3" w:rsidRPr="007B6B84" w:rsidRDefault="00D105E3" w:rsidP="00D105E3">
      <w:pPr>
        <w:spacing w:line="360" w:lineRule="auto"/>
        <w:ind w:firstLine="360"/>
        <w:jc w:val="both"/>
        <w:rPr>
          <w:ins w:id="535" w:author="Guilherme Miyata" w:date="2025-11-29T02:34:00Z" w16du:dateUtc="2025-11-29T05:34:00Z"/>
          <w:snapToGrid w:val="0"/>
        </w:rPr>
      </w:pPr>
      <w:ins w:id="536" w:author="Guilherme Miyata" w:date="2025-11-29T02:34:00Z" w16du:dateUtc="2025-11-29T05:34:00Z">
        <w:r w:rsidRPr="007B6B84">
          <w:rPr>
            <w:snapToGrid w:val="0"/>
          </w:rPr>
          <w:t>onde:</w:t>
        </w:r>
      </w:ins>
    </w:p>
    <w:p w14:paraId="2FDCB97A" w14:textId="77777777" w:rsidR="00D105E3" w:rsidRPr="007B6B84" w:rsidRDefault="00000000" w:rsidP="00D105E3">
      <w:pPr>
        <w:numPr>
          <w:ilvl w:val="0"/>
          <w:numId w:val="61"/>
        </w:numPr>
        <w:spacing w:line="360" w:lineRule="auto"/>
        <w:jc w:val="both"/>
        <w:rPr>
          <w:ins w:id="537" w:author="Guilherme Miyata" w:date="2025-11-29T02:34:00Z" w16du:dateUtc="2025-11-29T05:34:00Z"/>
          <w:snapToGrid w:val="0"/>
        </w:rPr>
      </w:pPr>
      <m:oMath>
        <m:sSub>
          <m:sSubPr>
            <m:ctrlPr>
              <w:ins w:id="538" w:author="Guilherme Miyata" w:date="2025-11-29T02:34:00Z" w16du:dateUtc="2025-11-29T05:34:00Z">
                <w:rPr>
                  <w:rFonts w:ascii="Cambria Math" w:hAnsi="Cambria Math"/>
                  <w:snapToGrid w:val="0"/>
                </w:rPr>
              </w:ins>
            </m:ctrlPr>
          </m:sSubPr>
          <m:e>
            <m:r>
              <w:ins w:id="539" w:author="Guilherme Miyata" w:date="2025-11-29T02:34:00Z" w16du:dateUtc="2025-11-29T05:34:00Z">
                <w:rPr>
                  <w:rFonts w:ascii="Cambria Math" w:hAnsi="Cambria Math"/>
                  <w:snapToGrid w:val="0"/>
                </w:rPr>
                <m:t>L</m:t>
              </w:ins>
            </m:r>
          </m:e>
          <m:sub>
            <m:r>
              <w:ins w:id="540" w:author="Guilherme Miyata" w:date="2025-11-29T02:34:00Z" w16du:dateUtc="2025-11-29T05:34:00Z">
                <w:rPr>
                  <w:rFonts w:ascii="Cambria Math" w:hAnsi="Cambria Math"/>
                  <w:snapToGrid w:val="0"/>
                </w:rPr>
                <m:t>i</m:t>
              </w:ins>
            </m:r>
          </m:sub>
        </m:sSub>
      </m:oMath>
      <w:ins w:id="541" w:author="Guilherme Miyata" w:date="2025-11-29T02:34:00Z" w16du:dateUtc="2025-11-29T05:34:00Z">
        <w:r w:rsidR="00D105E3" w:rsidRPr="007B6B84">
          <w:rPr>
            <w:snapToGrid w:val="0"/>
          </w:rPr>
          <w:t>é o comprimento geométrico instantâneo;</w:t>
        </w:r>
      </w:ins>
    </w:p>
    <w:p w14:paraId="41C43EE2" w14:textId="77777777" w:rsidR="00D105E3" w:rsidRPr="007B6B84" w:rsidRDefault="00000000" w:rsidP="00D105E3">
      <w:pPr>
        <w:numPr>
          <w:ilvl w:val="0"/>
          <w:numId w:val="61"/>
        </w:numPr>
        <w:spacing w:line="360" w:lineRule="auto"/>
        <w:jc w:val="both"/>
        <w:rPr>
          <w:ins w:id="542" w:author="Guilherme Miyata" w:date="2025-11-29T02:34:00Z" w16du:dateUtc="2025-11-29T05:34:00Z"/>
          <w:snapToGrid w:val="0"/>
        </w:rPr>
      </w:pPr>
      <m:oMath>
        <m:sSub>
          <m:sSubPr>
            <m:ctrlPr>
              <w:ins w:id="543" w:author="Guilherme Miyata" w:date="2025-11-29T02:34:00Z" w16du:dateUtc="2025-11-29T05:34:00Z">
                <w:rPr>
                  <w:rFonts w:ascii="Cambria Math" w:hAnsi="Cambria Math"/>
                  <w:snapToGrid w:val="0"/>
                </w:rPr>
              </w:ins>
            </m:ctrlPr>
          </m:sSubPr>
          <m:e>
            <m:r>
              <w:ins w:id="544" w:author="Guilherme Miyata" w:date="2025-11-29T02:34:00Z" w16du:dateUtc="2025-11-29T05:34:00Z">
                <w:rPr>
                  <w:rFonts w:ascii="Cambria Math" w:hAnsi="Cambria Math"/>
                  <w:snapToGrid w:val="0"/>
                </w:rPr>
                <m:t>L</m:t>
              </w:ins>
            </m:r>
          </m:e>
          <m:sub>
            <m:r>
              <w:ins w:id="545" w:author="Guilherme Miyata" w:date="2025-11-29T02:34:00Z" w16du:dateUtc="2025-11-29T05:34:00Z">
                <w:rPr>
                  <w:rFonts w:ascii="Cambria Math" w:hAnsi="Cambria Math"/>
                  <w:snapToGrid w:val="0"/>
                </w:rPr>
                <m:t>i,</m:t>
              </w:ins>
            </m:r>
            <m:r>
              <w:ins w:id="546" w:author="Guilherme Miyata" w:date="2025-11-29T02:34:00Z" w16du:dateUtc="2025-11-29T05:34:00Z">
                <m:rPr>
                  <m:sty m:val="p"/>
                </m:rPr>
                <w:rPr>
                  <w:rFonts w:ascii="Cambria Math" w:hAnsi="Cambria Math"/>
                  <w:snapToGrid w:val="0"/>
                </w:rPr>
                <m:t>min</m:t>
              </w:ins>
            </m:r>
            <m:r>
              <w:ins w:id="547" w:author="Guilherme Miyata" w:date="2025-11-29T02:34:00Z" w16du:dateUtc="2025-11-29T05:34:00Z">
                <w:rPr>
                  <w:rFonts w:ascii="Cambria Math" w:hAnsi="Cambria Math"/>
                  <w:snapToGrid w:val="0"/>
                </w:rPr>
                <m:t>⁡</m:t>
              </w:ins>
            </m:r>
          </m:sub>
        </m:sSub>
      </m:oMath>
      <w:ins w:id="548" w:author="Guilherme Miyata" w:date="2025-11-29T02:34:00Z" w16du:dateUtc="2025-11-29T05:34:00Z">
        <w:r w:rsidR="00D105E3" w:rsidRPr="007B6B84">
          <w:rPr>
            <w:snapToGrid w:val="0"/>
          </w:rPr>
          <w:t>é o comprimento do atuador completamente retraído;</w:t>
        </w:r>
      </w:ins>
    </w:p>
    <w:p w14:paraId="20AD3B78" w14:textId="77777777" w:rsidR="00D105E3" w:rsidRPr="007B6B84" w:rsidRDefault="00000000" w:rsidP="00D105E3">
      <w:pPr>
        <w:numPr>
          <w:ilvl w:val="0"/>
          <w:numId w:val="61"/>
        </w:numPr>
        <w:spacing w:line="360" w:lineRule="auto"/>
        <w:jc w:val="both"/>
        <w:rPr>
          <w:ins w:id="549" w:author="Guilherme Miyata" w:date="2025-11-29T02:34:00Z" w16du:dateUtc="2025-11-29T05:34:00Z"/>
          <w:snapToGrid w:val="0"/>
        </w:rPr>
      </w:pPr>
      <m:oMath>
        <m:sSub>
          <m:sSubPr>
            <m:ctrlPr>
              <w:ins w:id="550" w:author="Guilherme Miyata" w:date="2025-11-29T02:34:00Z" w16du:dateUtc="2025-11-29T05:34:00Z">
                <w:rPr>
                  <w:rFonts w:ascii="Cambria Math" w:hAnsi="Cambria Math"/>
                  <w:snapToGrid w:val="0"/>
                </w:rPr>
              </w:ins>
            </m:ctrlPr>
          </m:sSubPr>
          <m:e>
            <m:r>
              <w:ins w:id="551" w:author="Guilherme Miyata" w:date="2025-11-29T02:34:00Z" w16du:dateUtc="2025-11-29T05:34:00Z">
                <m:rPr>
                  <m:sty m:val="p"/>
                </m:rPr>
                <w:rPr>
                  <w:rFonts w:ascii="Cambria Math" w:hAnsi="Cambria Math"/>
                  <w:snapToGrid w:val="0"/>
                </w:rPr>
                <m:t>Δ</m:t>
              </w:ins>
            </m:r>
          </m:e>
          <m:sub>
            <m:r>
              <w:ins w:id="552" w:author="Guilherme Miyata" w:date="2025-11-29T02:34:00Z" w16du:dateUtc="2025-11-29T05:34:00Z">
                <w:rPr>
                  <w:rFonts w:ascii="Cambria Math" w:hAnsi="Cambria Math"/>
                  <w:snapToGrid w:val="0"/>
                </w:rPr>
                <m:t>i</m:t>
              </w:ins>
            </m:r>
          </m:sub>
        </m:sSub>
      </m:oMath>
      <w:ins w:id="553" w:author="Guilherme Miyata" w:date="2025-11-29T02:34:00Z" w16du:dateUtc="2025-11-29T05:34:00Z">
        <w:r w:rsidR="00D105E3" w:rsidRPr="007B6B84">
          <w:rPr>
            <w:snapToGrid w:val="0"/>
          </w:rPr>
          <w:t>é o comando real aplicado ao atuador.</w:t>
        </w:r>
      </w:ins>
    </w:p>
    <w:p w14:paraId="30CF3C7E" w14:textId="77777777" w:rsidR="00D105E3" w:rsidRPr="007B6B84" w:rsidRDefault="00D105E3" w:rsidP="00D105E3">
      <w:pPr>
        <w:spacing w:line="360" w:lineRule="auto"/>
        <w:ind w:firstLine="360"/>
        <w:jc w:val="both"/>
        <w:rPr>
          <w:ins w:id="554" w:author="Guilherme Miyata" w:date="2025-11-29T02:34:00Z" w16du:dateUtc="2025-11-29T05:34:00Z"/>
          <w:snapToGrid w:val="0"/>
        </w:rPr>
      </w:pPr>
      <w:ins w:id="555" w:author="Guilherme Miyata" w:date="2025-11-29T02:34:00Z" w16du:dateUtc="2025-11-29T05:34:00Z">
        <w:r w:rsidRPr="007B6B84">
          <w:rPr>
            <w:snapToGrid w:val="0"/>
          </w:rPr>
          <w:t xml:space="preserve">Essa distinção é fundamental para a implementação prática do controle, pois o modelo matemático usa </w:t>
        </w:r>
      </w:ins>
      <m:oMath>
        <m:sSub>
          <m:sSubPr>
            <m:ctrlPr>
              <w:ins w:id="556" w:author="Guilherme Miyata" w:date="2025-11-29T02:34:00Z" w16du:dateUtc="2025-11-29T05:34:00Z">
                <w:rPr>
                  <w:rFonts w:ascii="Cambria Math" w:hAnsi="Cambria Math"/>
                  <w:snapToGrid w:val="0"/>
                </w:rPr>
              </w:ins>
            </m:ctrlPr>
          </m:sSubPr>
          <m:e>
            <m:r>
              <w:ins w:id="557" w:author="Guilherme Miyata" w:date="2025-11-29T02:34:00Z" w16du:dateUtc="2025-11-29T05:34:00Z">
                <w:rPr>
                  <w:rFonts w:ascii="Cambria Math" w:hAnsi="Cambria Math"/>
                  <w:snapToGrid w:val="0"/>
                </w:rPr>
                <m:t>L</m:t>
              </w:ins>
            </m:r>
          </m:e>
          <m:sub>
            <m:r>
              <w:ins w:id="558" w:author="Guilherme Miyata" w:date="2025-11-29T02:34:00Z" w16du:dateUtc="2025-11-29T05:34:00Z">
                <w:rPr>
                  <w:rFonts w:ascii="Cambria Math" w:hAnsi="Cambria Math"/>
                  <w:snapToGrid w:val="0"/>
                </w:rPr>
                <m:t>i</m:t>
              </w:ins>
            </m:r>
          </m:sub>
        </m:sSub>
      </m:oMath>
      <w:ins w:id="559" w:author="Guilherme Miyata" w:date="2025-11-29T02:34:00Z" w16du:dateUtc="2025-11-29T05:34:00Z">
        <w:r w:rsidRPr="007B6B84">
          <w:rPr>
            <w:snapToGrid w:val="0"/>
          </w:rPr>
          <w:t xml:space="preserve">, enquanto o controlador do atuador utiliza </w:t>
        </w:r>
      </w:ins>
      <m:oMath>
        <m:sSub>
          <m:sSubPr>
            <m:ctrlPr>
              <w:ins w:id="560" w:author="Guilherme Miyata" w:date="2025-11-29T02:34:00Z" w16du:dateUtc="2025-11-29T05:34:00Z">
                <w:rPr>
                  <w:rFonts w:ascii="Cambria Math" w:hAnsi="Cambria Math"/>
                  <w:snapToGrid w:val="0"/>
                </w:rPr>
              </w:ins>
            </m:ctrlPr>
          </m:sSubPr>
          <m:e>
            <m:r>
              <w:ins w:id="561" w:author="Guilherme Miyata" w:date="2025-11-29T02:34:00Z" w16du:dateUtc="2025-11-29T05:34:00Z">
                <m:rPr>
                  <m:sty m:val="p"/>
                </m:rPr>
                <w:rPr>
                  <w:rFonts w:ascii="Cambria Math" w:hAnsi="Cambria Math"/>
                  <w:snapToGrid w:val="0"/>
                </w:rPr>
                <m:t>Δ</m:t>
              </w:ins>
            </m:r>
          </m:e>
          <m:sub>
            <m:r>
              <w:ins w:id="562" w:author="Guilherme Miyata" w:date="2025-11-29T02:34:00Z" w16du:dateUtc="2025-11-29T05:34:00Z">
                <w:rPr>
                  <w:rFonts w:ascii="Cambria Math" w:hAnsi="Cambria Math"/>
                  <w:snapToGrid w:val="0"/>
                </w:rPr>
                <m:t>i</m:t>
              </w:ins>
            </m:r>
          </m:sub>
        </m:sSub>
      </m:oMath>
      <w:ins w:id="563" w:author="Guilherme Miyata" w:date="2025-11-29T02:34:00Z" w16du:dateUtc="2025-11-29T05:34:00Z">
        <w:r w:rsidRPr="007B6B84">
          <w:rPr>
            <w:snapToGrid w:val="0"/>
          </w:rPr>
          <w:t>.</w:t>
        </w:r>
      </w:ins>
    </w:p>
    <w:p w14:paraId="2EFED2B8" w14:textId="77777777" w:rsidR="00D105E3" w:rsidRPr="007B6B84" w:rsidRDefault="00D105E3" w:rsidP="006A5E5A">
      <w:pPr>
        <w:spacing w:line="360" w:lineRule="auto"/>
        <w:ind w:firstLine="360"/>
        <w:jc w:val="both"/>
        <w:rPr>
          <w:ins w:id="564" w:author="Guilherme Miyata" w:date="2025-11-29T02:34:00Z" w16du:dateUtc="2025-11-29T05:34:00Z"/>
          <w:snapToGrid w:val="0"/>
        </w:rPr>
      </w:pPr>
    </w:p>
    <w:p w14:paraId="01B48F10" w14:textId="382D2929" w:rsidR="002C135F" w:rsidRPr="007B6B84" w:rsidDel="00D105E3" w:rsidRDefault="00E400EF" w:rsidP="002C135F">
      <w:pPr>
        <w:keepNext/>
        <w:spacing w:line="360" w:lineRule="auto"/>
        <w:jc w:val="center"/>
        <w:rPr>
          <w:del w:id="565" w:author="Guilherme Miyata" w:date="2025-11-29T02:34:00Z" w16du:dateUtc="2025-11-29T05:34:00Z"/>
        </w:rPr>
      </w:pPr>
      <w:del w:id="566" w:author="Guilherme Miyata" w:date="2025-11-29T02:34:00Z" w16du:dateUtc="2025-11-29T05:34:00Z">
        <w:r w:rsidRPr="00091E0D" w:rsidDel="00D105E3">
          <w:rPr>
            <w:noProof/>
          </w:rPr>
          <w:lastRenderedPageBreak/>
          <w:drawing>
            <wp:inline distT="0" distB="0" distL="0" distR="0" wp14:anchorId="26B66114" wp14:editId="0871F6C5">
              <wp:extent cx="3365771" cy="4185722"/>
              <wp:effectExtent l="0" t="0" r="6350" b="5715"/>
              <wp:docPr id="77433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9"/>
                      <a:stretch>
                        <a:fillRect/>
                      </a:stretch>
                    </pic:blipFill>
                    <pic:spPr>
                      <a:xfrm>
                        <a:off x="0" y="0"/>
                        <a:ext cx="3378342" cy="4201355"/>
                      </a:xfrm>
                      <a:prstGeom prst="rect">
                        <a:avLst/>
                      </a:prstGeom>
                    </pic:spPr>
                  </pic:pic>
                </a:graphicData>
              </a:graphic>
            </wp:inline>
          </w:drawing>
        </w:r>
      </w:del>
    </w:p>
    <w:p w14:paraId="746CD583" w14:textId="5DD529E7" w:rsidR="002C135F" w:rsidRPr="007B6B84" w:rsidDel="00D105E3" w:rsidRDefault="002C135F" w:rsidP="002C135F">
      <w:pPr>
        <w:pStyle w:val="Legenda"/>
        <w:rPr>
          <w:del w:id="567" w:author="Guilherme Miyata" w:date="2025-11-29T02:34:00Z" w16du:dateUtc="2025-11-29T05:34:00Z"/>
        </w:rPr>
      </w:pPr>
      <w:del w:id="568" w:author="Guilherme Miyata" w:date="2025-11-29T02:34:00Z" w16du:dateUtc="2025-11-29T05:34:00Z">
        <w:r w:rsidRPr="007B6B84" w:rsidDel="00D105E3">
          <w:delText xml:space="preserve">Figura </w:delText>
        </w:r>
        <w:r w:rsidRPr="007B6B84" w:rsidDel="00D105E3">
          <w:fldChar w:fldCharType="begin"/>
        </w:r>
        <w:r w:rsidRPr="007B6B84" w:rsidDel="00D105E3">
          <w:delInstrText xml:space="preserve"> SEQ Figura \* ARABIC </w:delInstrText>
        </w:r>
        <w:r w:rsidRPr="007B6B84" w:rsidDel="00D105E3">
          <w:fldChar w:fldCharType="separate"/>
        </w:r>
        <w:r w:rsidRPr="007B6B84" w:rsidDel="00D105E3">
          <w:delText>6</w:delText>
        </w:r>
        <w:r w:rsidRPr="007B6B84" w:rsidDel="00D105E3">
          <w:fldChar w:fldCharType="end"/>
        </w:r>
        <w:r w:rsidRPr="007B6B84" w:rsidDel="00D105E3">
          <w:delText>: Representação Vetorial da Cinemática da Plataforma de Stewart</w:delText>
        </w:r>
      </w:del>
    </w:p>
    <w:p w14:paraId="040EE8A5" w14:textId="2C2F9392" w:rsidR="006A5E5A" w:rsidRPr="007B6B84" w:rsidDel="00D105E3" w:rsidRDefault="002C135F" w:rsidP="006D67FC">
      <w:pPr>
        <w:jc w:val="center"/>
        <w:rPr>
          <w:del w:id="569" w:author="Guilherme Miyata" w:date="2025-11-29T02:34:00Z" w16du:dateUtc="2025-11-29T05:34:00Z"/>
          <w:sz w:val="22"/>
          <w:szCs w:val="22"/>
        </w:rPr>
      </w:pPr>
      <w:del w:id="570" w:author="Guilherme Miyata" w:date="2025-11-29T02:34:00Z" w16du:dateUtc="2025-11-29T05:34:00Z">
        <w:r w:rsidRPr="007B6B84" w:rsidDel="00D105E3">
          <w:rPr>
            <w:sz w:val="22"/>
            <w:szCs w:val="22"/>
          </w:rPr>
          <w:delText>Fonte: Adaptado de Robótica (CRAIG, 2012)</w:delText>
        </w:r>
      </w:del>
    </w:p>
    <w:p w14:paraId="16F74C70" w14:textId="2E9146F5" w:rsidR="006A5E5A" w:rsidRPr="007B6B84" w:rsidRDefault="000D7957" w:rsidP="006A5E5A">
      <w:pPr>
        <w:pStyle w:val="subsub"/>
        <w:rPr>
          <w:noProof w:val="0"/>
          <w:lang w:val="pt-BR"/>
        </w:rPr>
      </w:pPr>
      <w:bookmarkStart w:id="571" w:name="_Toc214231436"/>
      <w:bookmarkStart w:id="572" w:name="_Toc214231550"/>
      <w:bookmarkStart w:id="573" w:name="_Toc215452989"/>
      <w:r w:rsidRPr="007B6B84">
        <w:rPr>
          <w:noProof w:val="0"/>
          <w:lang w:val="pt-BR"/>
        </w:rPr>
        <w:t>C</w:t>
      </w:r>
      <w:r w:rsidR="006A5E5A" w:rsidRPr="007B6B84">
        <w:rPr>
          <w:noProof w:val="0"/>
          <w:lang w:val="pt-BR"/>
        </w:rPr>
        <w:t xml:space="preserve">inemática </w:t>
      </w:r>
      <w:r w:rsidRPr="007B6B84">
        <w:rPr>
          <w:noProof w:val="0"/>
          <w:lang w:val="pt-BR"/>
        </w:rPr>
        <w:t>D</w:t>
      </w:r>
      <w:r w:rsidR="006A5E5A" w:rsidRPr="007B6B84">
        <w:rPr>
          <w:noProof w:val="0"/>
          <w:lang w:val="pt-BR"/>
        </w:rPr>
        <w:t>ireta</w:t>
      </w:r>
      <w:bookmarkEnd w:id="571"/>
      <w:bookmarkEnd w:id="572"/>
      <w:bookmarkEnd w:id="573"/>
    </w:p>
    <w:p w14:paraId="47EA9F73" w14:textId="32CB24E2" w:rsidR="006D48E3" w:rsidRPr="007B6B84" w:rsidRDefault="006D48E3" w:rsidP="006D48E3">
      <w:pPr>
        <w:spacing w:line="360" w:lineRule="auto"/>
        <w:ind w:firstLine="567"/>
        <w:jc w:val="both"/>
        <w:rPr>
          <w:snapToGrid w:val="0"/>
        </w:rPr>
      </w:pPr>
      <w:r w:rsidRPr="007B6B84">
        <w:rPr>
          <w:snapToGrid w:val="0"/>
        </w:rPr>
        <w:t xml:space="preserve">A cinemática direta da plataforma de Stewart consiste em determinar a pose da plataforma móvel, definida pelo vetor de posição </w:t>
      </w:r>
      <m:oMath>
        <m:r>
          <m:rPr>
            <m:sty m:val="p"/>
          </m:rPr>
          <w:rPr>
            <w:rFonts w:ascii="Cambria Math" w:hAnsi="Cambria Math"/>
            <w:snapToGrid w:val="0"/>
          </w:rPr>
          <m:t>p</m:t>
        </m:r>
        <m:r>
          <w:rPr>
            <w:rFonts w:ascii="Cambria Math" w:hAnsi="Cambria Math"/>
            <w:snapToGrid w:val="0"/>
          </w:rPr>
          <m:t>=[x</m:t>
        </m:r>
        <m:r>
          <m:rPr>
            <m:nor/>
          </m:rPr>
          <w:rPr>
            <w:snapToGrid w:val="0"/>
          </w:rPr>
          <m:t>  </m:t>
        </m:r>
        <m:r>
          <w:rPr>
            <w:rFonts w:ascii="Cambria Math" w:hAnsi="Cambria Math"/>
            <w:snapToGrid w:val="0"/>
          </w:rPr>
          <m:t>y</m:t>
        </m:r>
        <m:r>
          <m:rPr>
            <m:nor/>
          </m:rPr>
          <w:rPr>
            <w:snapToGrid w:val="0"/>
          </w:rPr>
          <m:t>  </m:t>
        </m:r>
        <m:r>
          <w:rPr>
            <w:rFonts w:ascii="Cambria Math" w:hAnsi="Cambria Math"/>
            <w:snapToGrid w:val="0"/>
          </w:rPr>
          <m:t>z</m:t>
        </m:r>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T</m:t>
            </m:r>
          </m:sup>
        </m:sSup>
      </m:oMath>
      <w:r w:rsidRPr="007B6B84">
        <w:rPr>
          <w:snapToGrid w:val="0"/>
        </w:rPr>
        <w:t xml:space="preserve">e pela matriz de rotação </w:t>
      </w:r>
      <m:oMath>
        <m:r>
          <w:rPr>
            <w:rFonts w:ascii="Cambria Math" w:hAnsi="Cambria Math"/>
            <w:snapToGrid w:val="0"/>
          </w:rPr>
          <m:t>R(ϕ,θ,ψ)</m:t>
        </m:r>
      </m:oMath>
      <w:r w:rsidRPr="007B6B84">
        <w:rPr>
          <w:snapToGrid w:val="0"/>
        </w:rPr>
        <w:t xml:space="preserve">, a partir dos comprimentos conhecidos dos seis atuadores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7B6B84">
        <w:rPr>
          <w:snapToGrid w:val="0"/>
        </w:rPr>
        <w:t xml:space="preserve">. </w:t>
      </w:r>
      <w:commentRangeStart w:id="574"/>
      <w:r w:rsidRPr="007B6B84">
        <w:rPr>
          <w:snapToGrid w:val="0"/>
        </w:rPr>
        <w:t>Essa formulação é mais complexa que a da cinemática inversa, uma vez que as incógnitas aparecem acopladas dentro de equações não lineares envolvendo normas de vetores e produtos matriciais</w:t>
      </w:r>
      <w:ins w:id="575" w:author="Guilherme Miyata" w:date="2025-11-29T02:34:00Z" w16du:dateUtc="2025-11-29T05:34:00Z">
        <w:r w:rsidR="00D105E3" w:rsidRPr="007B6B84">
          <w:rPr>
            <w:snapToGrid w:val="0"/>
          </w:rPr>
          <w:t xml:space="preserve"> (SILVA; GARRIDO; RIVEIRO, 2022)</w:t>
        </w:r>
      </w:ins>
      <w:r w:rsidRPr="007B6B84">
        <w:rPr>
          <w:snapToGrid w:val="0"/>
        </w:rPr>
        <w:t>.</w:t>
      </w:r>
      <w:commentRangeEnd w:id="574"/>
      <w:r w:rsidR="000F7EA7" w:rsidRPr="007B6B84">
        <w:rPr>
          <w:rStyle w:val="Refdecomentrio"/>
        </w:rPr>
        <w:commentReference w:id="574"/>
      </w:r>
    </w:p>
    <w:p w14:paraId="0EF3C836" w14:textId="684AEFD1" w:rsidR="006D48E3" w:rsidRDefault="006D48E3" w:rsidP="006D48E3">
      <w:pPr>
        <w:spacing w:line="360" w:lineRule="auto"/>
        <w:ind w:firstLine="567"/>
        <w:jc w:val="both"/>
        <w:rPr>
          <w:snapToGrid w:val="0"/>
        </w:rPr>
      </w:pPr>
      <w:r w:rsidRPr="007B6B84">
        <w:rPr>
          <w:snapToGrid w:val="0"/>
        </w:rPr>
        <w:t xml:space="preserve">Assim como na cinemática inversa, cada atuador liga um ponto fixo da base </w:t>
      </w:r>
      <m:oMath>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∈{B}</m:t>
        </m:r>
      </m:oMath>
      <w:r w:rsidRPr="007B6B84">
        <w:rPr>
          <w:snapToGrid w:val="0"/>
        </w:rPr>
        <w:t xml:space="preserve"> a um ponto da plataforma móvel </w:t>
      </w:r>
      <m:oMath>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∈{P}</m:t>
        </m:r>
      </m:oMath>
      <w:r w:rsidRPr="007B6B84">
        <w:rPr>
          <w:snapToGrid w:val="0"/>
        </w:rPr>
        <w:t xml:space="preserve">. Quando a plataforma assume a pose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7B6B84">
        <w:rPr>
          <w:snapToGrid w:val="0"/>
        </w:rPr>
        <w:t>, o ponto da plataforma expresso no referencial da base é dado por:</w:t>
      </w:r>
    </w:p>
    <w:tbl>
      <w:tblPr>
        <w:tblW w:w="8720" w:type="dxa"/>
        <w:jc w:val="center"/>
        <w:tblLayout w:type="fixed"/>
        <w:tblLook w:val="0000" w:firstRow="0" w:lastRow="0" w:firstColumn="0" w:lastColumn="0" w:noHBand="0" w:noVBand="0"/>
      </w:tblPr>
      <w:tblGrid>
        <w:gridCol w:w="7655"/>
        <w:gridCol w:w="1065"/>
      </w:tblGrid>
      <w:tr w:rsidR="007B6B84" w14:paraId="2D16D59D" w14:textId="77777777" w:rsidTr="006A46DE">
        <w:trPr>
          <w:trHeight w:val="532"/>
          <w:jc w:val="center"/>
        </w:trPr>
        <w:tc>
          <w:tcPr>
            <w:tcW w:w="7655" w:type="dxa"/>
            <w:vAlign w:val="center"/>
          </w:tcPr>
          <w:bookmarkStart w:id="576" w:name="_Hlk215276107"/>
          <w:p w14:paraId="27949D55" w14:textId="11B7BDFA" w:rsidR="007B6B84" w:rsidRPr="007B6B84" w:rsidRDefault="00000000" w:rsidP="006A46DE">
            <w:pPr>
              <w:spacing w:line="360" w:lineRule="auto"/>
              <w:ind w:firstLine="360"/>
              <w:jc w:val="both"/>
              <w:rPr>
                <w:snapToGrid w:val="0"/>
              </w:rPr>
            </w:pPr>
            <m:oMathPara>
              <m:oMath>
                <m:acc>
                  <m:accPr>
                    <m:chr m:val="⃗"/>
                    <m:ctrlPr>
                      <w:ins w:id="577" w:author="Guilherme Miyata" w:date="2025-11-29T02:35:00Z" w16du:dateUtc="2025-11-29T05:35:00Z">
                        <w:rPr>
                          <w:rFonts w:ascii="Cambria Math" w:hAnsi="Cambria Math"/>
                          <w:snapToGrid w:val="0"/>
                        </w:rPr>
                      </w:ins>
                    </m:ctrlPr>
                  </m:accPr>
                  <m:e>
                    <m:sSub>
                      <m:sSubPr>
                        <m:ctrlPr>
                          <w:ins w:id="578" w:author="Guilherme Miyata" w:date="2025-11-29T02:35:00Z" w16du:dateUtc="2025-11-29T05:35:00Z">
                            <w:rPr>
                              <w:rFonts w:ascii="Cambria Math" w:hAnsi="Cambria Math"/>
                              <w:i/>
                              <w:snapToGrid w:val="0"/>
                            </w:rPr>
                          </w:ins>
                        </m:ctrlPr>
                      </m:sSubPr>
                      <m:e>
                        <m:r>
                          <w:ins w:id="579" w:author="Guilherme Miyata" w:date="2025-11-29T02:35:00Z" w16du:dateUtc="2025-11-29T05:35:00Z">
                            <w:rPr>
                              <w:rFonts w:ascii="Cambria Math" w:hAnsi="Cambria Math"/>
                              <w:snapToGrid w:val="0"/>
                            </w:rPr>
                            <m:t>P</m:t>
                          </w:ins>
                        </m:r>
                      </m:e>
                      <m:sub>
                        <m:r>
                          <w:ins w:id="580" w:author="Guilherme Miyata" w:date="2025-11-29T02:35:00Z" w16du:dateUtc="2025-11-29T05:35:00Z">
                            <w:rPr>
                              <w:rFonts w:ascii="Cambria Math" w:hAnsi="Cambria Math"/>
                              <w:snapToGrid w:val="0"/>
                            </w:rPr>
                            <m:t>i</m:t>
                          </w:ins>
                        </m:r>
                      </m:sub>
                    </m:sSub>
                  </m:e>
                </m:acc>
                <m:r>
                  <w:ins w:id="581" w:author="Guilherme Miyata" w:date="2025-11-29T02:35:00Z" w16du:dateUtc="2025-11-29T05:35:00Z">
                    <w:rPr>
                      <w:rFonts w:ascii="Cambria Math" w:hAnsi="Cambria Math"/>
                      <w:snapToGrid w:val="0"/>
                    </w:rPr>
                    <m:t xml:space="preserve"> =</m:t>
                  </w:ins>
                </m:r>
                <m:acc>
                  <m:accPr>
                    <m:chr m:val="⃗"/>
                    <m:ctrlPr>
                      <w:ins w:id="582" w:author="Guilherme Miyata" w:date="2025-11-29T02:35:00Z" w16du:dateUtc="2025-11-29T05:35:00Z">
                        <w:rPr>
                          <w:rFonts w:ascii="Cambria Math" w:hAnsi="Cambria Math"/>
                          <w:snapToGrid w:val="0"/>
                        </w:rPr>
                      </w:ins>
                    </m:ctrlPr>
                  </m:accPr>
                  <m:e>
                    <m:r>
                      <w:ins w:id="583" w:author="Guilherme Miyata" w:date="2025-11-29T02:35:00Z" w16du:dateUtc="2025-11-29T05:35:00Z">
                        <w:rPr>
                          <w:rFonts w:ascii="Cambria Math" w:hAnsi="Cambria Math"/>
                          <w:snapToGrid w:val="0"/>
                        </w:rPr>
                        <m:t>p</m:t>
                      </w:ins>
                    </m:r>
                  </m:e>
                </m:acc>
                <m:r>
                  <w:ins w:id="584" w:author="Guilherme Miyata" w:date="2025-11-29T02:35:00Z" w16du:dateUtc="2025-11-29T05:35:00Z">
                    <w:rPr>
                      <w:rFonts w:ascii="Cambria Math" w:hAnsi="Cambria Math"/>
                      <w:snapToGrid w:val="0"/>
                    </w:rPr>
                    <m:t>+R</m:t>
                  </w:ins>
                </m:r>
                <m:sSub>
                  <m:sSubPr>
                    <m:ctrlPr>
                      <w:ins w:id="585" w:author="Guilherme Miyata" w:date="2025-11-29T02:35:00Z" w16du:dateUtc="2025-11-29T05:35:00Z">
                        <w:rPr>
                          <w:rFonts w:ascii="Cambria Math" w:hAnsi="Cambria Math"/>
                          <w:snapToGrid w:val="0"/>
                        </w:rPr>
                      </w:ins>
                    </m:ctrlPr>
                  </m:sSubPr>
                  <m:e>
                    <m:acc>
                      <m:accPr>
                        <m:chr m:val="⃗"/>
                        <m:ctrlPr>
                          <w:ins w:id="586" w:author="Guilherme Miyata" w:date="2025-11-29T02:35:00Z" w16du:dateUtc="2025-11-29T05:35:00Z">
                            <w:rPr>
                              <w:rFonts w:ascii="Cambria Math" w:hAnsi="Cambria Math"/>
                              <w:snapToGrid w:val="0"/>
                            </w:rPr>
                          </w:ins>
                        </m:ctrlPr>
                      </m:accPr>
                      <m:e>
                        <m:r>
                          <w:ins w:id="587" w:author="Guilherme Miyata" w:date="2025-11-29T02:35:00Z" w16du:dateUtc="2025-11-29T05:35:00Z">
                            <w:rPr>
                              <w:rFonts w:ascii="Cambria Math" w:hAnsi="Cambria Math"/>
                              <w:snapToGrid w:val="0"/>
                            </w:rPr>
                            <m:t>b</m:t>
                          </w:ins>
                        </m:r>
                      </m:e>
                    </m:acc>
                  </m:e>
                  <m:sub>
                    <m:r>
                      <w:ins w:id="588" w:author="Guilherme Miyata" w:date="2025-11-29T02:35:00Z" w16du:dateUtc="2025-11-29T05:35:00Z">
                        <w:rPr>
                          <w:rFonts w:ascii="Cambria Math" w:hAnsi="Cambria Math"/>
                          <w:snapToGrid w:val="0"/>
                        </w:rPr>
                        <m:t>i</m:t>
                      </w:ins>
                    </m:r>
                  </m:sub>
                </m:sSub>
              </m:oMath>
            </m:oMathPara>
            <w:bookmarkEnd w:id="576"/>
          </w:p>
        </w:tc>
        <w:tc>
          <w:tcPr>
            <w:tcW w:w="1065" w:type="dxa"/>
            <w:vAlign w:val="center"/>
          </w:tcPr>
          <w:p w14:paraId="0B64978E" w14:textId="77777777" w:rsidR="007B6B84" w:rsidRDefault="007B6B84" w:rsidP="006A46DE">
            <w:pPr>
              <w:pStyle w:val="Equao"/>
            </w:pPr>
          </w:p>
        </w:tc>
      </w:tr>
    </w:tbl>
    <w:commentRangeStart w:id="589"/>
    <w:p w14:paraId="39547365" w14:textId="378E2D32" w:rsidR="006D48E3" w:rsidRPr="007B6B84" w:rsidDel="00D105E3" w:rsidRDefault="00000000" w:rsidP="006D48E3">
      <w:pPr>
        <w:spacing w:line="360" w:lineRule="auto"/>
        <w:ind w:firstLine="567"/>
        <w:jc w:val="both"/>
        <w:rPr>
          <w:del w:id="590" w:author="Guilherme Miyata" w:date="2025-11-29T02:35:00Z" w16du:dateUtc="2025-11-29T05:35:00Z"/>
          <w:snapToGrid w:val="0"/>
        </w:rPr>
      </w:pPr>
      <m:oMathPara>
        <m:oMath>
          <m:sSub>
            <m:sSubPr>
              <m:ctrlPr>
                <w:del w:id="591" w:author="Guilherme Miyata" w:date="2025-11-29T02:35:00Z" w16du:dateUtc="2025-11-29T05:35:00Z">
                  <w:rPr>
                    <w:rFonts w:ascii="Cambria Math" w:hAnsi="Cambria Math"/>
                    <w:snapToGrid w:val="0"/>
                  </w:rPr>
                </w:del>
              </m:ctrlPr>
            </m:sSubPr>
            <m:e>
              <m:r>
                <w:del w:id="592" w:author="Guilherme Miyata" w:date="2025-11-29T02:35:00Z" w16du:dateUtc="2025-11-29T05:35:00Z">
                  <m:rPr>
                    <m:sty m:val="p"/>
                  </m:rPr>
                  <w:rPr>
                    <w:rFonts w:ascii="Cambria Math" w:hAnsi="Cambria Math"/>
                    <w:snapToGrid w:val="0"/>
                  </w:rPr>
                  <m:t>P</m:t>
                </w:del>
              </m:r>
            </m:e>
            <m:sub>
              <m:r>
                <w:del w:id="593" w:author="Guilherme Miyata" w:date="2025-11-29T02:35:00Z" w16du:dateUtc="2025-11-29T05:35:00Z">
                  <w:rPr>
                    <w:rFonts w:ascii="Cambria Math" w:hAnsi="Cambria Math"/>
                    <w:snapToGrid w:val="0"/>
                  </w:rPr>
                  <m:t>i</m:t>
                </w:del>
              </m:r>
            </m:sub>
          </m:sSub>
          <m:r>
            <w:del w:id="594" w:author="Guilherme Miyata" w:date="2025-11-29T02:35:00Z" w16du:dateUtc="2025-11-29T05:35:00Z">
              <w:rPr>
                <w:rFonts w:ascii="Cambria Math" w:hAnsi="Cambria Math"/>
                <w:snapToGrid w:val="0"/>
              </w:rPr>
              <m:t>=</m:t>
            </w:del>
          </m:r>
          <m:r>
            <w:del w:id="595" w:author="Guilherme Miyata" w:date="2025-11-29T02:35:00Z" w16du:dateUtc="2025-11-29T05:35:00Z">
              <m:rPr>
                <m:sty m:val="p"/>
              </m:rPr>
              <w:rPr>
                <w:rFonts w:ascii="Cambria Math" w:hAnsi="Cambria Math"/>
                <w:snapToGrid w:val="0"/>
              </w:rPr>
              <m:t>p</m:t>
            </w:del>
          </m:r>
          <m:r>
            <w:del w:id="596" w:author="Guilherme Miyata" w:date="2025-11-29T02:35:00Z" w16du:dateUtc="2025-11-29T05:35:00Z">
              <w:rPr>
                <w:rFonts w:ascii="Cambria Math" w:hAnsi="Cambria Math"/>
                <w:snapToGrid w:val="0"/>
              </w:rPr>
              <m:t>+R</m:t>
            </w:del>
          </m:r>
          <m:sSub>
            <m:sSubPr>
              <m:ctrlPr>
                <w:del w:id="597" w:author="Guilherme Miyata" w:date="2025-11-29T02:35:00Z" w16du:dateUtc="2025-11-29T05:35:00Z">
                  <w:rPr>
                    <w:rFonts w:ascii="Cambria Math" w:hAnsi="Cambria Math"/>
                    <w:snapToGrid w:val="0"/>
                  </w:rPr>
                </w:del>
              </m:ctrlPr>
            </m:sSubPr>
            <m:e>
              <m:r>
                <w:del w:id="598" w:author="Guilherme Miyata" w:date="2025-11-29T02:35:00Z" w16du:dateUtc="2025-11-29T05:35:00Z">
                  <m:rPr>
                    <m:sty m:val="p"/>
                  </m:rPr>
                  <w:rPr>
                    <w:rFonts w:ascii="Cambria Math" w:hAnsi="Cambria Math"/>
                    <w:snapToGrid w:val="0"/>
                  </w:rPr>
                  <m:t>b</m:t>
                </w:del>
              </m:r>
            </m:e>
            <m:sub>
              <m:r>
                <w:del w:id="599" w:author="Guilherme Miyata" w:date="2025-11-29T02:35:00Z" w16du:dateUtc="2025-11-29T05:35:00Z">
                  <w:rPr>
                    <w:rFonts w:ascii="Cambria Math" w:hAnsi="Cambria Math"/>
                    <w:snapToGrid w:val="0"/>
                  </w:rPr>
                  <m:t>i</m:t>
                </w:del>
              </m:r>
            </m:sub>
          </m:sSub>
        </m:oMath>
      </m:oMathPara>
    </w:p>
    <w:p w14:paraId="77DBB0DF" w14:textId="6B2EA3BC" w:rsidR="006D48E3" w:rsidRPr="007B6B84" w:rsidRDefault="006D48E3" w:rsidP="006D48E3">
      <w:pPr>
        <w:spacing w:line="360" w:lineRule="auto"/>
        <w:ind w:firstLine="567"/>
        <w:jc w:val="both"/>
        <w:rPr>
          <w:snapToGrid w:val="0"/>
        </w:rPr>
      </w:pPr>
      <w:r w:rsidRPr="007B6B84">
        <w:rPr>
          <w:snapToGrid w:val="0"/>
        </w:rPr>
        <w:t xml:space="preserve">Assim, o vetor correspondente ao atuador </w:t>
      </w:r>
      <m:oMath>
        <m:r>
          <w:rPr>
            <w:rFonts w:ascii="Cambria Math" w:hAnsi="Cambria Math"/>
            <w:snapToGrid w:val="0"/>
          </w:rPr>
          <m:t>i</m:t>
        </m:r>
      </m:oMath>
      <w:r w:rsidRPr="007B6B84">
        <w:rPr>
          <w:snapToGrid w:val="0"/>
        </w:rPr>
        <w:t>, agora conhecido o comprimento medido, é:</w:t>
      </w:r>
    </w:p>
    <w:p w14:paraId="6A936E11" w14:textId="17D1D773" w:rsidR="00D105E3" w:rsidRPr="007B6B84" w:rsidRDefault="00000000" w:rsidP="00D105E3">
      <w:pPr>
        <w:spacing w:line="360" w:lineRule="auto"/>
        <w:ind w:firstLine="360"/>
        <w:jc w:val="both"/>
        <w:rPr>
          <w:ins w:id="600" w:author="Guilherme Miyata" w:date="2025-11-29T02:36:00Z" w16du:dateUtc="2025-11-29T05:36:00Z"/>
          <w:snapToGrid w:val="0"/>
        </w:rPr>
      </w:pPr>
      <m:oMathPara>
        <m:oMath>
          <m:sSub>
            <m:sSubPr>
              <m:ctrlPr>
                <w:del w:id="601" w:author="Guilherme Miyata" w:date="2025-11-29T02:36:00Z" w16du:dateUtc="2025-11-29T05:36:00Z">
                  <w:rPr>
                    <w:rFonts w:ascii="Cambria Math" w:hAnsi="Cambria Math"/>
                    <w:snapToGrid w:val="0"/>
                  </w:rPr>
                </w:del>
              </m:ctrlPr>
            </m:sSubPr>
            <m:e>
              <m:r>
                <w:del w:id="602" w:author="Guilherme Miyata" w:date="2025-11-29T02:36:00Z" w16du:dateUtc="2025-11-29T05:36:00Z">
                  <m:rPr>
                    <m:sty m:val="p"/>
                  </m:rPr>
                  <w:rPr>
                    <w:rFonts w:ascii="Cambria Math" w:hAnsi="Cambria Math"/>
                    <w:snapToGrid w:val="0"/>
                  </w:rPr>
                  <m:t>s</m:t>
                </w:del>
              </m:r>
            </m:e>
            <m:sub>
              <m:r>
                <w:del w:id="603" w:author="Guilherme Miyata" w:date="2025-11-29T02:36:00Z" w16du:dateUtc="2025-11-29T05:36:00Z">
                  <w:rPr>
                    <w:rFonts w:ascii="Cambria Math" w:hAnsi="Cambria Math"/>
                    <w:snapToGrid w:val="0"/>
                  </w:rPr>
                  <m:t>i</m:t>
                </w:del>
              </m:r>
            </m:sub>
          </m:sSub>
          <m:r>
            <w:del w:id="604" w:author="Guilherme Miyata" w:date="2025-11-29T02:36:00Z" w16du:dateUtc="2025-11-29T05:36:00Z">
              <w:rPr>
                <w:rFonts w:ascii="Cambria Math" w:hAnsi="Cambria Math"/>
                <w:snapToGrid w:val="0"/>
              </w:rPr>
              <m:t>=</m:t>
            </w:del>
          </m:r>
          <m:sSub>
            <m:sSubPr>
              <m:ctrlPr>
                <w:del w:id="605" w:author="Guilherme Miyata" w:date="2025-11-29T02:36:00Z" w16du:dateUtc="2025-11-29T05:36:00Z">
                  <w:rPr>
                    <w:rFonts w:ascii="Cambria Math" w:hAnsi="Cambria Math"/>
                    <w:snapToGrid w:val="0"/>
                  </w:rPr>
                </w:del>
              </m:ctrlPr>
            </m:sSubPr>
            <m:e>
              <m:r>
                <w:del w:id="606" w:author="Guilherme Miyata" w:date="2025-11-29T02:36:00Z" w16du:dateUtc="2025-11-29T05:36:00Z">
                  <m:rPr>
                    <m:sty m:val="p"/>
                  </m:rPr>
                  <w:rPr>
                    <w:rFonts w:ascii="Cambria Math" w:hAnsi="Cambria Math"/>
                    <w:snapToGrid w:val="0"/>
                  </w:rPr>
                  <m:t>P</m:t>
                </w:del>
              </m:r>
            </m:e>
            <m:sub>
              <m:r>
                <w:del w:id="607" w:author="Guilherme Miyata" w:date="2025-11-29T02:36:00Z" w16du:dateUtc="2025-11-29T05:36:00Z">
                  <w:rPr>
                    <w:rFonts w:ascii="Cambria Math" w:hAnsi="Cambria Math"/>
                    <w:snapToGrid w:val="0"/>
                  </w:rPr>
                  <m:t>i</m:t>
                </w:del>
              </m:r>
            </m:sub>
          </m:sSub>
          <m:r>
            <w:del w:id="608" w:author="Guilherme Miyata" w:date="2025-11-29T02:36:00Z" w16du:dateUtc="2025-11-29T05:36:00Z">
              <w:rPr>
                <w:rFonts w:ascii="Cambria Math" w:hAnsi="Cambria Math"/>
                <w:snapToGrid w:val="0"/>
              </w:rPr>
              <m:t>-</m:t>
            </w:del>
          </m:r>
          <m:sSub>
            <m:sSubPr>
              <m:ctrlPr>
                <w:del w:id="609" w:author="Guilherme Miyata" w:date="2025-11-29T02:36:00Z" w16du:dateUtc="2025-11-29T05:36:00Z">
                  <w:rPr>
                    <w:rFonts w:ascii="Cambria Math" w:hAnsi="Cambria Math"/>
                    <w:snapToGrid w:val="0"/>
                  </w:rPr>
                </w:del>
              </m:ctrlPr>
            </m:sSubPr>
            <m:e>
              <m:r>
                <w:del w:id="610" w:author="Guilherme Miyata" w:date="2025-11-29T02:36:00Z" w16du:dateUtc="2025-11-29T05:36:00Z">
                  <m:rPr>
                    <m:sty m:val="p"/>
                  </m:rPr>
                  <w:rPr>
                    <w:rFonts w:ascii="Cambria Math" w:hAnsi="Cambria Math"/>
                    <w:snapToGrid w:val="0"/>
                  </w:rPr>
                  <m:t>a</m:t>
                </w:del>
              </m:r>
            </m:e>
            <m:sub>
              <m:r>
                <w:del w:id="611" w:author="Guilherme Miyata" w:date="2025-11-29T02:36:00Z" w16du:dateUtc="2025-11-29T05:36:00Z">
                  <w:rPr>
                    <w:rFonts w:ascii="Cambria Math" w:hAnsi="Cambria Math"/>
                    <w:snapToGrid w:val="0"/>
                  </w:rPr>
                  <m:t>i</m:t>
                </w:del>
              </m:r>
            </m:sub>
          </m:sSub>
          <m:r>
            <w:del w:id="612" w:author="Guilherme Miyata" w:date="2025-11-29T02:36:00Z" w16du:dateUtc="2025-11-29T05:36:00Z">
              <w:rPr>
                <w:rFonts w:ascii="Cambria Math" w:hAnsi="Cambria Math"/>
                <w:snapToGrid w:val="0"/>
              </w:rPr>
              <m:t>=</m:t>
            </w:del>
          </m:r>
          <m:r>
            <w:del w:id="613" w:author="Guilherme Miyata" w:date="2025-11-29T02:36:00Z" w16du:dateUtc="2025-11-29T05:36:00Z">
              <m:rPr>
                <m:sty m:val="p"/>
              </m:rPr>
              <w:rPr>
                <w:rFonts w:ascii="Cambria Math" w:hAnsi="Cambria Math"/>
                <w:snapToGrid w:val="0"/>
              </w:rPr>
              <m:t>p</m:t>
            </w:del>
          </m:r>
          <m:r>
            <w:del w:id="614" w:author="Guilherme Miyata" w:date="2025-11-29T02:36:00Z" w16du:dateUtc="2025-11-29T05:36:00Z">
              <w:rPr>
                <w:rFonts w:ascii="Cambria Math" w:hAnsi="Cambria Math"/>
                <w:snapToGrid w:val="0"/>
              </w:rPr>
              <m:t>+R</m:t>
            </w:del>
          </m:r>
          <m:sSub>
            <m:sSubPr>
              <m:ctrlPr>
                <w:del w:id="615" w:author="Guilherme Miyata" w:date="2025-11-29T02:36:00Z" w16du:dateUtc="2025-11-29T05:36:00Z">
                  <w:rPr>
                    <w:rFonts w:ascii="Cambria Math" w:hAnsi="Cambria Math"/>
                    <w:snapToGrid w:val="0"/>
                  </w:rPr>
                </w:del>
              </m:ctrlPr>
            </m:sSubPr>
            <m:e>
              <m:r>
                <w:del w:id="616" w:author="Guilherme Miyata" w:date="2025-11-29T02:36:00Z" w16du:dateUtc="2025-11-29T05:36:00Z">
                  <m:rPr>
                    <m:sty m:val="p"/>
                  </m:rPr>
                  <w:rPr>
                    <w:rFonts w:ascii="Cambria Math" w:hAnsi="Cambria Math"/>
                    <w:snapToGrid w:val="0"/>
                  </w:rPr>
                  <m:t>b</m:t>
                </w:del>
              </m:r>
            </m:e>
            <m:sub>
              <m:r>
                <w:del w:id="617" w:author="Guilherme Miyata" w:date="2025-11-29T02:36:00Z" w16du:dateUtc="2025-11-29T05:36:00Z">
                  <w:rPr>
                    <w:rFonts w:ascii="Cambria Math" w:hAnsi="Cambria Math"/>
                    <w:snapToGrid w:val="0"/>
                  </w:rPr>
                  <m:t>i</m:t>
                </w:del>
              </m:r>
            </m:sub>
          </m:sSub>
          <m:r>
            <w:del w:id="618" w:author="Guilherme Miyata" w:date="2025-11-29T02:36:00Z" w16du:dateUtc="2025-11-29T05:36:00Z">
              <w:rPr>
                <w:rFonts w:ascii="Cambria Math" w:hAnsi="Cambria Math"/>
                <w:snapToGrid w:val="0"/>
              </w:rPr>
              <m:t>-</m:t>
            </w:del>
          </m:r>
          <m:sSub>
            <m:sSubPr>
              <m:ctrlPr>
                <w:del w:id="619" w:author="Guilherme Miyata" w:date="2025-11-29T02:36:00Z" w16du:dateUtc="2025-11-29T05:36:00Z">
                  <w:rPr>
                    <w:rFonts w:ascii="Cambria Math" w:hAnsi="Cambria Math"/>
                    <w:snapToGrid w:val="0"/>
                  </w:rPr>
                </w:del>
              </m:ctrlPr>
            </m:sSubPr>
            <m:e>
              <m:r>
                <w:del w:id="620" w:author="Guilherme Miyata" w:date="2025-11-29T02:36:00Z" w16du:dateUtc="2025-11-29T05:36:00Z">
                  <m:rPr>
                    <m:sty m:val="p"/>
                  </m:rPr>
                  <w:rPr>
                    <w:rFonts w:ascii="Cambria Math" w:hAnsi="Cambria Math"/>
                    <w:snapToGrid w:val="0"/>
                  </w:rPr>
                  <m:t>a</m:t>
                </w:del>
              </m:r>
            </m:e>
            <m:sub>
              <m:r>
                <w:del w:id="621" w:author="Guilherme Miyata" w:date="2025-11-29T02:36:00Z" w16du:dateUtc="2025-11-29T05:36:00Z">
                  <w:rPr>
                    <w:rFonts w:ascii="Cambria Math" w:hAnsi="Cambria Math"/>
                    <w:snapToGrid w:val="0"/>
                  </w:rPr>
                  <m:t>i</m:t>
                </w:del>
              </m:r>
            </m:sub>
          </m:sSub>
          <m:acc>
            <m:accPr>
              <m:chr m:val="⃗"/>
              <m:ctrlPr>
                <w:ins w:id="622" w:author="Guilherme Miyata" w:date="2025-11-29T02:36:00Z" w16du:dateUtc="2025-11-29T05:36:00Z">
                  <w:rPr>
                    <w:rFonts w:ascii="Cambria Math" w:hAnsi="Cambria Math"/>
                    <w:snapToGrid w:val="0"/>
                  </w:rPr>
                </w:ins>
              </m:ctrlPr>
            </m:accPr>
            <m:e>
              <m:sSub>
                <m:sSubPr>
                  <m:ctrlPr>
                    <w:ins w:id="623" w:author="Guilherme Miyata" w:date="2025-11-29T02:36:00Z" w16du:dateUtc="2025-11-29T05:36:00Z">
                      <w:rPr>
                        <w:rFonts w:ascii="Cambria Math" w:hAnsi="Cambria Math"/>
                        <w:i/>
                        <w:snapToGrid w:val="0"/>
                      </w:rPr>
                    </w:ins>
                  </m:ctrlPr>
                </m:sSubPr>
                <m:e>
                  <m:r>
                    <w:ins w:id="624" w:author="Guilherme Miyata" w:date="2025-11-29T02:36:00Z" w16du:dateUtc="2025-11-29T05:36:00Z">
                      <w:rPr>
                        <w:rFonts w:ascii="Cambria Math" w:hAnsi="Cambria Math"/>
                        <w:snapToGrid w:val="0"/>
                      </w:rPr>
                      <m:t>s</m:t>
                    </w:ins>
                  </m:r>
                </m:e>
                <m:sub>
                  <m:r>
                    <w:ins w:id="625" w:author="Guilherme Miyata" w:date="2025-11-29T02:36:00Z" w16du:dateUtc="2025-11-29T05:36:00Z">
                      <w:rPr>
                        <w:rFonts w:ascii="Cambria Math" w:hAnsi="Cambria Math"/>
                        <w:snapToGrid w:val="0"/>
                      </w:rPr>
                      <m:t>i</m:t>
                    </w:ins>
                  </m:r>
                </m:sub>
              </m:sSub>
            </m:e>
          </m:acc>
          <m:r>
            <w:ins w:id="626" w:author="Guilherme Miyata" w:date="2025-11-29T02:36:00Z" w16du:dateUtc="2025-11-29T05:36:00Z">
              <w:rPr>
                <w:rFonts w:ascii="Cambria Math" w:hAnsi="Cambria Math"/>
                <w:snapToGrid w:val="0"/>
              </w:rPr>
              <m:t>=</m:t>
            </w:ins>
          </m:r>
          <m:acc>
            <m:accPr>
              <m:chr m:val="⃗"/>
              <m:ctrlPr>
                <w:ins w:id="627" w:author="Guilherme Miyata" w:date="2025-11-29T02:36:00Z" w16du:dateUtc="2025-11-29T05:36:00Z">
                  <w:rPr>
                    <w:rFonts w:ascii="Cambria Math" w:hAnsi="Cambria Math"/>
                    <w:snapToGrid w:val="0"/>
                  </w:rPr>
                </w:ins>
              </m:ctrlPr>
            </m:accPr>
            <m:e>
              <m:sSub>
                <m:sSubPr>
                  <m:ctrlPr>
                    <w:ins w:id="628" w:author="Guilherme Miyata" w:date="2025-11-29T02:36:00Z" w16du:dateUtc="2025-11-29T05:36:00Z">
                      <w:rPr>
                        <w:rFonts w:ascii="Cambria Math" w:hAnsi="Cambria Math"/>
                        <w:i/>
                        <w:snapToGrid w:val="0"/>
                      </w:rPr>
                    </w:ins>
                  </m:ctrlPr>
                </m:sSubPr>
                <m:e>
                  <m:r>
                    <w:ins w:id="629" w:author="Guilherme Miyata" w:date="2025-11-29T02:36:00Z" w16du:dateUtc="2025-11-29T05:36:00Z">
                      <w:rPr>
                        <w:rFonts w:ascii="Cambria Math" w:hAnsi="Cambria Math"/>
                        <w:snapToGrid w:val="0"/>
                      </w:rPr>
                      <m:t>P</m:t>
                    </w:ins>
                  </m:r>
                </m:e>
                <m:sub>
                  <m:r>
                    <w:ins w:id="630" w:author="Guilherme Miyata" w:date="2025-11-29T02:36:00Z" w16du:dateUtc="2025-11-29T05:36:00Z">
                      <w:rPr>
                        <w:rFonts w:ascii="Cambria Math" w:hAnsi="Cambria Math"/>
                        <w:snapToGrid w:val="0"/>
                      </w:rPr>
                      <m:t>i</m:t>
                    </w:ins>
                  </m:r>
                </m:sub>
              </m:sSub>
            </m:e>
          </m:acc>
          <m:r>
            <w:ins w:id="631" w:author="Guilherme Miyata" w:date="2025-11-29T02:36:00Z" w16du:dateUtc="2025-11-29T05:36:00Z">
              <w:rPr>
                <w:rFonts w:ascii="Cambria Math" w:hAnsi="Cambria Math"/>
                <w:snapToGrid w:val="0"/>
              </w:rPr>
              <m:t>-</m:t>
            </w:ins>
          </m:r>
          <m:sSub>
            <m:sSubPr>
              <m:ctrlPr>
                <w:ins w:id="632" w:author="Guilherme Miyata" w:date="2025-11-29T02:36:00Z" w16du:dateUtc="2025-11-29T05:36:00Z">
                  <w:rPr>
                    <w:rFonts w:ascii="Cambria Math" w:hAnsi="Cambria Math"/>
                    <w:snapToGrid w:val="0"/>
                  </w:rPr>
                </w:ins>
              </m:ctrlPr>
            </m:sSubPr>
            <m:e>
              <m:acc>
                <m:accPr>
                  <m:chr m:val="⃗"/>
                  <m:ctrlPr>
                    <w:ins w:id="633" w:author="Guilherme Miyata" w:date="2025-11-29T02:36:00Z" w16du:dateUtc="2025-11-29T05:36:00Z">
                      <w:rPr>
                        <w:rFonts w:ascii="Cambria Math" w:hAnsi="Cambria Math"/>
                        <w:snapToGrid w:val="0"/>
                      </w:rPr>
                    </w:ins>
                  </m:ctrlPr>
                </m:accPr>
                <m:e>
                  <m:r>
                    <w:ins w:id="634" w:author="Guilherme Miyata" w:date="2025-11-29T02:36:00Z" w16du:dateUtc="2025-11-29T05:36:00Z">
                      <w:rPr>
                        <w:rFonts w:ascii="Cambria Math" w:hAnsi="Cambria Math"/>
                        <w:snapToGrid w:val="0"/>
                      </w:rPr>
                      <m:t>a</m:t>
                    </w:ins>
                  </m:r>
                </m:e>
              </m:acc>
            </m:e>
            <m:sub>
              <m:r>
                <w:ins w:id="635" w:author="Guilherme Miyata" w:date="2025-11-29T02:36:00Z" w16du:dateUtc="2025-11-29T05:36:00Z">
                  <w:rPr>
                    <w:rFonts w:ascii="Cambria Math" w:hAnsi="Cambria Math"/>
                    <w:snapToGrid w:val="0"/>
                  </w:rPr>
                  <m:t>i</m:t>
                </w:ins>
              </m:r>
            </m:sub>
          </m:sSub>
          <m:r>
            <w:ins w:id="636" w:author="Guilherme Miyata" w:date="2025-11-29T02:36:00Z" w16du:dateUtc="2025-11-29T05:36:00Z">
              <w:rPr>
                <w:rFonts w:ascii="Cambria Math" w:hAnsi="Cambria Math"/>
                <w:snapToGrid w:val="0"/>
              </w:rPr>
              <m:t>=</m:t>
            </w:ins>
          </m:r>
          <m:acc>
            <m:accPr>
              <m:chr m:val="⃗"/>
              <m:ctrlPr>
                <w:ins w:id="637" w:author="Guilherme Miyata" w:date="2025-11-29T02:36:00Z" w16du:dateUtc="2025-11-29T05:36:00Z">
                  <w:rPr>
                    <w:rFonts w:ascii="Cambria Math" w:hAnsi="Cambria Math"/>
                    <w:snapToGrid w:val="0"/>
                  </w:rPr>
                </w:ins>
              </m:ctrlPr>
            </m:accPr>
            <m:e>
              <m:r>
                <w:ins w:id="638" w:author="Guilherme Miyata" w:date="2025-11-29T02:36:00Z" w16du:dateUtc="2025-11-29T05:36:00Z">
                  <w:rPr>
                    <w:rFonts w:ascii="Cambria Math" w:hAnsi="Cambria Math"/>
                    <w:snapToGrid w:val="0"/>
                  </w:rPr>
                  <m:t>p</m:t>
                </w:ins>
              </m:r>
            </m:e>
          </m:acc>
          <m:r>
            <w:ins w:id="639" w:author="Guilherme Miyata" w:date="2025-11-29T02:36:00Z" w16du:dateUtc="2025-11-29T05:36:00Z">
              <w:rPr>
                <w:rFonts w:ascii="Cambria Math" w:hAnsi="Cambria Math"/>
                <w:snapToGrid w:val="0"/>
              </w:rPr>
              <m:t>+R</m:t>
            </w:ins>
          </m:r>
          <m:sSub>
            <m:sSubPr>
              <m:ctrlPr>
                <w:ins w:id="640" w:author="Guilherme Miyata" w:date="2025-11-29T02:36:00Z" w16du:dateUtc="2025-11-29T05:36:00Z">
                  <w:rPr>
                    <w:rFonts w:ascii="Cambria Math" w:hAnsi="Cambria Math"/>
                    <w:snapToGrid w:val="0"/>
                  </w:rPr>
                </w:ins>
              </m:ctrlPr>
            </m:sSubPr>
            <m:e>
              <m:acc>
                <m:accPr>
                  <m:chr m:val="⃗"/>
                  <m:ctrlPr>
                    <w:ins w:id="641" w:author="Guilherme Miyata" w:date="2025-11-29T02:36:00Z" w16du:dateUtc="2025-11-29T05:36:00Z">
                      <w:rPr>
                        <w:rFonts w:ascii="Cambria Math" w:hAnsi="Cambria Math"/>
                        <w:snapToGrid w:val="0"/>
                      </w:rPr>
                    </w:ins>
                  </m:ctrlPr>
                </m:accPr>
                <m:e>
                  <m:r>
                    <w:ins w:id="642" w:author="Guilherme Miyata" w:date="2025-11-29T02:36:00Z" w16du:dateUtc="2025-11-29T05:36:00Z">
                      <w:rPr>
                        <w:rFonts w:ascii="Cambria Math" w:hAnsi="Cambria Math"/>
                        <w:snapToGrid w:val="0"/>
                      </w:rPr>
                      <m:t>b</m:t>
                    </w:ins>
                  </m:r>
                </m:e>
              </m:acc>
            </m:e>
            <m:sub>
              <m:r>
                <w:ins w:id="643" w:author="Guilherme Miyata" w:date="2025-11-29T02:36:00Z" w16du:dateUtc="2025-11-29T05:36:00Z">
                  <w:rPr>
                    <w:rFonts w:ascii="Cambria Math" w:hAnsi="Cambria Math"/>
                    <w:snapToGrid w:val="0"/>
                  </w:rPr>
                  <m:t>i</m:t>
                </w:ins>
              </m:r>
            </m:sub>
          </m:sSub>
          <m:r>
            <w:ins w:id="644" w:author="Guilherme Miyata" w:date="2025-11-29T02:36:00Z" w16du:dateUtc="2025-11-29T05:36:00Z">
              <w:rPr>
                <w:rFonts w:ascii="Cambria Math" w:hAnsi="Cambria Math"/>
                <w:snapToGrid w:val="0"/>
              </w:rPr>
              <m:t>-</m:t>
            </w:ins>
          </m:r>
          <m:sSub>
            <m:sSubPr>
              <m:ctrlPr>
                <w:ins w:id="645" w:author="Guilherme Miyata" w:date="2025-11-29T02:36:00Z" w16du:dateUtc="2025-11-29T05:36:00Z">
                  <w:rPr>
                    <w:rFonts w:ascii="Cambria Math" w:hAnsi="Cambria Math"/>
                    <w:snapToGrid w:val="0"/>
                  </w:rPr>
                </w:ins>
              </m:ctrlPr>
            </m:sSubPr>
            <m:e>
              <m:acc>
                <m:accPr>
                  <m:chr m:val="⃗"/>
                  <m:ctrlPr>
                    <w:ins w:id="646" w:author="Guilherme Miyata" w:date="2025-11-29T02:36:00Z" w16du:dateUtc="2025-11-29T05:36:00Z">
                      <w:rPr>
                        <w:rFonts w:ascii="Cambria Math" w:hAnsi="Cambria Math"/>
                        <w:snapToGrid w:val="0"/>
                      </w:rPr>
                    </w:ins>
                  </m:ctrlPr>
                </m:accPr>
                <m:e>
                  <m:r>
                    <w:ins w:id="647" w:author="Guilherme Miyata" w:date="2025-11-29T02:36:00Z" w16du:dateUtc="2025-11-29T05:36:00Z">
                      <w:rPr>
                        <w:rFonts w:ascii="Cambria Math" w:hAnsi="Cambria Math"/>
                        <w:snapToGrid w:val="0"/>
                      </w:rPr>
                      <m:t>a</m:t>
                    </w:ins>
                  </m:r>
                </m:e>
              </m:acc>
            </m:e>
            <m:sub>
              <m:r>
                <w:ins w:id="648" w:author="Guilherme Miyata" w:date="2025-11-29T02:36:00Z" w16du:dateUtc="2025-11-29T05:36:00Z">
                  <w:rPr>
                    <w:rFonts w:ascii="Cambria Math" w:hAnsi="Cambria Math"/>
                    <w:snapToGrid w:val="0"/>
                  </w:rPr>
                  <m:t>i</m:t>
                </w:ins>
              </m:r>
            </m:sub>
          </m:sSub>
        </m:oMath>
      </m:oMathPara>
    </w:p>
    <w:p w14:paraId="421D4A48" w14:textId="2FAAFE0F" w:rsidR="006D48E3" w:rsidRPr="007B6B84" w:rsidRDefault="00000000" w:rsidP="006D48E3">
      <w:pPr>
        <w:spacing w:line="360" w:lineRule="auto"/>
        <w:ind w:firstLine="567"/>
        <w:jc w:val="both"/>
        <w:rPr>
          <w:snapToGrid w:val="0"/>
        </w:rPr>
      </w:pPr>
      <m:oMathPara>
        <m:oMath>
          <m:r>
            <m:rPr>
              <m:sty m:val="p"/>
            </m:rPr>
            <w:rPr>
              <w:snapToGrid w:val="0"/>
            </w:rPr>
            <w:lastRenderedPageBreak/>
            <w:br/>
          </m:r>
        </m:oMath>
      </m:oMathPara>
    </w:p>
    <w:p w14:paraId="78B77BF4" w14:textId="77777777" w:rsidR="006D48E3" w:rsidRDefault="006D48E3" w:rsidP="006D48E3">
      <w:pPr>
        <w:spacing w:line="360" w:lineRule="auto"/>
        <w:ind w:firstLine="567"/>
        <w:jc w:val="both"/>
        <w:rPr>
          <w:snapToGrid w:val="0"/>
        </w:rPr>
      </w:pPr>
      <w:r w:rsidRPr="007B6B84">
        <w:rPr>
          <w:snapToGrid w:val="0"/>
        </w:rPr>
        <w:t>E o comprimento medido do atuador é:</w:t>
      </w:r>
    </w:p>
    <w:tbl>
      <w:tblPr>
        <w:tblW w:w="8720" w:type="dxa"/>
        <w:jc w:val="center"/>
        <w:tblLayout w:type="fixed"/>
        <w:tblLook w:val="0000" w:firstRow="0" w:lastRow="0" w:firstColumn="0" w:lastColumn="0" w:noHBand="0" w:noVBand="0"/>
      </w:tblPr>
      <w:tblGrid>
        <w:gridCol w:w="7655"/>
        <w:gridCol w:w="1065"/>
      </w:tblGrid>
      <w:tr w:rsidR="007B6B84" w14:paraId="460A6650" w14:textId="77777777" w:rsidTr="006A46DE">
        <w:trPr>
          <w:trHeight w:val="532"/>
          <w:jc w:val="center"/>
        </w:trPr>
        <w:tc>
          <w:tcPr>
            <w:tcW w:w="7655" w:type="dxa"/>
            <w:vAlign w:val="center"/>
          </w:tcPr>
          <w:p w14:paraId="3CE2B8DD" w14:textId="1A466050" w:rsidR="007B6B84" w:rsidRPr="007B6B84" w:rsidRDefault="00000000" w:rsidP="006A46DE">
            <w:pPr>
              <w:spacing w:line="360" w:lineRule="auto"/>
              <w:ind w:firstLine="360"/>
              <w:jc w:val="both"/>
              <w:rPr>
                <w:snapToGrid w:val="0"/>
              </w:rPr>
            </w:pPr>
            <m:oMathPara>
              <m:oMath>
                <m:sSub>
                  <m:sSubPr>
                    <m:ctrlPr>
                      <w:ins w:id="649" w:author="Guilherme Miyata" w:date="2025-11-29T02:36:00Z" w16du:dateUtc="2025-11-29T05:36:00Z">
                        <w:rPr>
                          <w:rFonts w:ascii="Cambria Math" w:hAnsi="Cambria Math"/>
                          <w:snapToGrid w:val="0"/>
                        </w:rPr>
                      </w:ins>
                    </m:ctrlPr>
                  </m:sSubPr>
                  <m:e>
                    <m:r>
                      <w:ins w:id="650" w:author="Guilherme Miyata" w:date="2025-11-29T02:36:00Z" w16du:dateUtc="2025-11-29T05:36:00Z">
                        <w:rPr>
                          <w:rFonts w:ascii="Cambria Math" w:hAnsi="Cambria Math"/>
                          <w:snapToGrid w:val="0"/>
                        </w:rPr>
                        <m:t>L</m:t>
                      </w:ins>
                    </m:r>
                  </m:e>
                  <m:sub>
                    <m:r>
                      <w:ins w:id="651" w:author="Guilherme Miyata" w:date="2025-11-29T02:36:00Z" w16du:dateUtc="2025-11-29T05:36:00Z">
                        <w:rPr>
                          <w:rFonts w:ascii="Cambria Math" w:hAnsi="Cambria Math"/>
                          <w:snapToGrid w:val="0"/>
                        </w:rPr>
                        <m:t>i</m:t>
                      </w:ins>
                    </m:r>
                  </m:sub>
                </m:sSub>
                <m:r>
                  <w:ins w:id="652" w:author="Guilherme Miyata" w:date="2025-11-29T02:36:00Z" w16du:dateUtc="2025-11-29T05:36:00Z">
                    <w:rPr>
                      <w:rFonts w:ascii="Cambria Math" w:hAnsi="Cambria Math"/>
                      <w:snapToGrid w:val="0"/>
                    </w:rPr>
                    <m:t>=∥</m:t>
                  </w:ins>
                </m:r>
                <m:sSub>
                  <m:sSubPr>
                    <m:ctrlPr>
                      <w:ins w:id="653" w:author="Guilherme Miyata" w:date="2025-11-29T02:36:00Z" w16du:dateUtc="2025-11-29T05:36:00Z">
                        <w:rPr>
                          <w:rFonts w:ascii="Cambria Math" w:hAnsi="Cambria Math"/>
                          <w:snapToGrid w:val="0"/>
                        </w:rPr>
                      </w:ins>
                    </m:ctrlPr>
                  </m:sSubPr>
                  <m:e>
                    <m:acc>
                      <m:accPr>
                        <m:chr m:val="⃗"/>
                        <m:ctrlPr>
                          <w:ins w:id="654" w:author="Guilherme Miyata" w:date="2025-11-29T02:36:00Z" w16du:dateUtc="2025-11-29T05:36:00Z">
                            <w:rPr>
                              <w:rFonts w:ascii="Cambria Math" w:hAnsi="Cambria Math"/>
                              <w:snapToGrid w:val="0"/>
                            </w:rPr>
                          </w:ins>
                        </m:ctrlPr>
                      </m:accPr>
                      <m:e>
                        <m:r>
                          <w:ins w:id="655" w:author="Guilherme Miyata" w:date="2025-11-29T02:36:00Z" w16du:dateUtc="2025-11-29T05:36:00Z">
                            <w:rPr>
                              <w:rFonts w:ascii="Cambria Math" w:hAnsi="Cambria Math"/>
                              <w:snapToGrid w:val="0"/>
                            </w:rPr>
                            <m:t>s</m:t>
                          </w:ins>
                        </m:r>
                      </m:e>
                    </m:acc>
                  </m:e>
                  <m:sub>
                    <m:r>
                      <w:ins w:id="656" w:author="Guilherme Miyata" w:date="2025-11-29T02:36:00Z" w16du:dateUtc="2025-11-29T05:36:00Z">
                        <w:rPr>
                          <w:rFonts w:ascii="Cambria Math" w:hAnsi="Cambria Math"/>
                          <w:snapToGrid w:val="0"/>
                        </w:rPr>
                        <m:t>i</m:t>
                      </w:ins>
                    </m:r>
                  </m:sub>
                </m:sSub>
                <m:r>
                  <w:ins w:id="657" w:author="Guilherme Miyata" w:date="2025-11-29T02:36:00Z" w16du:dateUtc="2025-11-29T05:36:00Z">
                    <w:rPr>
                      <w:rFonts w:ascii="Cambria Math" w:hAnsi="Cambria Math"/>
                      <w:snapToGrid w:val="0"/>
                    </w:rPr>
                    <m:t>∥</m:t>
                  </w:ins>
                </m:r>
              </m:oMath>
            </m:oMathPara>
          </w:p>
        </w:tc>
        <w:tc>
          <w:tcPr>
            <w:tcW w:w="1065" w:type="dxa"/>
            <w:vAlign w:val="center"/>
          </w:tcPr>
          <w:p w14:paraId="60DAD42B" w14:textId="77777777" w:rsidR="007B6B84" w:rsidRDefault="007B6B84" w:rsidP="006A46DE">
            <w:pPr>
              <w:pStyle w:val="Equao"/>
            </w:pPr>
          </w:p>
        </w:tc>
      </w:tr>
    </w:tbl>
    <w:p w14:paraId="321B2AA4" w14:textId="087AF942" w:rsidR="006D48E3" w:rsidRPr="007B6B84" w:rsidDel="00D105E3" w:rsidRDefault="00000000" w:rsidP="006D48E3">
      <w:pPr>
        <w:spacing w:line="360" w:lineRule="auto"/>
        <w:ind w:firstLine="567"/>
        <w:jc w:val="both"/>
        <w:rPr>
          <w:del w:id="658" w:author="Guilherme Miyata" w:date="2025-11-29T02:36:00Z" w16du:dateUtc="2025-11-29T05:36:00Z"/>
          <w:snapToGrid w:val="0"/>
        </w:rPr>
      </w:pPr>
      <m:oMathPara>
        <m:oMath>
          <m:sSub>
            <m:sSubPr>
              <m:ctrlPr>
                <w:del w:id="659" w:author="Guilherme Miyata" w:date="2025-11-29T02:36:00Z" w16du:dateUtc="2025-11-29T05:36:00Z">
                  <w:rPr>
                    <w:rFonts w:ascii="Cambria Math" w:hAnsi="Cambria Math"/>
                    <w:snapToGrid w:val="0"/>
                  </w:rPr>
                </w:del>
              </m:ctrlPr>
            </m:sSubPr>
            <m:e>
              <m:r>
                <w:del w:id="660" w:author="Guilherme Miyata" w:date="2025-11-29T02:36:00Z" w16du:dateUtc="2025-11-29T05:36:00Z">
                  <w:rPr>
                    <w:rFonts w:ascii="Cambria Math" w:hAnsi="Cambria Math"/>
                    <w:snapToGrid w:val="0"/>
                  </w:rPr>
                  <m:t>L</m:t>
                </w:del>
              </m:r>
            </m:e>
            <m:sub>
              <m:r>
                <w:del w:id="661" w:author="Guilherme Miyata" w:date="2025-11-29T02:36:00Z" w16du:dateUtc="2025-11-29T05:36:00Z">
                  <w:rPr>
                    <w:rFonts w:ascii="Cambria Math" w:hAnsi="Cambria Math"/>
                    <w:snapToGrid w:val="0"/>
                  </w:rPr>
                  <m:t>i</m:t>
                </w:del>
              </m:r>
            </m:sub>
          </m:sSub>
          <m:r>
            <w:del w:id="662" w:author="Guilherme Miyata" w:date="2025-11-29T02:36:00Z" w16du:dateUtc="2025-11-29T05:36:00Z">
              <w:rPr>
                <w:rFonts w:ascii="Cambria Math" w:hAnsi="Cambria Math"/>
                <w:snapToGrid w:val="0"/>
              </w:rPr>
              <m:t>=</m:t>
            </w:del>
          </m:r>
          <m:r>
            <w:del w:id="663" w:author="Guilherme Miyata" w:date="2025-11-29T02:36:00Z" w16du:dateUtc="2025-11-29T05:36:00Z">
              <m:rPr>
                <m:sty m:val="p"/>
              </m:rPr>
              <w:rPr>
                <w:rFonts w:ascii="Cambria Math" w:hAnsi="Cambria Math"/>
                <w:snapToGrid w:val="0"/>
              </w:rPr>
              <m:t>∥</m:t>
            </w:del>
          </m:r>
          <m:sSub>
            <m:sSubPr>
              <m:ctrlPr>
                <w:del w:id="664" w:author="Guilherme Miyata" w:date="2025-11-29T02:36:00Z" w16du:dateUtc="2025-11-29T05:36:00Z">
                  <w:rPr>
                    <w:rFonts w:ascii="Cambria Math" w:hAnsi="Cambria Math"/>
                    <w:snapToGrid w:val="0"/>
                  </w:rPr>
                </w:del>
              </m:ctrlPr>
            </m:sSubPr>
            <m:e>
              <m:r>
                <w:del w:id="665" w:author="Guilherme Miyata" w:date="2025-11-29T02:36:00Z" w16du:dateUtc="2025-11-29T05:36:00Z">
                  <m:rPr>
                    <m:sty m:val="p"/>
                  </m:rPr>
                  <w:rPr>
                    <w:rFonts w:ascii="Cambria Math" w:hAnsi="Cambria Math"/>
                    <w:snapToGrid w:val="0"/>
                  </w:rPr>
                  <m:t>s</m:t>
                </w:del>
              </m:r>
            </m:e>
            <m:sub>
              <m:r>
                <w:del w:id="666" w:author="Guilherme Miyata" w:date="2025-11-29T02:36:00Z" w16du:dateUtc="2025-11-29T05:36:00Z">
                  <w:rPr>
                    <w:rFonts w:ascii="Cambria Math" w:hAnsi="Cambria Math"/>
                    <w:snapToGrid w:val="0"/>
                  </w:rPr>
                  <m:t>i</m:t>
                </w:del>
              </m:r>
            </m:sub>
          </m:sSub>
          <m:r>
            <w:del w:id="667" w:author="Guilherme Miyata" w:date="2025-11-29T02:36:00Z" w16du:dateUtc="2025-11-29T05:36:00Z">
              <m:rPr>
                <m:sty m:val="p"/>
              </m:rPr>
              <w:rPr>
                <w:rFonts w:ascii="Cambria Math" w:hAnsi="Cambria Math"/>
                <w:snapToGrid w:val="0"/>
              </w:rPr>
              <m:t>∥</m:t>
            </w:del>
          </m:r>
          <w:commentRangeEnd w:id="589"/>
          <m:r>
            <w:del w:id="668" w:author="Guilherme Miyata" w:date="2025-11-29T02:36:00Z" w16du:dateUtc="2025-11-29T05:36:00Z">
              <m:rPr>
                <m:sty m:val="p"/>
              </m:rPr>
              <w:rPr>
                <w:rStyle w:val="Refdecomentrio"/>
              </w:rPr>
              <w:commentReference w:id="589"/>
            </w:del>
          </m:r>
        </m:oMath>
      </m:oMathPara>
    </w:p>
    <w:p w14:paraId="573F97BD" w14:textId="3FD902EF" w:rsidR="006D48E3" w:rsidRDefault="006D48E3" w:rsidP="006D48E3">
      <w:pPr>
        <w:spacing w:line="360" w:lineRule="auto"/>
        <w:ind w:firstLine="567"/>
        <w:jc w:val="both"/>
        <w:rPr>
          <w:snapToGrid w:val="0"/>
        </w:rPr>
      </w:pPr>
      <w:r w:rsidRPr="007B6B84">
        <w:rPr>
          <w:snapToGrid w:val="0"/>
        </w:rPr>
        <w:t xml:space="preserve">Portanto, a cinemática direta impõe que, para a pose correta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7B6B84">
        <w:rPr>
          <w:snapToGrid w:val="0"/>
        </w:rPr>
        <w:t>, cada comprimento previsto pela geometria seja igual ao comprimento medido:</w:t>
      </w:r>
    </w:p>
    <w:tbl>
      <w:tblPr>
        <w:tblW w:w="8720" w:type="dxa"/>
        <w:jc w:val="center"/>
        <w:tblLayout w:type="fixed"/>
        <w:tblLook w:val="0000" w:firstRow="0" w:lastRow="0" w:firstColumn="0" w:lastColumn="0" w:noHBand="0" w:noVBand="0"/>
      </w:tblPr>
      <w:tblGrid>
        <w:gridCol w:w="7655"/>
        <w:gridCol w:w="1065"/>
      </w:tblGrid>
      <w:tr w:rsidR="007B6B84" w14:paraId="5018D816" w14:textId="77777777" w:rsidTr="006A46DE">
        <w:trPr>
          <w:trHeight w:val="532"/>
          <w:jc w:val="center"/>
        </w:trPr>
        <w:tc>
          <w:tcPr>
            <w:tcW w:w="7655" w:type="dxa"/>
            <w:vAlign w:val="center"/>
          </w:tcPr>
          <w:p w14:paraId="0927085A" w14:textId="5AB31FEE" w:rsidR="007B6B84" w:rsidRPr="007B6B84" w:rsidRDefault="007B6B84" w:rsidP="007B6B84">
            <w:pPr>
              <w:spacing w:line="360" w:lineRule="auto"/>
              <w:ind w:firstLine="567"/>
              <w:jc w:val="both"/>
              <w:rPr>
                <w:snapToGrid w:val="0"/>
              </w:rPr>
            </w:pPr>
            <m:oMathPara>
              <m:oMath>
                <m:r>
                  <m:rPr>
                    <m:sty m:val="p"/>
                  </m:rPr>
                  <w:rPr>
                    <w:rFonts w:ascii="Cambria Math" w:hAnsi="Cambria Math"/>
                    <w:snapToGrid w:val="0"/>
                  </w:rPr>
                  <m:t>∥</m:t>
                </m:r>
                <m:acc>
                  <m:accPr>
                    <m:chr m:val="⃗"/>
                    <m:ctrlPr>
                      <w:ins w:id="669" w:author="Guilherme Miyata" w:date="2025-11-29T02:36:00Z" w16du:dateUtc="2025-11-29T05:36:00Z">
                        <w:rPr>
                          <w:rFonts w:ascii="Cambria Math" w:hAnsi="Cambria Math"/>
                          <w:snapToGrid w:val="0"/>
                        </w:rPr>
                      </w:ins>
                    </m:ctrlPr>
                  </m:accPr>
                  <m:e>
                    <m:r>
                      <w:ins w:id="670" w:author="Guilherme Miyata" w:date="2025-11-29T02:36:00Z" w16du:dateUtc="2025-11-29T05:36:00Z">
                        <w:rPr>
                          <w:rFonts w:ascii="Cambria Math" w:hAnsi="Cambria Math"/>
                          <w:snapToGrid w:val="0"/>
                        </w:rPr>
                        <m:t>p</m:t>
                      </w:ins>
                    </m:r>
                  </m:e>
                </m:acc>
                <m:r>
                  <w:ins w:id="671" w:author="Guilherme Miyata" w:date="2025-11-29T02:36:00Z" w16du:dateUtc="2025-11-29T05:36:00Z">
                    <w:rPr>
                      <w:rFonts w:ascii="Cambria Math" w:hAnsi="Cambria Math"/>
                      <w:snapToGrid w:val="0"/>
                    </w:rPr>
                    <m:t>+R</m:t>
                  </w:ins>
                </m:r>
                <m:sSub>
                  <m:sSubPr>
                    <m:ctrlPr>
                      <w:ins w:id="672" w:author="Guilherme Miyata" w:date="2025-11-29T02:36:00Z" w16du:dateUtc="2025-11-29T05:36:00Z">
                        <w:rPr>
                          <w:rFonts w:ascii="Cambria Math" w:hAnsi="Cambria Math"/>
                          <w:snapToGrid w:val="0"/>
                        </w:rPr>
                      </w:ins>
                    </m:ctrlPr>
                  </m:sSubPr>
                  <m:e>
                    <m:acc>
                      <m:accPr>
                        <m:chr m:val="⃗"/>
                        <m:ctrlPr>
                          <w:ins w:id="673" w:author="Guilherme Miyata" w:date="2025-11-29T02:36:00Z" w16du:dateUtc="2025-11-29T05:36:00Z">
                            <w:rPr>
                              <w:rFonts w:ascii="Cambria Math" w:hAnsi="Cambria Math"/>
                              <w:snapToGrid w:val="0"/>
                            </w:rPr>
                          </w:ins>
                        </m:ctrlPr>
                      </m:accPr>
                      <m:e>
                        <m:r>
                          <w:ins w:id="674" w:author="Guilherme Miyata" w:date="2025-11-29T02:36:00Z" w16du:dateUtc="2025-11-29T05:36:00Z">
                            <w:rPr>
                              <w:rFonts w:ascii="Cambria Math" w:hAnsi="Cambria Math"/>
                              <w:snapToGrid w:val="0"/>
                            </w:rPr>
                            <m:t>b</m:t>
                          </w:ins>
                        </m:r>
                      </m:e>
                    </m:acc>
                  </m:e>
                  <m:sub>
                    <m:r>
                      <w:ins w:id="675" w:author="Guilherme Miyata" w:date="2025-11-29T02:36:00Z" w16du:dateUtc="2025-11-29T05:36:00Z">
                        <w:rPr>
                          <w:rFonts w:ascii="Cambria Math" w:hAnsi="Cambria Math"/>
                          <w:snapToGrid w:val="0"/>
                        </w:rPr>
                        <m:t>i</m:t>
                      </w:ins>
                    </m:r>
                  </m:sub>
                </m:sSub>
                <m:r>
                  <w:ins w:id="676" w:author="Guilherme Miyata" w:date="2025-11-29T02:36:00Z" w16du:dateUtc="2025-11-29T05:36:00Z">
                    <w:rPr>
                      <w:rFonts w:ascii="Cambria Math" w:hAnsi="Cambria Math"/>
                      <w:snapToGrid w:val="0"/>
                    </w:rPr>
                    <m:t>-</m:t>
                  </w:ins>
                </m:r>
                <m:sSub>
                  <m:sSubPr>
                    <m:ctrlPr>
                      <w:ins w:id="677" w:author="Guilherme Miyata" w:date="2025-11-29T02:36:00Z" w16du:dateUtc="2025-11-29T05:36:00Z">
                        <w:rPr>
                          <w:rFonts w:ascii="Cambria Math" w:hAnsi="Cambria Math"/>
                          <w:snapToGrid w:val="0"/>
                        </w:rPr>
                      </w:ins>
                    </m:ctrlPr>
                  </m:sSubPr>
                  <m:e>
                    <m:acc>
                      <m:accPr>
                        <m:chr m:val="⃗"/>
                        <m:ctrlPr>
                          <w:ins w:id="678" w:author="Guilherme Miyata" w:date="2025-11-29T02:36:00Z" w16du:dateUtc="2025-11-29T05:36:00Z">
                            <w:rPr>
                              <w:rFonts w:ascii="Cambria Math" w:hAnsi="Cambria Math"/>
                              <w:snapToGrid w:val="0"/>
                            </w:rPr>
                          </w:ins>
                        </m:ctrlPr>
                      </m:accPr>
                      <m:e>
                        <m:r>
                          <w:ins w:id="679" w:author="Guilherme Miyata" w:date="2025-11-29T02:36:00Z" w16du:dateUtc="2025-11-29T05:36:00Z">
                            <w:rPr>
                              <w:rFonts w:ascii="Cambria Math" w:hAnsi="Cambria Math"/>
                              <w:snapToGrid w:val="0"/>
                            </w:rPr>
                            <m:t>a</m:t>
                          </w:ins>
                        </m:r>
                      </m:e>
                    </m:acc>
                  </m:e>
                  <m:sub>
                    <m:r>
                      <w:ins w:id="680" w:author="Guilherme Miyata" w:date="2025-11-29T02:36:00Z" w16du:dateUtc="2025-11-29T05:36:00Z">
                        <w:rPr>
                          <w:rFonts w:ascii="Cambria Math" w:hAnsi="Cambria Math"/>
                          <w:snapToGrid w:val="0"/>
                        </w:rPr>
                        <m:t>i</m:t>
                      </w:ins>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,i=1,…,6</m:t>
                </m:r>
              </m:oMath>
            </m:oMathPara>
          </w:p>
        </w:tc>
        <w:tc>
          <w:tcPr>
            <w:tcW w:w="1065" w:type="dxa"/>
            <w:vAlign w:val="center"/>
          </w:tcPr>
          <w:p w14:paraId="39781DB7" w14:textId="77777777" w:rsidR="007B6B84" w:rsidRDefault="007B6B84" w:rsidP="006A46DE">
            <w:pPr>
              <w:pStyle w:val="Equao"/>
            </w:pPr>
          </w:p>
        </w:tc>
      </w:tr>
    </w:tbl>
    <w:p w14:paraId="34419170" w14:textId="5BA20DB5" w:rsidR="006D48E3" w:rsidRPr="007B6B84" w:rsidRDefault="006D48E3" w:rsidP="006D48E3">
      <w:pPr>
        <w:spacing w:line="360" w:lineRule="auto"/>
        <w:ind w:firstLine="567"/>
        <w:jc w:val="both"/>
        <w:rPr>
          <w:snapToGrid w:val="0"/>
        </w:rPr>
      </w:pPr>
      <w:commentRangeStart w:id="681"/>
      <w:commentRangeStart w:id="682"/>
      <w:r w:rsidRPr="007B6B84">
        <w:rPr>
          <w:snapToGrid w:val="0"/>
        </w:rPr>
        <w:t xml:space="preserve">Este conjunto de seis equações não lineares, envolvendo raízes, produtos cruzados e combinações de seno e cosseno advindos de </w:t>
      </w:r>
      <m:oMath>
        <m:r>
          <w:rPr>
            <w:rFonts w:ascii="Cambria Math" w:hAnsi="Cambria Math"/>
            <w:snapToGrid w:val="0"/>
          </w:rPr>
          <m:t>R(ϕ,θ,ψ)</m:t>
        </m:r>
      </m:oMath>
      <w:r w:rsidRPr="007B6B84">
        <w:rPr>
          <w:snapToGrid w:val="0"/>
        </w:rPr>
        <w:t>, é altamente acoplado e, conforme demonstrado por Merlet e Gosselin (2008), pode admitir múltiplas soluções. Os autores mostram que mecanismos paralelos planares do tipo 3-RPR podem apresentar até 6 soluções reais, enquanto a plataforma de Stewart-Gough de geometria geral pode apresentar até 40 soluções.</w:t>
      </w:r>
    </w:p>
    <w:p w14:paraId="5275409D" w14:textId="46978EC7" w:rsidR="006D48E3" w:rsidRPr="007B6B84" w:rsidRDefault="006D48E3" w:rsidP="006D48E3">
      <w:pPr>
        <w:spacing w:line="360" w:lineRule="auto"/>
        <w:ind w:firstLine="567"/>
        <w:jc w:val="both"/>
        <w:rPr>
          <w:snapToGrid w:val="0"/>
        </w:rPr>
      </w:pPr>
      <w:r w:rsidRPr="007B6B84">
        <w:rPr>
          <w:snapToGrid w:val="0"/>
        </w:rPr>
        <w:t>Além da multiplicidade, muitas dessas soluções</w:t>
      </w:r>
      <w:r w:rsidR="00C72E37" w:rsidRPr="007B6B84">
        <w:rPr>
          <w:snapToGrid w:val="0"/>
        </w:rPr>
        <w:t xml:space="preserve"> podem não ser realizáveis fisicamente por limitação de posicionamento dos atuadores, </w:t>
      </w:r>
      <w:r w:rsidR="00AB331D" w:rsidRPr="007B6B84">
        <w:rPr>
          <w:snapToGrid w:val="0"/>
        </w:rPr>
        <w:t>envolver alguma sobreposição ou cruzamento dos elementos estruturais da plataforma, ou mesmo resultar em condições de insta</w:t>
      </w:r>
      <w:r w:rsidRPr="007B6B84">
        <w:rPr>
          <w:snapToGrid w:val="0"/>
        </w:rPr>
        <w:t>. Isso torna inviável a obtenção de soluções analíticas gerais, que só existem para geometrias muito específicas da plataforma.</w:t>
      </w:r>
    </w:p>
    <w:p w14:paraId="773CB973" w14:textId="0838D9CF" w:rsidR="006D48E3" w:rsidRDefault="006D48E3" w:rsidP="006D48E3">
      <w:pPr>
        <w:spacing w:line="360" w:lineRule="auto"/>
        <w:ind w:firstLine="567"/>
        <w:jc w:val="both"/>
        <w:rPr>
          <w:snapToGrid w:val="0"/>
        </w:rPr>
      </w:pPr>
      <w:r w:rsidRPr="007B6B84">
        <w:rPr>
          <w:snapToGrid w:val="0"/>
        </w:rPr>
        <w:t>Na prática, a solução é obtida reescrevendo o sistema acima como um problema de minimização:</w:t>
      </w:r>
    </w:p>
    <w:tbl>
      <w:tblPr>
        <w:tblW w:w="8720" w:type="dxa"/>
        <w:jc w:val="center"/>
        <w:tblLayout w:type="fixed"/>
        <w:tblLook w:val="0000" w:firstRow="0" w:lastRow="0" w:firstColumn="0" w:lastColumn="0" w:noHBand="0" w:noVBand="0"/>
      </w:tblPr>
      <w:tblGrid>
        <w:gridCol w:w="7655"/>
        <w:gridCol w:w="1065"/>
      </w:tblGrid>
      <w:tr w:rsidR="007B6B84" w14:paraId="017D91F8" w14:textId="77777777" w:rsidTr="006A46DE">
        <w:trPr>
          <w:trHeight w:val="532"/>
          <w:jc w:val="center"/>
        </w:trPr>
        <w:tc>
          <w:tcPr>
            <w:tcW w:w="7655" w:type="dxa"/>
            <w:vAlign w:val="center"/>
          </w:tcPr>
          <w:p w14:paraId="36BF0AD1" w14:textId="25B525BC" w:rsidR="007B6B84" w:rsidRPr="007B6B84" w:rsidRDefault="00000000" w:rsidP="00C76EB0">
            <w:pPr>
              <w:spacing w:line="360" w:lineRule="auto"/>
              <w:ind w:firstLine="567"/>
              <w:jc w:val="both"/>
              <w:rPr>
                <w:snapToGrid w:val="0"/>
              </w:rPr>
            </w:pPr>
            <m:oMathPara>
              <m:oMath>
                <m:limLow>
                  <m:limLowPr>
                    <m:ctrlPr>
                      <w:rPr>
                        <w:rFonts w:ascii="Cambria Math" w:hAnsi="Cambria Math"/>
                        <w:snapToGrid w:val="0"/>
                      </w:rPr>
                    </m:ctrlPr>
                  </m:limLowPr>
                  <m:e>
                    <m:r>
                      <m:rPr>
                        <m:sty m:val="p"/>
                      </m:rPr>
                      <w:rPr>
                        <w:rFonts w:ascii="Cambria Math" w:hAnsi="Cambria Math"/>
                        <w:snapToGrid w:val="0"/>
                      </w:rPr>
                      <m:t>min</m:t>
                    </m:r>
                    <m:r>
                      <w:rPr>
                        <w:rFonts w:ascii="Cambria Math" w:hAnsi="Cambria Math"/>
                        <w:snapToGrid w:val="0"/>
                      </w:rPr>
                      <m:t>⁡</m:t>
                    </m:r>
                  </m:e>
                  <m:lim>
                    <m:r>
                      <m:rPr>
                        <m:sty m:val="p"/>
                      </m:rPr>
                      <w:rPr>
                        <w:rFonts w:ascii="Cambria Math" w:hAnsi="Cambria Math"/>
                        <w:snapToGrid w:val="0"/>
                      </w:rPr>
                      <m:t>p</m:t>
                    </m:r>
                    <m:r>
                      <w:rPr>
                        <w:rFonts w:ascii="Cambria Math" w:hAnsi="Cambria Math"/>
                        <w:snapToGrid w:val="0"/>
                      </w:rPr>
                      <m:t>,ϕ,θ,ψ</m:t>
                    </m:r>
                  </m:lim>
                </m:limLow>
                <m:nary>
                  <m:naryPr>
                    <m:chr m:val="∑"/>
                    <m:limLoc m:val="undOvr"/>
                    <m:grow m:val="1"/>
                    <m:ctrlPr>
                      <w:rPr>
                        <w:rFonts w:ascii="Cambria Math" w:hAnsi="Cambria Math"/>
                        <w:snapToGrid w:val="0"/>
                      </w:rPr>
                    </m:ctrlPr>
                  </m:naryPr>
                  <m:sub>
                    <m:r>
                      <w:rPr>
                        <w:rFonts w:ascii="Cambria Math" w:hAnsi="Cambria Math"/>
                        <w:snapToGrid w:val="0"/>
                      </w:rPr>
                      <m:t>i=1</m:t>
                    </m:r>
                  </m:sub>
                  <m:sup>
                    <m:r>
                      <w:rPr>
                        <w:rFonts w:ascii="Cambria Math" w:hAnsi="Cambria Math"/>
                        <w:snapToGrid w:val="0"/>
                      </w:rPr>
                      <m:t>6</m:t>
                    </m:r>
                  </m:sup>
                  <m:e>
                    <m:r>
                      <w:rPr>
                        <w:rFonts w:ascii="Cambria Math" w:hAnsi="Cambria Math"/>
                        <w:snapToGrid w:val="0"/>
                      </w:rPr>
                      <m:t>(</m:t>
                    </m:r>
                    <m:r>
                      <m:rPr>
                        <m:sty m:val="p"/>
                      </m:rPr>
                      <w:rPr>
                        <w:rFonts w:ascii="Cambria Math" w:hAnsi="Cambria Math"/>
                        <w:snapToGrid w:val="0"/>
                      </w:rPr>
                      <m:t>∥p</m:t>
                    </m:r>
                    <m:r>
                      <w:rPr>
                        <w:rFonts w:ascii="Cambria Math" w:hAnsi="Cambria Math"/>
                        <w:snapToGrid w:val="0"/>
                      </w:rPr>
                      <m:t>+R(ϕ,θ,ψ)</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2</m:t>
                        </m:r>
                      </m:sup>
                    </m:sSup>
                  </m:e>
                </m:nary>
              </m:oMath>
            </m:oMathPara>
          </w:p>
        </w:tc>
        <w:tc>
          <w:tcPr>
            <w:tcW w:w="1065" w:type="dxa"/>
            <w:vAlign w:val="center"/>
          </w:tcPr>
          <w:p w14:paraId="5A0EB689" w14:textId="77777777" w:rsidR="007B6B84" w:rsidRDefault="007B6B84" w:rsidP="006A46DE">
            <w:pPr>
              <w:pStyle w:val="Equao"/>
            </w:pPr>
          </w:p>
        </w:tc>
      </w:tr>
    </w:tbl>
    <w:p w14:paraId="688BE909" w14:textId="77777777" w:rsidR="006D48E3" w:rsidRPr="007B6B84" w:rsidRDefault="006D48E3" w:rsidP="006D48E3">
      <w:pPr>
        <w:spacing w:line="360" w:lineRule="auto"/>
        <w:ind w:firstLine="567"/>
        <w:jc w:val="both"/>
        <w:rPr>
          <w:snapToGrid w:val="0"/>
        </w:rPr>
      </w:pPr>
      <w:r w:rsidRPr="007B6B84">
        <w:rPr>
          <w:snapToGrid w:val="0"/>
        </w:rPr>
        <w:t xml:space="preserve">Ou seja, busca-se a pose que faz com que os comprimentos previstos coincidam com os medidos, em um sentido de mínimos quadrados. Merlet e </w:t>
      </w:r>
      <w:proofErr w:type="spellStart"/>
      <w:r w:rsidRPr="007B6B84">
        <w:rPr>
          <w:snapToGrid w:val="0"/>
        </w:rPr>
        <w:t>Gosselin</w:t>
      </w:r>
      <w:proofErr w:type="spellEnd"/>
      <w:r w:rsidRPr="007B6B84">
        <w:rPr>
          <w:snapToGrid w:val="0"/>
        </w:rPr>
        <w:t xml:space="preserve"> (2008) indicam que esse problema pode ser resolvido por métodos numéricos iterativos, como Newton–</w:t>
      </w:r>
      <w:proofErr w:type="spellStart"/>
      <w:r w:rsidRPr="007B6B84">
        <w:rPr>
          <w:snapToGrid w:val="0"/>
        </w:rPr>
        <w:t>Raphson</w:t>
      </w:r>
      <w:proofErr w:type="spellEnd"/>
      <w:r w:rsidRPr="007B6B84">
        <w:rPr>
          <w:snapToGrid w:val="0"/>
        </w:rPr>
        <w:t>, que ajustam a pose estimada até que o erro entre comprimentos previstos e medidos seja minimizado.</w:t>
      </w:r>
    </w:p>
    <w:p w14:paraId="5A77E24C" w14:textId="77777777" w:rsidR="006D48E3" w:rsidRPr="007B6B84" w:rsidRDefault="006D48E3" w:rsidP="006D48E3">
      <w:pPr>
        <w:spacing w:line="360" w:lineRule="auto"/>
        <w:ind w:firstLine="567"/>
        <w:jc w:val="both"/>
        <w:rPr>
          <w:snapToGrid w:val="0"/>
        </w:rPr>
      </w:pPr>
      <w:r w:rsidRPr="007B6B84">
        <w:rPr>
          <w:snapToGrid w:val="0"/>
        </w:rPr>
        <w:t>Outro aspecto crítico da cinemática direta é a presença de singularidades geométricas, regiões em que a plataforma perde rigidez ou graus de liberdade efetivos. Nessas configurações, pequenas variações nos comprimentos dos atuadores podem causar grandes deslocamentos da plataforma, ou o contrário, resultando em amplificação de erro e perda de capacidade de controle. Reconhecer e evitar tais regiões é essencial para garantir segurança, estabilidade e precisão no movimento da plataforma.</w:t>
      </w:r>
      <w:commentRangeEnd w:id="681"/>
      <w:r w:rsidR="0064337D" w:rsidRPr="007B6B84">
        <w:rPr>
          <w:rStyle w:val="Refdecomentrio"/>
        </w:rPr>
        <w:commentReference w:id="681"/>
      </w:r>
      <w:commentRangeEnd w:id="682"/>
      <w:r w:rsidR="00D105E3" w:rsidRPr="007B6B84">
        <w:rPr>
          <w:rStyle w:val="Refdecomentrio"/>
        </w:rPr>
        <w:commentReference w:id="682"/>
      </w:r>
    </w:p>
    <w:p w14:paraId="09D3EFE2" w14:textId="137F8F58" w:rsidR="004E5AD9" w:rsidRPr="007B6B84" w:rsidRDefault="006D48E3" w:rsidP="006D48E3">
      <w:pPr>
        <w:spacing w:line="360" w:lineRule="auto"/>
        <w:ind w:firstLine="567"/>
        <w:jc w:val="both"/>
        <w:rPr>
          <w:ins w:id="683" w:author="Guilherme Miyata" w:date="2025-11-29T02:37:00Z" w16du:dateUtc="2025-11-29T05:37:00Z"/>
          <w:snapToGrid w:val="0"/>
        </w:rPr>
      </w:pPr>
      <w:r w:rsidRPr="007B6B84">
        <w:rPr>
          <w:snapToGrid w:val="0"/>
        </w:rPr>
        <w:lastRenderedPageBreak/>
        <w:t xml:space="preserve">Essas características tornam a cinemática direta um dos maiores desafios em manipuladores paralelos. </w:t>
      </w:r>
      <w:commentRangeStart w:id="684"/>
      <w:commentRangeStart w:id="685"/>
      <w:r w:rsidRPr="007B6B84">
        <w:rPr>
          <w:snapToGrid w:val="0"/>
        </w:rPr>
        <w:t>Por isso, este trabalho adota um método numérico robusto baseado em mínimos quadrados para estimar, em tempo real, a pose da plataforma a partir da telemetria dos seis atuadores.</w:t>
      </w:r>
      <w:commentRangeEnd w:id="684"/>
      <w:r w:rsidR="0064337D" w:rsidRPr="007B6B84">
        <w:rPr>
          <w:rStyle w:val="Refdecomentrio"/>
        </w:rPr>
        <w:commentReference w:id="684"/>
      </w:r>
      <w:commentRangeEnd w:id="685"/>
      <w:r w:rsidR="00D105E3" w:rsidRPr="007B6B84">
        <w:rPr>
          <w:rStyle w:val="Refdecomentrio"/>
        </w:rPr>
        <w:commentReference w:id="685"/>
      </w:r>
    </w:p>
    <w:p w14:paraId="49BF1A31" w14:textId="1C7AD35A" w:rsidR="00D105E3" w:rsidRPr="007B6B84" w:rsidRDefault="00D105E3" w:rsidP="00C76EB0">
      <w:pPr>
        <w:spacing w:line="360" w:lineRule="auto"/>
        <w:ind w:firstLine="567"/>
        <w:jc w:val="both"/>
        <w:rPr>
          <w:snapToGrid w:val="0"/>
        </w:rPr>
      </w:pPr>
      <w:ins w:id="686" w:author="Guilherme Miyata" w:date="2025-11-29T02:37:00Z" w16du:dateUtc="2025-11-29T05:37:00Z">
        <w:r w:rsidRPr="007B6B84">
          <w:rPr>
            <w:snapToGrid w:val="0"/>
          </w:rPr>
          <w:t xml:space="preserve">Além das abordagens clássicas descritas por Merlet e </w:t>
        </w:r>
        <w:proofErr w:type="spellStart"/>
        <w:r w:rsidRPr="007B6B84">
          <w:rPr>
            <w:snapToGrid w:val="0"/>
          </w:rPr>
          <w:t>Gosselin</w:t>
        </w:r>
        <w:proofErr w:type="spellEnd"/>
        <w:r w:rsidRPr="007B6B84">
          <w:rPr>
            <w:snapToGrid w:val="0"/>
          </w:rPr>
          <w:t>, métodos mais recentes incluem soluções baseadas em teoria dos parafusos, análises geométricas, coordenadas Soma, sensores adicionais, redes neurais e regressão vetorial, embora métodos iterativos como Newton–</w:t>
        </w:r>
        <w:proofErr w:type="spellStart"/>
        <w:r w:rsidRPr="007B6B84">
          <w:rPr>
            <w:snapToGrid w:val="0"/>
          </w:rPr>
          <w:t>Raphson</w:t>
        </w:r>
        <w:proofErr w:type="spellEnd"/>
        <w:r w:rsidRPr="007B6B84">
          <w:rPr>
            <w:snapToGrid w:val="0"/>
          </w:rPr>
          <w:t xml:space="preserve"> ainda sejam predominantes pela sua eficiência computacional (SILVA; GARRIDO; RIVEIRO, 2022).</w:t>
        </w:r>
      </w:ins>
    </w:p>
    <w:p w14:paraId="23DAD258" w14:textId="01072FE9" w:rsidR="006D67FC" w:rsidRPr="007B6B84" w:rsidRDefault="000D7957" w:rsidP="006D67FC">
      <w:pPr>
        <w:pStyle w:val="sub"/>
        <w:rPr>
          <w:noProof w:val="0"/>
          <w:snapToGrid w:val="0"/>
          <w:lang w:val="pt-BR"/>
        </w:rPr>
      </w:pPr>
      <w:bookmarkStart w:id="687" w:name="_Toc214231437"/>
      <w:bookmarkStart w:id="688" w:name="_Toc214231551"/>
      <w:bookmarkStart w:id="689" w:name="_Toc215452990"/>
      <w:r w:rsidRPr="007B6B84">
        <w:rPr>
          <w:noProof w:val="0"/>
          <w:snapToGrid w:val="0"/>
          <w:lang w:val="pt-BR"/>
        </w:rPr>
        <w:t>A</w:t>
      </w:r>
      <w:r w:rsidR="006D67FC" w:rsidRPr="007B6B84">
        <w:rPr>
          <w:noProof w:val="0"/>
          <w:snapToGrid w:val="0"/>
          <w:lang w:val="pt-BR"/>
        </w:rPr>
        <w:t xml:space="preserve">plicações e </w:t>
      </w:r>
      <w:r w:rsidRPr="007B6B84">
        <w:rPr>
          <w:noProof w:val="0"/>
          <w:snapToGrid w:val="0"/>
          <w:lang w:val="pt-BR"/>
        </w:rPr>
        <w:t>F</w:t>
      </w:r>
      <w:r w:rsidR="006D67FC" w:rsidRPr="007B6B84">
        <w:rPr>
          <w:noProof w:val="0"/>
          <w:snapToGrid w:val="0"/>
          <w:lang w:val="pt-BR"/>
        </w:rPr>
        <w:t xml:space="preserve">ormas de </w:t>
      </w:r>
      <w:r w:rsidRPr="007B6B84">
        <w:rPr>
          <w:noProof w:val="0"/>
          <w:snapToGrid w:val="0"/>
          <w:lang w:val="pt-BR"/>
        </w:rPr>
        <w:t>C</w:t>
      </w:r>
      <w:r w:rsidR="006D67FC" w:rsidRPr="007B6B84">
        <w:rPr>
          <w:noProof w:val="0"/>
          <w:snapToGrid w:val="0"/>
          <w:lang w:val="pt-BR"/>
        </w:rPr>
        <w:t xml:space="preserve">omando da </w:t>
      </w:r>
      <w:r w:rsidRPr="007B6B84">
        <w:rPr>
          <w:noProof w:val="0"/>
          <w:snapToGrid w:val="0"/>
          <w:lang w:val="pt-BR"/>
        </w:rPr>
        <w:t>P</w:t>
      </w:r>
      <w:r w:rsidR="006D67FC" w:rsidRPr="007B6B84">
        <w:rPr>
          <w:noProof w:val="0"/>
          <w:snapToGrid w:val="0"/>
          <w:lang w:val="pt-BR"/>
        </w:rPr>
        <w:t xml:space="preserve">lataforma de </w:t>
      </w:r>
      <w:r w:rsidRPr="007B6B84">
        <w:rPr>
          <w:noProof w:val="0"/>
          <w:snapToGrid w:val="0"/>
          <w:lang w:val="pt-BR"/>
        </w:rPr>
        <w:t>S</w:t>
      </w:r>
      <w:r w:rsidR="006D67FC" w:rsidRPr="007B6B84">
        <w:rPr>
          <w:noProof w:val="0"/>
          <w:snapToGrid w:val="0"/>
          <w:lang w:val="pt-BR"/>
        </w:rPr>
        <w:t>tewart</w:t>
      </w:r>
      <w:bookmarkEnd w:id="687"/>
      <w:bookmarkEnd w:id="688"/>
      <w:bookmarkEnd w:id="689"/>
    </w:p>
    <w:p w14:paraId="6E6B571C" w14:textId="0BC18476" w:rsidR="006D67FC" w:rsidRPr="007B6B84" w:rsidRDefault="003E28FB" w:rsidP="003E28FB">
      <w:pPr>
        <w:spacing w:line="360" w:lineRule="auto"/>
        <w:ind w:firstLine="567"/>
        <w:jc w:val="both"/>
        <w:rPr>
          <w:snapToGrid w:val="0"/>
        </w:rPr>
      </w:pPr>
      <w:r w:rsidRPr="007B6B84">
        <w:rPr>
          <w:snapToGrid w:val="0"/>
        </w:rPr>
        <w:t xml:space="preserve">Diversas áreas utilizam plataformas de Stewart devido a essas características. Stewart (1965) destacou aplicações como testes dinâmicos, simulação de voo, compensação de movimentos de navios e automação industrial. </w:t>
      </w:r>
      <w:commentRangeStart w:id="690"/>
      <w:commentRangeStart w:id="691"/>
      <w:del w:id="692" w:author="Guilherme Miyata" w:date="2025-11-29T02:40:00Z" w16du:dateUtc="2025-11-29T05:40:00Z">
        <w:r w:rsidRPr="007B6B84" w:rsidDel="00D105E3">
          <w:rPr>
            <w:snapToGrid w:val="0"/>
          </w:rPr>
          <w:delText>Pesquisas recentes ampliaram ainda mais o escopo, incluindo manufatura avançada, reabilitação médica, estabilização de sensores e sistemas de energia oceânica.</w:delText>
        </w:r>
        <w:commentRangeEnd w:id="690"/>
        <w:r w:rsidR="0064337D" w:rsidRPr="007B6B84" w:rsidDel="00D105E3">
          <w:rPr>
            <w:rStyle w:val="Refdecomentrio"/>
          </w:rPr>
          <w:commentReference w:id="690"/>
        </w:r>
      </w:del>
      <w:commentRangeEnd w:id="691"/>
      <w:r w:rsidR="00D105E3" w:rsidRPr="007B6B84">
        <w:rPr>
          <w:rStyle w:val="Refdecomentrio"/>
        </w:rPr>
        <w:commentReference w:id="691"/>
      </w:r>
    </w:p>
    <w:p w14:paraId="62BA8393" w14:textId="6D0BA486" w:rsidR="006D67FC" w:rsidRPr="007B6B84" w:rsidRDefault="000D7957" w:rsidP="006D67FC">
      <w:pPr>
        <w:pStyle w:val="subsub"/>
        <w:rPr>
          <w:noProof w:val="0"/>
          <w:lang w:val="pt-BR"/>
        </w:rPr>
      </w:pPr>
      <w:bookmarkStart w:id="693" w:name="_Toc214231438"/>
      <w:bookmarkStart w:id="694" w:name="_Toc214231552"/>
      <w:bookmarkStart w:id="695" w:name="_Toc215452991"/>
      <w:commentRangeStart w:id="696"/>
      <w:r w:rsidRPr="007B6B84">
        <w:rPr>
          <w:noProof w:val="0"/>
          <w:lang w:val="pt-BR"/>
        </w:rPr>
        <w:t>R</w:t>
      </w:r>
      <w:r w:rsidR="006D67FC" w:rsidRPr="007B6B84">
        <w:rPr>
          <w:noProof w:val="0"/>
          <w:lang w:val="pt-BR"/>
        </w:rPr>
        <w:t xml:space="preserve">otinas de </w:t>
      </w:r>
      <w:r w:rsidRPr="007B6B84">
        <w:rPr>
          <w:noProof w:val="0"/>
          <w:lang w:val="pt-BR"/>
        </w:rPr>
        <w:t>M</w:t>
      </w:r>
      <w:r w:rsidR="006D67FC" w:rsidRPr="007B6B84">
        <w:rPr>
          <w:noProof w:val="0"/>
          <w:lang w:val="pt-BR"/>
        </w:rPr>
        <w:t>ovimento</w:t>
      </w:r>
      <w:bookmarkEnd w:id="693"/>
      <w:bookmarkEnd w:id="694"/>
      <w:commentRangeEnd w:id="696"/>
      <w:r w:rsidR="009D17D6" w:rsidRPr="007B6B84">
        <w:rPr>
          <w:rStyle w:val="Refdecomentrio"/>
          <w:rFonts w:ascii="Times New Roman" w:hAnsi="Times New Roman" w:cs="Times New Roman"/>
          <w:b w:val="0"/>
          <w:bCs w:val="0"/>
          <w:caps w:val="0"/>
          <w:noProof w:val="0"/>
          <w:snapToGrid/>
          <w:kern w:val="0"/>
          <w:lang w:val="pt-BR" w:eastAsia="pt-BR"/>
        </w:rPr>
        <w:commentReference w:id="696"/>
      </w:r>
      <w:bookmarkEnd w:id="695"/>
    </w:p>
    <w:p w14:paraId="4261BBC3" w14:textId="38497B00" w:rsidR="00BC7751" w:rsidRPr="007B6B84" w:rsidRDefault="00BC7751" w:rsidP="00BC7751">
      <w:pPr>
        <w:spacing w:line="360" w:lineRule="auto"/>
        <w:ind w:firstLine="567"/>
        <w:jc w:val="both"/>
        <w:rPr>
          <w:snapToGrid w:val="0"/>
        </w:rPr>
      </w:pPr>
      <w:commentRangeStart w:id="697"/>
      <w:commentRangeStart w:id="698"/>
      <w:r w:rsidRPr="007B6B84">
        <w:rPr>
          <w:snapToGrid w:val="0"/>
        </w:rPr>
        <w:t xml:space="preserve">As plataformas de Stewart são amplamente aplicadas em geração de movimentos controlados, </w:t>
      </w:r>
      <w:r w:rsidR="0064337D" w:rsidRPr="007B6B84">
        <w:rPr>
          <w:snapToGrid w:val="0"/>
        </w:rPr>
        <w:t>no qual</w:t>
      </w:r>
      <w:ins w:id="699" w:author="Guilherme Miyata" w:date="2025-11-29T02:41:00Z" w16du:dateUtc="2025-11-29T05:41:00Z">
        <w:r w:rsidR="00D105E3" w:rsidRPr="007B6B84">
          <w:rPr>
            <w:snapToGrid w:val="0"/>
          </w:rPr>
          <w:t xml:space="preserve"> </w:t>
        </w:r>
      </w:ins>
      <w:r w:rsidRPr="007B6B84">
        <w:rPr>
          <w:snapToGrid w:val="0"/>
        </w:rPr>
        <w:t xml:space="preserve">o objetivo é reproduzir trajetórias específicas em seis graus de liberdade. Essas rotinas de movimento são utilizadas tanto em ambiente acadêmico quanto industrial, principalmente para </w:t>
      </w:r>
      <w:commentRangeStart w:id="700"/>
      <w:r w:rsidRPr="007B6B84">
        <w:rPr>
          <w:snapToGrid w:val="0"/>
        </w:rPr>
        <w:t>simulação de movimentos complexos, como acelerações e vibrações, testes dinâmicos submetendo componentes mecânicos ou eletrônicos a perfis de excitação conhecidos, caracterização e validação de controladores por meio de trajetórias repetitivas e reproduzíveis, e avaliação de desempenho mecânico, observando acoplamentos entre eixos, limites de curso e resposta do sistema</w:t>
      </w:r>
      <w:ins w:id="701" w:author="Guilherme Miyata" w:date="2025-11-29T02:40:00Z" w16du:dateUtc="2025-11-29T05:40:00Z">
        <w:r w:rsidR="00D105E3" w:rsidRPr="007B6B84">
          <w:rPr>
            <w:snapToGrid w:val="0"/>
          </w:rPr>
          <w:t xml:space="preserve"> (YUAN, 2021).</w:t>
        </w:r>
      </w:ins>
      <w:del w:id="702" w:author="Guilherme Miyata" w:date="2025-11-29T02:41:00Z" w16du:dateUtc="2025-11-29T05:41:00Z">
        <w:r w:rsidRPr="007B6B84" w:rsidDel="00D105E3">
          <w:rPr>
            <w:snapToGrid w:val="0"/>
          </w:rPr>
          <w:delText>.</w:delText>
        </w:r>
      </w:del>
      <w:r w:rsidRPr="007B6B84">
        <w:rPr>
          <w:snapToGrid w:val="0"/>
        </w:rPr>
        <w:t xml:space="preserve"> </w:t>
      </w:r>
      <w:commentRangeEnd w:id="700"/>
      <w:r w:rsidR="00AC5E8F" w:rsidRPr="007B6B84">
        <w:rPr>
          <w:rStyle w:val="Refdecomentrio"/>
        </w:rPr>
        <w:commentReference w:id="700"/>
      </w:r>
      <w:r w:rsidRPr="007B6B84">
        <w:rPr>
          <w:snapToGrid w:val="0"/>
        </w:rPr>
        <w:t>A literatura demonstra que plataformas paralelas são especialmente adequadas para seguir trajetórias definidas com precisão, como mostrado nos experimentos de planejamento e controle de trajetória conduzidos por Nguyen et al. (1992), que evidenciam a capacidade da plataforma em executar movimentos complexos e repetitivos em ambiente de montagem.</w:t>
      </w:r>
    </w:p>
    <w:p w14:paraId="3A6D0F64" w14:textId="75770F7A" w:rsidR="00BC7751" w:rsidRPr="007B6B84" w:rsidRDefault="00BC7751" w:rsidP="00BC7751">
      <w:pPr>
        <w:spacing w:line="360" w:lineRule="auto"/>
        <w:ind w:firstLine="567"/>
        <w:jc w:val="both"/>
        <w:rPr>
          <w:snapToGrid w:val="0"/>
        </w:rPr>
      </w:pPr>
      <w:commentRangeStart w:id="703"/>
      <w:commentRangeStart w:id="704"/>
      <w:r w:rsidRPr="007B6B84">
        <w:rPr>
          <w:snapToGrid w:val="0"/>
        </w:rPr>
        <w:t xml:space="preserve">Em aplicações industriais e científicas, essas rotinas costumam ser executadas com base em perfis de trajetória pré-definidos, como movimentos senoidais, varreduras harmônicas, trajetórias circulares, rampas, degraus, formas de onda compostas ou sinais pseudoaleatórios. </w:t>
      </w:r>
      <w:commentRangeEnd w:id="703"/>
      <w:r w:rsidR="00E959DC" w:rsidRPr="007B6B84">
        <w:rPr>
          <w:rStyle w:val="Refdecomentrio"/>
        </w:rPr>
        <w:commentReference w:id="703"/>
      </w:r>
      <w:commentRangeEnd w:id="704"/>
      <w:r w:rsidR="00E959DC" w:rsidRPr="007B6B84">
        <w:rPr>
          <w:rStyle w:val="Refdecomentrio"/>
        </w:rPr>
        <w:commentReference w:id="704"/>
      </w:r>
      <w:ins w:id="705" w:author="Guilherme Miyata" w:date="2025-11-29T02:41:00Z" w16du:dateUtc="2025-11-29T05:41:00Z">
        <w:r w:rsidR="00AF1991" w:rsidRPr="007B6B84">
          <w:rPr>
            <w:snapToGrid w:val="0"/>
          </w:rPr>
          <w:t xml:space="preserve">(SILVA; GARRIDO; RIVEIRO, 2022). </w:t>
        </w:r>
        <w:commentRangeStart w:id="706"/>
        <w:commentRangeEnd w:id="706"/>
        <w:r w:rsidR="00AF1991" w:rsidRPr="007B6B84">
          <w:rPr>
            <w:rStyle w:val="Refdecomentrio"/>
          </w:rPr>
          <w:commentReference w:id="706"/>
        </w:r>
        <w:commentRangeStart w:id="707"/>
        <w:commentRangeEnd w:id="707"/>
        <w:r w:rsidR="00AF1991" w:rsidRPr="007B6B84">
          <w:rPr>
            <w:rStyle w:val="Refdecomentrio"/>
          </w:rPr>
          <w:commentReference w:id="707"/>
        </w:r>
        <w:r w:rsidR="00AF1991" w:rsidRPr="007B6B84">
          <w:rPr>
            <w:snapToGrid w:val="0"/>
          </w:rPr>
          <w:t xml:space="preserve"> </w:t>
        </w:r>
      </w:ins>
      <w:r w:rsidRPr="007B6B84">
        <w:rPr>
          <w:snapToGrid w:val="0"/>
        </w:rPr>
        <w:t xml:space="preserve">Estudos recentes reforçam esse uso, demonstrando que plataformas de Stewart são submetidas a excitações senoidais e excitações aleatórias para </w:t>
      </w:r>
      <w:r w:rsidRPr="007B6B84">
        <w:rPr>
          <w:snapToGrid w:val="0"/>
        </w:rPr>
        <w:lastRenderedPageBreak/>
        <w:t xml:space="preserve">análise dinâmica, identificação modal e avaliação de resposta estrutural. </w:t>
      </w:r>
      <w:r w:rsidR="00E959DC" w:rsidRPr="007B6B84">
        <w:rPr>
          <w:snapToGrid w:val="0"/>
        </w:rPr>
        <w:t xml:space="preserve">No trabalho realizado por </w:t>
      </w:r>
      <w:r w:rsidRPr="007B6B84">
        <w:rPr>
          <w:snapToGrid w:val="0"/>
        </w:rPr>
        <w:t>Yuan et al. (2021), por exemplo, investigam o comportamento da plataforma sob excitações periódicas e paramétricas, mostrando como diferentes frequências influenciam a resposta dinâmica e os modos naturais do sistema. Da mesma forma, pesquisas voltadas ao isolamento de vibrações destacam o uso da plataforma como base para aplicar sinais harmônicos e ruído estruturado a fim de avaliar o desempenho em condições de vibração controlada.</w:t>
      </w:r>
    </w:p>
    <w:p w14:paraId="2A9C842F" w14:textId="0D2DF9C8" w:rsidR="00991F34" w:rsidRPr="007B6B84" w:rsidRDefault="00BC7751" w:rsidP="00BC7751">
      <w:pPr>
        <w:spacing w:line="360" w:lineRule="auto"/>
        <w:ind w:firstLine="567"/>
        <w:jc w:val="both"/>
        <w:rPr>
          <w:ins w:id="708" w:author="Guilherme Miyata" w:date="2025-11-30T18:51:00Z" w16du:dateUtc="2025-11-30T21:51:00Z"/>
          <w:snapToGrid w:val="0"/>
        </w:rPr>
      </w:pPr>
      <w:commentRangeStart w:id="709"/>
      <w:r w:rsidRPr="007B6B84">
        <w:rPr>
          <w:snapToGrid w:val="0"/>
        </w:rPr>
        <w:t>Rotinas desse tipo também aparecem em plataformas utilizadas para simulação de voo, direção e navegação marítima, onde o movimento reproduz o comportamento de um modelo matemático do veículo ou o registro real de movimentos medidos</w:t>
      </w:r>
      <w:ins w:id="710" w:author="Guilherme Miyata" w:date="2025-11-29T02:41:00Z" w16du:dateUtc="2025-11-29T05:41:00Z">
        <w:r w:rsidR="00AF1991" w:rsidRPr="007B6B84">
          <w:rPr>
            <w:snapToGrid w:val="0"/>
          </w:rPr>
          <w:t xml:space="preserve"> (SILVA; GARRIDO; RIVEIRO, 2022). </w:t>
        </w:r>
        <w:commentRangeStart w:id="711"/>
        <w:commentRangeEnd w:id="711"/>
        <w:r w:rsidR="00AF1991" w:rsidRPr="007B6B84">
          <w:rPr>
            <w:rStyle w:val="Refdecomentrio"/>
          </w:rPr>
          <w:commentReference w:id="711"/>
        </w:r>
        <w:commentRangeStart w:id="712"/>
        <w:commentRangeEnd w:id="712"/>
        <w:r w:rsidR="00AF1991" w:rsidRPr="007B6B84">
          <w:rPr>
            <w:rStyle w:val="Refdecomentrio"/>
          </w:rPr>
          <w:commentReference w:id="712"/>
        </w:r>
      </w:ins>
      <w:r w:rsidRPr="007B6B84">
        <w:rPr>
          <w:snapToGrid w:val="0"/>
        </w:rPr>
        <w:t xml:space="preserve">. </w:t>
      </w:r>
      <w:commentRangeEnd w:id="709"/>
      <w:r w:rsidR="00E959DC" w:rsidRPr="007B6B84">
        <w:rPr>
          <w:rStyle w:val="Refdecomentrio"/>
        </w:rPr>
        <w:commentReference w:id="709"/>
      </w:r>
      <w:r w:rsidRPr="007B6B84">
        <w:rPr>
          <w:snapToGrid w:val="0"/>
        </w:rPr>
        <w:t>Documentos técnicos da NASA já descreviam, ainda na década de 1990, o uso de plataformas Stewart para simulação de voo e testes de manobrabilidade, destacando a capacidade de reproduzir movimentos suaves, repetíveis e sincronizados com modelos dinâmicos</w:t>
      </w:r>
      <w:del w:id="713" w:author="Guilherme Miyata" w:date="2025-11-29T02:42:00Z" w16du:dateUtc="2025-11-29T05:42:00Z">
        <w:r w:rsidRPr="007B6B84" w:rsidDel="00AF1991">
          <w:rPr>
            <w:snapToGrid w:val="0"/>
          </w:rPr>
          <w:delText xml:space="preserve"> </w:delText>
        </w:r>
      </w:del>
      <w:ins w:id="714" w:author="Guilherme Miyata" w:date="2025-11-29T02:42:00Z" w16du:dateUtc="2025-11-29T05:42:00Z">
        <w:r w:rsidR="00AF1991" w:rsidRPr="007B6B84">
          <w:rPr>
            <w:snapToGrid w:val="0"/>
          </w:rPr>
          <w:t>(NGUYEN; ANTRAZI, 1991)</w:t>
        </w:r>
      </w:ins>
      <w:del w:id="715" w:author="Guilherme Miyata" w:date="2025-11-29T02:42:00Z" w16du:dateUtc="2025-11-29T05:42:00Z">
        <w:r w:rsidRPr="007B6B84" w:rsidDel="00AF1991">
          <w:rPr>
            <w:snapToGrid w:val="0"/>
          </w:rPr>
          <w:delText>de aeronaves</w:delText>
        </w:r>
      </w:del>
      <w:r w:rsidRPr="007B6B84">
        <w:rPr>
          <w:snapToGrid w:val="0"/>
        </w:rPr>
        <w:t xml:space="preserve">. </w:t>
      </w:r>
      <w:del w:id="716" w:author="Guilherme Miyata" w:date="2025-11-30T18:51:00Z" w16du:dateUtc="2025-11-30T21:51:00Z">
        <w:r w:rsidRPr="007B6B84" w:rsidDel="00410242">
          <w:rPr>
            <w:snapToGrid w:val="0"/>
          </w:rPr>
          <w:delText>Elas constituem, portanto, uma das aplicações mais versáteis da plataforma de Stewart, pois permitem controlar integralmente a pose ao longo do tempo com alto nível de repetibilidade, característica essencial para experimentação científica, modelagem, validação de controladores e simulações complexas.</w:delText>
        </w:r>
        <w:commentRangeEnd w:id="697"/>
        <w:r w:rsidR="00E959DC" w:rsidRPr="007B6B84" w:rsidDel="00410242">
          <w:rPr>
            <w:rStyle w:val="Refdecomentrio"/>
          </w:rPr>
          <w:commentReference w:id="697"/>
        </w:r>
        <w:commentRangeEnd w:id="698"/>
        <w:r w:rsidR="00E959DC" w:rsidRPr="007B6B84" w:rsidDel="00410242">
          <w:rPr>
            <w:rStyle w:val="Refdecomentrio"/>
          </w:rPr>
          <w:commentReference w:id="698"/>
        </w:r>
      </w:del>
    </w:p>
    <w:p w14:paraId="503E031A" w14:textId="1B018095" w:rsidR="00410242" w:rsidRPr="007B6B84" w:rsidRDefault="00410242" w:rsidP="00410242">
      <w:pPr>
        <w:spacing w:line="360" w:lineRule="auto"/>
        <w:jc w:val="both"/>
        <w:rPr>
          <w:ins w:id="717" w:author="Guilherme Miyata" w:date="2025-11-30T18:52:00Z"/>
          <w:snapToGrid w:val="0"/>
        </w:rPr>
      </w:pPr>
      <w:commentRangeStart w:id="718"/>
      <w:ins w:id="719" w:author="Guilherme Miyata" w:date="2025-11-30T18:52:00Z">
        <w:r w:rsidRPr="007B6B84">
          <w:rPr>
            <w:snapToGrid w:val="0"/>
          </w:rPr>
          <w:t xml:space="preserve">Para esse tipo de aplicação, simuladores profissionais utilizam técnicas de </w:t>
        </w:r>
        <w:proofErr w:type="spellStart"/>
        <w:r w:rsidRPr="007B6B84">
          <w:rPr>
            <w:i/>
            <w:iCs/>
            <w:snapToGrid w:val="0"/>
            <w:rPrChange w:id="720" w:author="Guilherme Miyata" w:date="2025-11-30T23:27:00Z" w16du:dateUtc="2025-12-01T02:27:00Z">
              <w:rPr>
                <w:snapToGrid w:val="0"/>
              </w:rPr>
            </w:rPrChange>
          </w:rPr>
          <w:t>motion</w:t>
        </w:r>
        <w:proofErr w:type="spellEnd"/>
        <w:r w:rsidRPr="007B6B84">
          <w:rPr>
            <w:i/>
            <w:iCs/>
            <w:snapToGrid w:val="0"/>
            <w:rPrChange w:id="721" w:author="Guilherme Miyata" w:date="2025-11-30T23:27:00Z" w16du:dateUtc="2025-12-01T02:27:00Z">
              <w:rPr>
                <w:snapToGrid w:val="0"/>
              </w:rPr>
            </w:rPrChange>
          </w:rPr>
          <w:t xml:space="preserve"> </w:t>
        </w:r>
        <w:proofErr w:type="spellStart"/>
        <w:r w:rsidRPr="007B6B84">
          <w:rPr>
            <w:i/>
            <w:iCs/>
            <w:snapToGrid w:val="0"/>
            <w:rPrChange w:id="722" w:author="Guilherme Miyata" w:date="2025-11-30T23:27:00Z" w16du:dateUtc="2025-12-01T02:27:00Z">
              <w:rPr>
                <w:snapToGrid w:val="0"/>
              </w:rPr>
            </w:rPrChange>
          </w:rPr>
          <w:t>cueing</w:t>
        </w:r>
        <w:proofErr w:type="spellEnd"/>
        <w:r w:rsidRPr="007B6B84">
          <w:rPr>
            <w:snapToGrid w:val="0"/>
          </w:rPr>
          <w:t xml:space="preserve">, que transformam as acelerações e orientações do veículo virtual em comandos fisicamente realizáveis pela plataforma. Dentro desse processo, um conceito fundamental é o </w:t>
        </w:r>
        <w:proofErr w:type="spellStart"/>
        <w:r w:rsidRPr="007B6B84">
          <w:rPr>
            <w:i/>
            <w:iCs/>
            <w:snapToGrid w:val="0"/>
            <w:rPrChange w:id="723" w:author="Guilherme Miyata" w:date="2025-11-30T23:27:00Z" w16du:dateUtc="2025-12-01T02:27:00Z">
              <w:rPr>
                <w:snapToGrid w:val="0"/>
              </w:rPr>
            </w:rPrChange>
          </w:rPr>
          <w:t>washout</w:t>
        </w:r>
        <w:proofErr w:type="spellEnd"/>
        <w:r w:rsidRPr="007B6B84">
          <w:rPr>
            <w:i/>
            <w:iCs/>
            <w:snapToGrid w:val="0"/>
            <w:rPrChange w:id="724" w:author="Guilherme Miyata" w:date="2025-11-30T23:27:00Z" w16du:dateUtc="2025-12-01T02:27:00Z">
              <w:rPr>
                <w:snapToGrid w:val="0"/>
              </w:rPr>
            </w:rPrChange>
          </w:rPr>
          <w:t>,</w:t>
        </w:r>
        <w:r w:rsidRPr="007B6B84">
          <w:rPr>
            <w:snapToGrid w:val="0"/>
          </w:rPr>
          <w:t xml:space="preserve"> responsável por trazer a plataforma de volta ao centro do curso de forma lenta e imperceptível, evitando que os atuadores atinjam seus limites durante simulações prolongadas. O relatório d</w:t>
        </w:r>
      </w:ins>
      <w:ins w:id="725" w:author="Guilherme Miyata" w:date="2025-11-30T18:56:00Z" w16du:dateUtc="2025-11-30T21:56:00Z">
        <w:r w:rsidRPr="007B6B84">
          <w:rPr>
            <w:snapToGrid w:val="0"/>
          </w:rPr>
          <w:t>e</w:t>
        </w:r>
      </w:ins>
      <w:ins w:id="726" w:author="Guilherme Miyata" w:date="2025-11-30T18:52:00Z">
        <w:r w:rsidRPr="007B6B84">
          <w:rPr>
            <w:snapToGrid w:val="0"/>
          </w:rPr>
          <w:t xml:space="preserve"> </w:t>
        </w:r>
      </w:ins>
      <w:ins w:id="727" w:author="Guilherme Miyata" w:date="2025-11-30T18:55:00Z" w16du:dateUtc="2025-11-30T21:55:00Z">
        <w:r w:rsidRPr="007B6B84">
          <w:rPr>
            <w:snapToGrid w:val="0"/>
          </w:rPr>
          <w:t xml:space="preserve">Casas, Olanda e </w:t>
        </w:r>
      </w:ins>
      <w:proofErr w:type="spellStart"/>
      <w:ins w:id="728" w:author="Guilherme Miyata" w:date="2025-11-30T18:56:00Z" w16du:dateUtc="2025-11-30T21:56:00Z">
        <w:r w:rsidRPr="007B6B84">
          <w:rPr>
            <w:snapToGrid w:val="0"/>
          </w:rPr>
          <w:t>Dey</w:t>
        </w:r>
      </w:ins>
      <w:proofErr w:type="spellEnd"/>
      <w:ins w:id="729" w:author="Guilherme Miyata" w:date="2025-11-30T18:52:00Z">
        <w:r w:rsidRPr="007B6B84">
          <w:rPr>
            <w:snapToGrid w:val="0"/>
          </w:rPr>
          <w:t xml:space="preserve"> (2017) destaca que esse retorno quase invisível é essencial para manter a sensação de aceleração inicial sem comprometer a segurança mecânica da </w:t>
        </w:r>
        <w:proofErr w:type="gramStart"/>
        <w:r w:rsidRPr="007B6B84">
          <w:rPr>
            <w:snapToGrid w:val="0"/>
          </w:rPr>
          <w:t>estrutura .</w:t>
        </w:r>
        <w:proofErr w:type="gramEnd"/>
        <w:r w:rsidRPr="007B6B84">
          <w:rPr>
            <w:snapToGrid w:val="0"/>
          </w:rPr>
          <w:t xml:space="preserve"> De forma complementar, Chen e Fu (2010) explicam que o </w:t>
        </w:r>
        <w:proofErr w:type="spellStart"/>
        <w:r w:rsidRPr="007B6B84">
          <w:rPr>
            <w:i/>
            <w:iCs/>
            <w:snapToGrid w:val="0"/>
            <w:rPrChange w:id="730" w:author="Guilherme Miyata" w:date="2025-11-30T23:27:00Z" w16du:dateUtc="2025-12-01T02:27:00Z">
              <w:rPr>
                <w:snapToGrid w:val="0"/>
              </w:rPr>
            </w:rPrChange>
          </w:rPr>
          <w:t>motion</w:t>
        </w:r>
        <w:proofErr w:type="spellEnd"/>
        <w:r w:rsidRPr="007B6B84">
          <w:rPr>
            <w:i/>
            <w:iCs/>
            <w:snapToGrid w:val="0"/>
            <w:rPrChange w:id="731" w:author="Guilherme Miyata" w:date="2025-11-30T23:27:00Z" w16du:dateUtc="2025-12-01T02:27:00Z">
              <w:rPr>
                <w:snapToGrid w:val="0"/>
              </w:rPr>
            </w:rPrChange>
          </w:rPr>
          <w:t xml:space="preserve"> </w:t>
        </w:r>
        <w:proofErr w:type="spellStart"/>
        <w:r w:rsidRPr="007B6B84">
          <w:rPr>
            <w:i/>
            <w:iCs/>
            <w:snapToGrid w:val="0"/>
            <w:rPrChange w:id="732" w:author="Guilherme Miyata" w:date="2025-11-30T23:27:00Z" w16du:dateUtc="2025-12-01T02:27:00Z">
              <w:rPr>
                <w:snapToGrid w:val="0"/>
              </w:rPr>
            </w:rPrChange>
          </w:rPr>
          <w:t>cueing</w:t>
        </w:r>
        <w:proofErr w:type="spellEnd"/>
        <w:r w:rsidRPr="007B6B84">
          <w:rPr>
            <w:snapToGrid w:val="0"/>
          </w:rPr>
          <w:t xml:space="preserve"> busca fornecer ao usuário sensações coerentes de movimento ao mesmo tempo em que a plataforma opera dentro de sua área física limitada, explorando características do sistema vestibular humano para maximizar o realismo </w:t>
        </w:r>
      </w:ins>
      <w:ins w:id="733" w:author="Guilherme Miyata" w:date="2025-11-30T18:55:00Z" w16du:dateUtc="2025-11-30T21:55:00Z">
        <w:r w:rsidRPr="007B6B84">
          <w:rPr>
            <w:snapToGrid w:val="0"/>
          </w:rPr>
          <w:t>perceptivo.</w:t>
        </w:r>
      </w:ins>
      <w:commentRangeEnd w:id="718"/>
      <w:r w:rsidR="00E16B2A" w:rsidRPr="007B6B84">
        <w:rPr>
          <w:rStyle w:val="Refdecomentrio"/>
        </w:rPr>
        <w:commentReference w:id="718"/>
      </w:r>
    </w:p>
    <w:p w14:paraId="3D93A99E" w14:textId="11D9166D" w:rsidR="00410242" w:rsidRPr="007B6B84" w:rsidDel="00410242" w:rsidRDefault="00410242">
      <w:pPr>
        <w:spacing w:line="360" w:lineRule="auto"/>
        <w:jc w:val="both"/>
        <w:rPr>
          <w:del w:id="734" w:author="Guilherme Miyata" w:date="2025-11-30T18:52:00Z" w16du:dateUtc="2025-11-30T21:52:00Z"/>
          <w:snapToGrid w:val="0"/>
        </w:rPr>
        <w:pPrChange w:id="735" w:author="Guilherme Miyata" w:date="2025-11-30T18:51:00Z" w16du:dateUtc="2025-11-30T21:51:00Z">
          <w:pPr>
            <w:spacing w:line="360" w:lineRule="auto"/>
            <w:ind w:firstLine="567"/>
            <w:jc w:val="both"/>
          </w:pPr>
        </w:pPrChange>
      </w:pPr>
    </w:p>
    <w:p w14:paraId="4827DAA6" w14:textId="2B31EB79" w:rsidR="006D67FC" w:rsidRPr="007B6B84" w:rsidRDefault="000D7957" w:rsidP="006D67FC">
      <w:pPr>
        <w:pStyle w:val="subsub"/>
        <w:rPr>
          <w:noProof w:val="0"/>
          <w:lang w:val="pt-BR"/>
        </w:rPr>
      </w:pPr>
      <w:bookmarkStart w:id="736" w:name="_Toc214231439"/>
      <w:bookmarkStart w:id="737" w:name="_Toc214231553"/>
      <w:bookmarkStart w:id="738" w:name="_Toc215452992"/>
      <w:commentRangeStart w:id="739"/>
      <w:r w:rsidRPr="007B6B84">
        <w:rPr>
          <w:noProof w:val="0"/>
          <w:lang w:val="pt-BR"/>
        </w:rPr>
        <w:t>C</w:t>
      </w:r>
      <w:r w:rsidR="006D67FC" w:rsidRPr="007B6B84">
        <w:rPr>
          <w:noProof w:val="0"/>
          <w:lang w:val="pt-BR"/>
        </w:rPr>
        <w:t xml:space="preserve">ontrole de </w:t>
      </w:r>
      <w:r w:rsidRPr="007B6B84">
        <w:rPr>
          <w:noProof w:val="0"/>
          <w:lang w:val="pt-BR"/>
        </w:rPr>
        <w:t>E</w:t>
      </w:r>
      <w:r w:rsidR="006D67FC" w:rsidRPr="007B6B84">
        <w:rPr>
          <w:noProof w:val="0"/>
          <w:lang w:val="pt-BR"/>
        </w:rPr>
        <w:t>stabilidade</w:t>
      </w:r>
      <w:bookmarkEnd w:id="736"/>
      <w:bookmarkEnd w:id="737"/>
      <w:commentRangeEnd w:id="739"/>
      <w:r w:rsidR="009D17D6" w:rsidRPr="007B6B84">
        <w:rPr>
          <w:rStyle w:val="Refdecomentrio"/>
          <w:rFonts w:ascii="Times New Roman" w:hAnsi="Times New Roman" w:cs="Times New Roman"/>
          <w:b w:val="0"/>
          <w:bCs w:val="0"/>
          <w:caps w:val="0"/>
          <w:noProof w:val="0"/>
          <w:snapToGrid/>
          <w:kern w:val="0"/>
          <w:lang w:val="pt-BR" w:eastAsia="pt-BR"/>
        </w:rPr>
        <w:commentReference w:id="739"/>
      </w:r>
      <w:bookmarkEnd w:id="738"/>
    </w:p>
    <w:p w14:paraId="66751FEF" w14:textId="4C0ECE6F" w:rsidR="00945143" w:rsidRPr="007B6B84" w:rsidRDefault="00945143" w:rsidP="00945143">
      <w:pPr>
        <w:spacing w:line="360" w:lineRule="auto"/>
        <w:ind w:firstLine="567"/>
        <w:jc w:val="both"/>
        <w:rPr>
          <w:ins w:id="740" w:author="Guilherme Miyata" w:date="2025-11-29T02:42:00Z" w16du:dateUtc="2025-11-29T05:42:00Z"/>
          <w:snapToGrid w:val="0"/>
        </w:rPr>
      </w:pPr>
      <w:r w:rsidRPr="007B6B84">
        <w:rPr>
          <w:snapToGrid w:val="0"/>
        </w:rPr>
        <w:t xml:space="preserve">Além </w:t>
      </w:r>
      <w:r w:rsidR="00E82650" w:rsidRPr="007B6B84">
        <w:rPr>
          <w:snapToGrid w:val="0"/>
        </w:rPr>
        <w:t>das aplicações de</w:t>
      </w:r>
      <w:r w:rsidRPr="007B6B84">
        <w:rPr>
          <w:snapToGrid w:val="0"/>
        </w:rPr>
        <w:t xml:space="preserve"> movimento, testes dinâmicos e automação, </w:t>
      </w:r>
      <w:r w:rsidR="00E82650" w:rsidRPr="007B6B84">
        <w:rPr>
          <w:snapToGrid w:val="0"/>
        </w:rPr>
        <w:t>as plataformas</w:t>
      </w:r>
      <w:r w:rsidRPr="007B6B84">
        <w:rPr>
          <w:snapToGrid w:val="0"/>
        </w:rPr>
        <w:t xml:space="preserve"> também são amplamente empregadas em sistemas de estabilização, nos quais o objetivo principal não é gerar grandes deslocamentos, mas manter uma posição e orientação praticamente constantes mesmo quando a base está sujeita a perturbações externas. </w:t>
      </w:r>
      <w:commentRangeStart w:id="741"/>
      <w:r w:rsidRPr="007B6B84">
        <w:rPr>
          <w:snapToGrid w:val="0"/>
        </w:rPr>
        <w:t xml:space="preserve">Esse tipo </w:t>
      </w:r>
      <w:r w:rsidRPr="007B6B84">
        <w:rPr>
          <w:snapToGrid w:val="0"/>
        </w:rPr>
        <w:lastRenderedPageBreak/>
        <w:t xml:space="preserve">de aplicação é particularmente relevante em ambientes marítimos, onde navios e estruturas </w:t>
      </w:r>
      <w:r w:rsidRPr="007B6B84">
        <w:rPr>
          <w:i/>
          <w:iCs/>
          <w:snapToGrid w:val="0"/>
          <w:rPrChange w:id="742" w:author="Guilherme Miyata" w:date="2025-11-30T23:27:00Z" w16du:dateUtc="2025-12-01T02:27:00Z">
            <w:rPr>
              <w:snapToGrid w:val="0"/>
            </w:rPr>
          </w:rPrChange>
        </w:rPr>
        <w:t>offshore</w:t>
      </w:r>
      <w:r w:rsidRPr="007B6B84">
        <w:rPr>
          <w:snapToGrid w:val="0"/>
        </w:rPr>
        <w:t xml:space="preserve"> </w:t>
      </w:r>
      <w:r w:rsidR="009D17D6" w:rsidRPr="007B6B84">
        <w:rPr>
          <w:snapToGrid w:val="0"/>
        </w:rPr>
        <w:t xml:space="preserve">(como plataformas de extração de petróleo) </w:t>
      </w:r>
      <w:r w:rsidRPr="007B6B84">
        <w:rPr>
          <w:snapToGrid w:val="0"/>
        </w:rPr>
        <w:t>sofrem movimentos de seis graus de liberdade (</w:t>
      </w:r>
      <w:commentRangeStart w:id="743"/>
      <w:r w:rsidRPr="007B6B84">
        <w:rPr>
          <w:i/>
          <w:iCs/>
          <w:snapToGrid w:val="0"/>
          <w:rPrChange w:id="744" w:author="Guilherme Miyata" w:date="2025-11-30T23:27:00Z" w16du:dateUtc="2025-12-01T02:27:00Z">
            <w:rPr>
              <w:snapToGrid w:val="0"/>
            </w:rPr>
          </w:rPrChange>
        </w:rPr>
        <w:t xml:space="preserve">surge, </w:t>
      </w:r>
      <w:proofErr w:type="spellStart"/>
      <w:r w:rsidRPr="007B6B84">
        <w:rPr>
          <w:i/>
          <w:iCs/>
          <w:snapToGrid w:val="0"/>
          <w:rPrChange w:id="745" w:author="Guilherme Miyata" w:date="2025-11-30T23:27:00Z" w16du:dateUtc="2025-12-01T02:27:00Z">
            <w:rPr>
              <w:snapToGrid w:val="0"/>
            </w:rPr>
          </w:rPrChange>
        </w:rPr>
        <w:t>sway</w:t>
      </w:r>
      <w:proofErr w:type="spellEnd"/>
      <w:r w:rsidRPr="007B6B84">
        <w:rPr>
          <w:i/>
          <w:iCs/>
          <w:snapToGrid w:val="0"/>
          <w:rPrChange w:id="746" w:author="Guilherme Miyata" w:date="2025-11-30T23:27:00Z" w16du:dateUtc="2025-12-01T02:27:00Z">
            <w:rPr>
              <w:snapToGrid w:val="0"/>
            </w:rPr>
          </w:rPrChange>
        </w:rPr>
        <w:t xml:space="preserve">, </w:t>
      </w:r>
      <w:proofErr w:type="spellStart"/>
      <w:r w:rsidRPr="007B6B84">
        <w:rPr>
          <w:i/>
          <w:iCs/>
          <w:snapToGrid w:val="0"/>
          <w:rPrChange w:id="747" w:author="Guilherme Miyata" w:date="2025-11-30T23:27:00Z" w16du:dateUtc="2025-12-01T02:27:00Z">
            <w:rPr>
              <w:snapToGrid w:val="0"/>
            </w:rPr>
          </w:rPrChange>
        </w:rPr>
        <w:t>heave</w:t>
      </w:r>
      <w:proofErr w:type="spellEnd"/>
      <w:r w:rsidRPr="007B6B84">
        <w:rPr>
          <w:i/>
          <w:iCs/>
          <w:snapToGrid w:val="0"/>
          <w:rPrChange w:id="748" w:author="Guilherme Miyata" w:date="2025-11-30T23:27:00Z" w16du:dateUtc="2025-12-01T02:27:00Z">
            <w:rPr>
              <w:snapToGrid w:val="0"/>
            </w:rPr>
          </w:rPrChange>
        </w:rPr>
        <w:t xml:space="preserve">, </w:t>
      </w:r>
      <w:proofErr w:type="spellStart"/>
      <w:r w:rsidRPr="007B6B84">
        <w:rPr>
          <w:i/>
          <w:iCs/>
          <w:snapToGrid w:val="0"/>
          <w:rPrChange w:id="749" w:author="Guilherme Miyata" w:date="2025-11-30T23:27:00Z" w16du:dateUtc="2025-12-01T02:27:00Z">
            <w:rPr>
              <w:snapToGrid w:val="0"/>
            </w:rPr>
          </w:rPrChange>
        </w:rPr>
        <w:t>roll</w:t>
      </w:r>
      <w:proofErr w:type="spellEnd"/>
      <w:r w:rsidRPr="007B6B84">
        <w:rPr>
          <w:i/>
          <w:iCs/>
          <w:snapToGrid w:val="0"/>
          <w:rPrChange w:id="750" w:author="Guilherme Miyata" w:date="2025-11-30T23:27:00Z" w16du:dateUtc="2025-12-01T02:27:00Z">
            <w:rPr>
              <w:snapToGrid w:val="0"/>
            </w:rPr>
          </w:rPrChange>
        </w:rPr>
        <w:t xml:space="preserve">, </w:t>
      </w:r>
      <w:proofErr w:type="spellStart"/>
      <w:r w:rsidRPr="007B6B84">
        <w:rPr>
          <w:i/>
          <w:iCs/>
          <w:snapToGrid w:val="0"/>
          <w:rPrChange w:id="751" w:author="Guilherme Miyata" w:date="2025-11-30T23:27:00Z" w16du:dateUtc="2025-12-01T02:27:00Z">
            <w:rPr>
              <w:snapToGrid w:val="0"/>
            </w:rPr>
          </w:rPrChange>
        </w:rPr>
        <w:t>pitch</w:t>
      </w:r>
      <w:proofErr w:type="spellEnd"/>
      <w:r w:rsidRPr="007B6B84">
        <w:rPr>
          <w:snapToGrid w:val="0"/>
        </w:rPr>
        <w:t xml:space="preserve"> e </w:t>
      </w:r>
      <w:proofErr w:type="spellStart"/>
      <w:r w:rsidRPr="007B6B84">
        <w:rPr>
          <w:i/>
          <w:iCs/>
          <w:snapToGrid w:val="0"/>
          <w:rPrChange w:id="752" w:author="Guilherme Miyata" w:date="2025-11-30T23:27:00Z" w16du:dateUtc="2025-12-01T02:27:00Z">
            <w:rPr>
              <w:snapToGrid w:val="0"/>
            </w:rPr>
          </w:rPrChange>
        </w:rPr>
        <w:t>yaw</w:t>
      </w:r>
      <w:proofErr w:type="spellEnd"/>
      <w:r w:rsidRPr="007B6B84">
        <w:rPr>
          <w:snapToGrid w:val="0"/>
        </w:rPr>
        <w:t>)</w:t>
      </w:r>
      <w:commentRangeEnd w:id="743"/>
      <w:r w:rsidR="009D17D6" w:rsidRPr="007B6B84">
        <w:rPr>
          <w:rStyle w:val="Refdecomentrio"/>
        </w:rPr>
        <w:commentReference w:id="743"/>
      </w:r>
      <w:r w:rsidRPr="007B6B84">
        <w:rPr>
          <w:snapToGrid w:val="0"/>
        </w:rPr>
        <w:t xml:space="preserve"> devido à ação de ondas, vento e correntes</w:t>
      </w:r>
      <w:ins w:id="753" w:author="Guilherme Miyata" w:date="2025-11-29T02:42:00Z" w16du:dateUtc="2025-11-29T05:42:00Z">
        <w:r w:rsidR="00AF1991" w:rsidRPr="007B6B84">
          <w:rPr>
            <w:snapToGrid w:val="0"/>
          </w:rPr>
          <w:t xml:space="preserve"> (CHEN et al., 2025). </w:t>
        </w:r>
        <w:commentRangeStart w:id="754"/>
        <w:commentRangeEnd w:id="754"/>
        <w:r w:rsidR="00AF1991" w:rsidRPr="007B6B84">
          <w:rPr>
            <w:rStyle w:val="Refdecomentrio"/>
          </w:rPr>
          <w:commentReference w:id="754"/>
        </w:r>
      </w:ins>
      <w:r w:rsidRPr="007B6B84">
        <w:rPr>
          <w:snapToGrid w:val="0"/>
        </w:rPr>
        <w:t xml:space="preserve">. </w:t>
      </w:r>
      <w:commentRangeEnd w:id="741"/>
      <w:r w:rsidR="009D17D6" w:rsidRPr="007B6B84">
        <w:rPr>
          <w:rStyle w:val="Refdecomentrio"/>
        </w:rPr>
        <w:commentReference w:id="741"/>
      </w:r>
      <w:r w:rsidRPr="007B6B84">
        <w:rPr>
          <w:snapToGrid w:val="0"/>
        </w:rPr>
        <w:t>Esses movimentos podem comprometer a precisão de operações, a segurança de pessoal e a qualidade de medições e processos.</w:t>
      </w:r>
    </w:p>
    <w:p w14:paraId="1A065C91" w14:textId="77777777" w:rsidR="00AF1991" w:rsidRPr="007B6B84" w:rsidRDefault="00AF1991" w:rsidP="00AF1991">
      <w:pPr>
        <w:keepNext/>
        <w:spacing w:line="360" w:lineRule="auto"/>
        <w:jc w:val="center"/>
        <w:rPr>
          <w:ins w:id="755" w:author="Guilherme Miyata" w:date="2025-11-29T02:42:00Z" w16du:dateUtc="2025-11-29T05:42:00Z"/>
        </w:rPr>
      </w:pPr>
      <w:ins w:id="756" w:author="Guilherme Miyata" w:date="2025-11-29T02:42:00Z" w16du:dateUtc="2025-11-29T05:42:00Z">
        <w:r w:rsidRPr="00091E0D">
          <w:rPr>
            <w:noProof/>
          </w:rPr>
          <w:drawing>
            <wp:inline distT="0" distB="0" distL="0" distR="0" wp14:anchorId="703B5E9B" wp14:editId="40FE627E">
              <wp:extent cx="2901787" cy="3217207"/>
              <wp:effectExtent l="0" t="0" r="0" b="2540"/>
              <wp:docPr id="121132843" name="Imagem 7" descr="Jmse 09 0080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se 09 00800 g0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6382" cy="3222301"/>
                      </a:xfrm>
                      <a:prstGeom prst="rect">
                        <a:avLst/>
                      </a:prstGeom>
                      <a:noFill/>
                      <a:ln>
                        <a:noFill/>
                      </a:ln>
                    </pic:spPr>
                  </pic:pic>
                </a:graphicData>
              </a:graphic>
            </wp:inline>
          </w:drawing>
        </w:r>
      </w:ins>
    </w:p>
    <w:p w14:paraId="0119DBA8" w14:textId="21927E31" w:rsidR="00AF1991" w:rsidRPr="007B6B84" w:rsidRDefault="00AF1991" w:rsidP="00AF1991">
      <w:pPr>
        <w:pStyle w:val="Legenda"/>
        <w:rPr>
          <w:ins w:id="757" w:author="Guilherme Miyata" w:date="2025-11-29T02:42:00Z" w16du:dateUtc="2025-11-29T05:42:00Z"/>
        </w:rPr>
      </w:pPr>
      <w:bookmarkStart w:id="758" w:name="_Toc215424453"/>
      <w:bookmarkStart w:id="759" w:name="_Toc215443525"/>
      <w:ins w:id="760" w:author="Guilherme Miyata" w:date="2025-11-29T02:42:00Z" w16du:dateUtc="2025-11-29T05:42:00Z">
        <w:r w:rsidRPr="007B6B84">
          <w:t xml:space="preserve">Figura </w:t>
        </w:r>
        <w:r w:rsidRPr="007B6B84">
          <w:fldChar w:fldCharType="begin"/>
        </w:r>
        <w:r w:rsidRPr="007B6B84">
          <w:instrText xml:space="preserve"> SEQ Figura \* ARABIC </w:instrText>
        </w:r>
        <w:r w:rsidRPr="007B6B84">
          <w:fldChar w:fldCharType="separate"/>
        </w:r>
      </w:ins>
      <w:r w:rsidR="00CE3F9E" w:rsidRPr="007B6B84">
        <w:t>8</w:t>
      </w:r>
      <w:ins w:id="761" w:author="Guilherme Miyata" w:date="2025-11-29T02:42:00Z" w16du:dateUtc="2025-11-29T05:42:00Z">
        <w:r w:rsidRPr="007B6B84">
          <w:fldChar w:fldCharType="end"/>
        </w:r>
        <w:r w:rsidRPr="007B6B84">
          <w:t>: Movimentos de Seis Graus de Liberdade em Embarcações</w:t>
        </w:r>
        <w:bookmarkEnd w:id="758"/>
        <w:bookmarkEnd w:id="759"/>
      </w:ins>
    </w:p>
    <w:p w14:paraId="580C7041" w14:textId="77777777" w:rsidR="00AF1991" w:rsidRPr="007B6B84" w:rsidRDefault="00AF1991" w:rsidP="00AF1991">
      <w:pPr>
        <w:jc w:val="center"/>
        <w:rPr>
          <w:ins w:id="762" w:author="Guilherme Miyata" w:date="2025-11-29T02:42:00Z" w16du:dateUtc="2025-11-29T05:42:00Z"/>
        </w:rPr>
      </w:pPr>
      <w:ins w:id="763" w:author="Guilherme Miyata" w:date="2025-11-29T02:42:00Z" w16du:dateUtc="2025-11-29T05:42:00Z">
        <w:r w:rsidRPr="007B6B84">
          <w:t xml:space="preserve">Fonte: </w:t>
        </w:r>
        <w:proofErr w:type="spellStart"/>
        <w:r w:rsidRPr="007B6B84">
          <w:t>Alvarellos</w:t>
        </w:r>
        <w:proofErr w:type="spellEnd"/>
        <w:r w:rsidRPr="007B6B84">
          <w:t>, 2021</w:t>
        </w:r>
      </w:ins>
    </w:p>
    <w:p w14:paraId="6964D923" w14:textId="77777777" w:rsidR="00AF1991" w:rsidRPr="007B6B84" w:rsidRDefault="00AF1991" w:rsidP="00945143">
      <w:pPr>
        <w:spacing w:line="360" w:lineRule="auto"/>
        <w:ind w:firstLine="567"/>
        <w:jc w:val="both"/>
        <w:rPr>
          <w:snapToGrid w:val="0"/>
        </w:rPr>
      </w:pPr>
    </w:p>
    <w:p w14:paraId="3657123B" w14:textId="599AB999" w:rsidR="00945143" w:rsidRPr="007B6B84" w:rsidRDefault="00945143" w:rsidP="00945143">
      <w:pPr>
        <w:spacing w:line="360" w:lineRule="auto"/>
        <w:ind w:firstLine="567"/>
        <w:jc w:val="both"/>
        <w:rPr>
          <w:ins w:id="764" w:author="Guilherme Miyata" w:date="2025-11-29T02:43:00Z" w16du:dateUtc="2025-11-29T05:43:00Z"/>
          <w:snapToGrid w:val="0"/>
        </w:rPr>
      </w:pPr>
      <w:commentRangeStart w:id="765"/>
      <w:r w:rsidRPr="007B6B84">
        <w:rPr>
          <w:snapToGrid w:val="0"/>
        </w:rPr>
        <w:t xml:space="preserve">Nesses cenários, a plataforma de Stewart pode ser utilizada como uma plataforma de compensação de ondas, ajustando continuamente o comprimento de seus atuadores para gerar um movimento que compensa as variações de posição e atitude da base, criando um ambiente mais estável para equipamentos e operadores. Esse conceito é aplicado, por exemplo, em </w:t>
      </w:r>
      <w:proofErr w:type="spellStart"/>
      <w:r w:rsidRPr="007B6B84">
        <w:rPr>
          <w:i/>
          <w:iCs/>
          <w:snapToGrid w:val="0"/>
          <w:rPrChange w:id="766" w:author="Guilherme Miyata" w:date="2025-11-30T23:27:00Z" w16du:dateUtc="2025-12-01T02:27:00Z">
            <w:rPr>
              <w:snapToGrid w:val="0"/>
            </w:rPr>
          </w:rPrChange>
        </w:rPr>
        <w:t>helidecks</w:t>
      </w:r>
      <w:proofErr w:type="spellEnd"/>
      <w:r w:rsidRPr="007B6B84">
        <w:rPr>
          <w:snapToGrid w:val="0"/>
        </w:rPr>
        <w:t xml:space="preserve"> ativos, sistemas de transferência de carga entre embarcações, bases estabilizadas para sensores e instrumentos de alta precisão, bem como em plataformas de teste montadas sobre navios</w:t>
      </w:r>
      <w:ins w:id="767" w:author="Guilherme Miyata" w:date="2025-11-29T02:43:00Z" w16du:dateUtc="2025-11-29T05:43:00Z">
        <w:r w:rsidR="00AF1991" w:rsidRPr="007B6B84">
          <w:rPr>
            <w:snapToGrid w:val="0"/>
          </w:rPr>
          <w:t xml:space="preserve"> (WANG et al., 2025).</w:t>
        </w:r>
        <w:commentRangeStart w:id="768"/>
        <w:commentRangeEnd w:id="768"/>
        <w:r w:rsidR="00AF1991" w:rsidRPr="007B6B84">
          <w:rPr>
            <w:rStyle w:val="Refdecomentrio"/>
          </w:rPr>
          <w:commentReference w:id="768"/>
        </w:r>
      </w:ins>
      <w:r w:rsidRPr="007B6B84">
        <w:rPr>
          <w:snapToGrid w:val="0"/>
        </w:rPr>
        <w:t>.</w:t>
      </w:r>
      <w:commentRangeEnd w:id="765"/>
      <w:r w:rsidR="009D17D6" w:rsidRPr="007B6B84">
        <w:rPr>
          <w:rStyle w:val="Refdecomentrio"/>
        </w:rPr>
        <w:commentReference w:id="765"/>
      </w:r>
    </w:p>
    <w:p w14:paraId="38822F4D" w14:textId="77777777" w:rsidR="00AF1991" w:rsidRPr="007B6B84" w:rsidRDefault="00AF1991" w:rsidP="00AF1991">
      <w:pPr>
        <w:keepNext/>
        <w:spacing w:line="360" w:lineRule="auto"/>
        <w:ind w:firstLine="567"/>
        <w:jc w:val="both"/>
        <w:rPr>
          <w:ins w:id="769" w:author="Guilherme Miyata" w:date="2025-11-29T02:43:00Z" w16du:dateUtc="2025-11-29T05:43:00Z"/>
        </w:rPr>
      </w:pPr>
      <w:ins w:id="770" w:author="Guilherme Miyata" w:date="2025-11-29T02:43:00Z" w16du:dateUtc="2025-11-29T05:43:00Z">
        <w:r w:rsidRPr="00091E0D">
          <w:rPr>
            <w:noProof/>
            <w:snapToGrid w:val="0"/>
          </w:rPr>
          <w:lastRenderedPageBreak/>
          <w:drawing>
            <wp:inline distT="0" distB="0" distL="0" distR="0" wp14:anchorId="6F24F30E" wp14:editId="778D5FC3">
              <wp:extent cx="5156791" cy="2525241"/>
              <wp:effectExtent l="0" t="0" r="6350" b="8890"/>
              <wp:docPr id="157414411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44117" name="Imagem 1" descr="Diagrama&#10;&#10;O conteúdo gerado por IA pode estar incorreto."/>
                      <pic:cNvPicPr/>
                    </pic:nvPicPr>
                    <pic:blipFill>
                      <a:blip r:embed="rId21"/>
                      <a:stretch>
                        <a:fillRect/>
                      </a:stretch>
                    </pic:blipFill>
                    <pic:spPr>
                      <a:xfrm>
                        <a:off x="0" y="0"/>
                        <a:ext cx="5170549" cy="2531978"/>
                      </a:xfrm>
                      <a:prstGeom prst="rect">
                        <a:avLst/>
                      </a:prstGeom>
                    </pic:spPr>
                  </pic:pic>
                </a:graphicData>
              </a:graphic>
            </wp:inline>
          </w:drawing>
        </w:r>
      </w:ins>
    </w:p>
    <w:p w14:paraId="755D77A2" w14:textId="7122019D" w:rsidR="00AF1991" w:rsidRPr="007B6B84" w:rsidRDefault="00AF1991" w:rsidP="00AF1991">
      <w:pPr>
        <w:pStyle w:val="Legenda"/>
        <w:rPr>
          <w:ins w:id="771" w:author="Guilherme Miyata" w:date="2025-11-29T02:43:00Z" w16du:dateUtc="2025-11-29T05:43:00Z"/>
        </w:rPr>
      </w:pPr>
      <w:bookmarkStart w:id="772" w:name="_Toc215424454"/>
      <w:bookmarkStart w:id="773" w:name="_Toc215443526"/>
      <w:ins w:id="774" w:author="Guilherme Miyata" w:date="2025-11-29T02:43:00Z" w16du:dateUtc="2025-11-29T05:43:00Z">
        <w:r w:rsidRPr="007B6B84">
          <w:t xml:space="preserve">Figura </w:t>
        </w:r>
        <w:r w:rsidRPr="007B6B84">
          <w:fldChar w:fldCharType="begin"/>
        </w:r>
        <w:r w:rsidRPr="007B6B84">
          <w:instrText xml:space="preserve"> SEQ Figura \* ARABIC </w:instrText>
        </w:r>
        <w:r w:rsidRPr="007B6B84">
          <w:fldChar w:fldCharType="separate"/>
        </w:r>
      </w:ins>
      <w:r w:rsidR="00CE3F9E" w:rsidRPr="007B6B84">
        <w:t>9</w:t>
      </w:r>
      <w:ins w:id="775" w:author="Guilherme Miyata" w:date="2025-11-29T02:43:00Z" w16du:dateUtc="2025-11-29T05:43:00Z">
        <w:r w:rsidRPr="007B6B84">
          <w:fldChar w:fldCharType="end"/>
        </w:r>
        <w:r w:rsidRPr="007B6B84">
          <w:t>: Exemplo de Plataforma Montada em Embarcação</w:t>
        </w:r>
        <w:bookmarkEnd w:id="772"/>
        <w:bookmarkEnd w:id="773"/>
      </w:ins>
    </w:p>
    <w:p w14:paraId="01FDDF58" w14:textId="695AB8D2" w:rsidR="00AF1991" w:rsidRPr="007B6B84" w:rsidRDefault="00AF1991" w:rsidP="00AF1991">
      <w:pPr>
        <w:jc w:val="center"/>
      </w:pPr>
      <w:ins w:id="776" w:author="Guilherme Miyata" w:date="2025-11-29T02:43:00Z" w16du:dateUtc="2025-11-29T05:43:00Z">
        <w:r w:rsidRPr="007B6B84">
          <w:t>Fonte: CAI, 2020</w:t>
        </w:r>
      </w:ins>
    </w:p>
    <w:p w14:paraId="6C066C7D" w14:textId="776A5A54" w:rsidR="00945143" w:rsidRPr="007B6B84" w:rsidRDefault="00945143" w:rsidP="00991F34">
      <w:pPr>
        <w:spacing w:line="360" w:lineRule="auto"/>
        <w:ind w:firstLine="567"/>
        <w:jc w:val="both"/>
        <w:rPr>
          <w:snapToGrid w:val="0"/>
        </w:rPr>
      </w:pPr>
      <w:commentRangeStart w:id="777"/>
      <w:r w:rsidRPr="007B6B84">
        <w:rPr>
          <w:snapToGrid w:val="0"/>
        </w:rPr>
        <w:t>Como exemplo desse tipo de aplicação, Chen et al. (2025) apresentam uma plataforma de Stewart eletro-hidráulica empregada especificamente para compensação de ondas em ambiente marítimo. Nesse trabalho, a plataforma é controlada de forma a atenuar em tempo real os movimentos induzidos pelo mar, reduzindo os erros residuais de posição e atitude e garantindo uma região de trabalho mais estável para operações offshore. Os resultados experimentais reportados pelos autores evidenciam que, quando adequadamente controlada, a plataforma de Stewart é capaz de melhorar significativamente a estabilidade do sistema, mesmo sob condições de mar agitadas, o que reforça seu potencial como solução para aplicações que requerem controle de estabilidade em seis graus de liberdade.</w:t>
      </w:r>
      <w:commentRangeEnd w:id="777"/>
      <w:r w:rsidR="009D17D6" w:rsidRPr="007B6B84">
        <w:rPr>
          <w:rStyle w:val="Refdecomentrio"/>
        </w:rPr>
        <w:commentReference w:id="777"/>
      </w:r>
    </w:p>
    <w:p w14:paraId="3F12858D" w14:textId="14794E4A" w:rsidR="006D67FC" w:rsidRPr="007B6B84" w:rsidRDefault="000D7957" w:rsidP="006D67FC">
      <w:pPr>
        <w:pStyle w:val="subsub"/>
        <w:rPr>
          <w:noProof w:val="0"/>
          <w:lang w:val="pt-BR"/>
        </w:rPr>
      </w:pPr>
      <w:bookmarkStart w:id="778" w:name="_Toc214231440"/>
      <w:bookmarkStart w:id="779" w:name="_Toc214231554"/>
      <w:bookmarkStart w:id="780" w:name="_Toc215452993"/>
      <w:commentRangeStart w:id="781"/>
      <w:r w:rsidRPr="007B6B84">
        <w:rPr>
          <w:noProof w:val="0"/>
          <w:lang w:val="pt-BR"/>
        </w:rPr>
        <w:t>C</w:t>
      </w:r>
      <w:r w:rsidR="006D67FC" w:rsidRPr="007B6B84">
        <w:rPr>
          <w:noProof w:val="0"/>
          <w:lang w:val="pt-BR"/>
        </w:rPr>
        <w:t xml:space="preserve">ontrole por </w:t>
      </w:r>
      <w:r w:rsidRPr="007B6B84">
        <w:rPr>
          <w:noProof w:val="0"/>
          <w:lang w:val="pt-BR"/>
        </w:rPr>
        <w:t>D</w:t>
      </w:r>
      <w:r w:rsidR="006D67FC" w:rsidRPr="007B6B84">
        <w:rPr>
          <w:noProof w:val="0"/>
          <w:lang w:val="pt-BR"/>
        </w:rPr>
        <w:t xml:space="preserve">ispositivos </w:t>
      </w:r>
      <w:r w:rsidRPr="007B6B84">
        <w:rPr>
          <w:noProof w:val="0"/>
          <w:lang w:val="pt-BR"/>
        </w:rPr>
        <w:t>M</w:t>
      </w:r>
      <w:r w:rsidR="006D67FC" w:rsidRPr="007B6B84">
        <w:rPr>
          <w:noProof w:val="0"/>
          <w:lang w:val="pt-BR"/>
        </w:rPr>
        <w:t>anuais</w:t>
      </w:r>
      <w:bookmarkEnd w:id="778"/>
      <w:bookmarkEnd w:id="779"/>
      <w:commentRangeEnd w:id="781"/>
      <w:r w:rsidR="009D17D6" w:rsidRPr="007B6B84">
        <w:rPr>
          <w:rStyle w:val="Refdecomentrio"/>
          <w:rFonts w:ascii="Times New Roman" w:hAnsi="Times New Roman" w:cs="Times New Roman"/>
          <w:b w:val="0"/>
          <w:bCs w:val="0"/>
          <w:caps w:val="0"/>
          <w:noProof w:val="0"/>
          <w:snapToGrid/>
          <w:kern w:val="0"/>
          <w:lang w:val="pt-BR" w:eastAsia="pt-BR"/>
        </w:rPr>
        <w:commentReference w:id="781"/>
      </w:r>
      <w:bookmarkEnd w:id="780"/>
    </w:p>
    <w:p w14:paraId="65995EE4" w14:textId="703AE9F7" w:rsidR="00971C49" w:rsidRPr="007B6B84" w:rsidRDefault="00087D41" w:rsidP="00971C49">
      <w:pPr>
        <w:spacing w:line="360" w:lineRule="auto"/>
        <w:ind w:firstLine="567"/>
        <w:jc w:val="both"/>
        <w:rPr>
          <w:ins w:id="782" w:author="Guilherme Miyata" w:date="2025-11-29T02:45:00Z" w16du:dateUtc="2025-11-29T05:45:00Z"/>
          <w:snapToGrid w:val="0"/>
        </w:rPr>
      </w:pPr>
      <w:commentRangeStart w:id="783"/>
      <w:r w:rsidRPr="007B6B84">
        <w:rPr>
          <w:snapToGrid w:val="0"/>
        </w:rPr>
        <w:t xml:space="preserve">Em aplicações de </w:t>
      </w:r>
      <w:proofErr w:type="spellStart"/>
      <w:r w:rsidRPr="007B6B84">
        <w:rPr>
          <w:snapToGrid w:val="0"/>
        </w:rPr>
        <w:t>teleoperação</w:t>
      </w:r>
      <w:proofErr w:type="spellEnd"/>
      <w:r w:rsidRPr="007B6B84">
        <w:rPr>
          <w:snapToGrid w:val="0"/>
        </w:rPr>
        <w:t xml:space="preserve">, a referência de posição para movimentação da plataforma se dá por meio de </w:t>
      </w:r>
      <w:r w:rsidR="00971C49" w:rsidRPr="007B6B84">
        <w:rPr>
          <w:snapToGrid w:val="0"/>
        </w:rPr>
        <w:t xml:space="preserve">dispositivos manuais, no qual o operador interage com a plataforma em tempo real. Esse tipo de controle é amplamente utilizado em simuladores de voo e direção, por meio de manche, volante ou pedais, permitindo que um operador humano controle a orientação e posição de plataformas robóticas, </w:t>
      </w:r>
      <w:r w:rsidRPr="007B6B84">
        <w:rPr>
          <w:snapToGrid w:val="0"/>
        </w:rPr>
        <w:t xml:space="preserve">permitindo a </w:t>
      </w:r>
      <w:r w:rsidR="00971C49" w:rsidRPr="007B6B84">
        <w:rPr>
          <w:snapToGrid w:val="0"/>
        </w:rPr>
        <w:t xml:space="preserve">exploração interativa </w:t>
      </w:r>
      <w:r w:rsidRPr="007B6B84">
        <w:rPr>
          <w:snapToGrid w:val="0"/>
        </w:rPr>
        <w:t xml:space="preserve">com os mecanismos da plataforma, que por sua vez, possibilita a </w:t>
      </w:r>
      <w:r w:rsidR="00971C49" w:rsidRPr="007B6B84">
        <w:rPr>
          <w:snapToGrid w:val="0"/>
        </w:rPr>
        <w:t xml:space="preserve">avaliação subjetiva de movimento. Mecanismos baseados em plataformas de Stewart podem funcionar como </w:t>
      </w:r>
      <w:commentRangeStart w:id="784"/>
      <w:del w:id="785" w:author="Guilherme Miyata" w:date="2025-11-29T02:44:00Z" w16du:dateUtc="2025-11-29T05:44:00Z">
        <w:r w:rsidR="00971C49" w:rsidRPr="007B6B84" w:rsidDel="00AF1991">
          <w:rPr>
            <w:snapToGrid w:val="0"/>
          </w:rPr>
          <w:delText>joysticks</w:delText>
        </w:r>
        <w:commentRangeEnd w:id="784"/>
        <w:r w:rsidRPr="007B6B84" w:rsidDel="00AF1991">
          <w:rPr>
            <w:rStyle w:val="Refdecomentrio"/>
          </w:rPr>
          <w:commentReference w:id="784"/>
        </w:r>
      </w:del>
      <w:ins w:id="786" w:author="Guilherme Miyata" w:date="2025-11-29T02:44:00Z" w16du:dateUtc="2025-11-29T05:44:00Z">
        <w:r w:rsidR="00AF1991" w:rsidRPr="007B6B84">
          <w:rPr>
            <w:snapToGrid w:val="0"/>
          </w:rPr>
          <w:t xml:space="preserve"> uma interface de controle </w:t>
        </w:r>
        <w:proofErr w:type="spellStart"/>
        <w:r w:rsidR="00AF1991" w:rsidRPr="007B6B84">
          <w:rPr>
            <w:snapToGrid w:val="0"/>
          </w:rPr>
          <w:t>tridimensional</w:t>
        </w:r>
      </w:ins>
      <w:del w:id="787" w:author="Guilherme Miyata" w:date="2025-11-29T02:44:00Z" w16du:dateUtc="2025-11-29T05:44:00Z">
        <w:r w:rsidR="00971C49" w:rsidRPr="007B6B84" w:rsidDel="00AF1991">
          <w:rPr>
            <w:snapToGrid w:val="0"/>
          </w:rPr>
          <w:delText xml:space="preserve"> </w:delText>
        </w:r>
      </w:del>
      <w:r w:rsidR="00971C49" w:rsidRPr="007B6B84">
        <w:rPr>
          <w:snapToGrid w:val="0"/>
        </w:rPr>
        <w:t>espaciais</w:t>
      </w:r>
      <w:proofErr w:type="spellEnd"/>
      <w:r w:rsidR="00971C49" w:rsidRPr="007B6B84">
        <w:rPr>
          <w:snapToGrid w:val="0"/>
        </w:rPr>
        <w:t xml:space="preserve"> em 6 DOF, permitindo que o usuário controle sistemas complexos de forma contínua e intuitiva. </w:t>
      </w:r>
      <w:proofErr w:type="spellStart"/>
      <w:r w:rsidR="00971C49" w:rsidRPr="007B6B84">
        <w:rPr>
          <w:snapToGrid w:val="0"/>
        </w:rPr>
        <w:t>Yildiz</w:t>
      </w:r>
      <w:proofErr w:type="spellEnd"/>
      <w:r w:rsidR="00971C49" w:rsidRPr="007B6B84">
        <w:rPr>
          <w:snapToGrid w:val="0"/>
        </w:rPr>
        <w:t xml:space="preserve"> (2016), por exemplo, desenvolveu um</w:t>
      </w:r>
      <w:r w:rsidR="00971C49" w:rsidRPr="007B6B84">
        <w:rPr>
          <w:b/>
          <w:bCs/>
          <w:snapToGrid w:val="0"/>
          <w:color w:val="EE0000"/>
          <w:u w:val="single"/>
          <w:rPrChange w:id="788" w:author="Guilherme Miyata" w:date="2025-11-30T23:27:00Z" w16du:dateUtc="2025-12-01T02:27:00Z">
            <w:rPr>
              <w:snapToGrid w:val="0"/>
            </w:rPr>
          </w:rPrChange>
        </w:rPr>
        <w:t xml:space="preserve"> </w:t>
      </w:r>
      <w:del w:id="789" w:author="Guilherme Miyata" w:date="2025-11-29T02:44:00Z" w16du:dateUtc="2025-11-29T05:44:00Z">
        <w:r w:rsidR="00971C49" w:rsidRPr="007B6B84" w:rsidDel="00AF1991">
          <w:rPr>
            <w:b/>
            <w:bCs/>
            <w:snapToGrid w:val="0"/>
            <w:color w:val="EE0000"/>
            <w:u w:val="single"/>
            <w:rPrChange w:id="790" w:author="Guilherme Miyata" w:date="2025-11-30T23:27:00Z" w16du:dateUtc="2025-12-01T02:27:00Z">
              <w:rPr>
                <w:snapToGrid w:val="0"/>
              </w:rPr>
            </w:rPrChange>
          </w:rPr>
          <w:delText>joystick</w:delText>
        </w:r>
        <w:r w:rsidR="00971C49" w:rsidRPr="007B6B84" w:rsidDel="00AF1991">
          <w:rPr>
            <w:snapToGrid w:val="0"/>
            <w:color w:val="EE0000"/>
            <w:rPrChange w:id="791" w:author="Guilherme Miyata" w:date="2025-11-30T23:27:00Z" w16du:dateUtc="2025-12-01T02:27:00Z">
              <w:rPr>
                <w:snapToGrid w:val="0"/>
              </w:rPr>
            </w:rPrChange>
          </w:rPr>
          <w:delText xml:space="preserve"> </w:delText>
        </w:r>
      </w:del>
      <w:proofErr w:type="gramStart"/>
      <w:ins w:id="792" w:author="Guilherme Miyata" w:date="2025-11-29T02:44:00Z" w16du:dateUtc="2025-11-29T05:44:00Z">
        <w:r w:rsidR="00AF1991" w:rsidRPr="007B6B84">
          <w:rPr>
            <w:snapToGrid w:val="0"/>
            <w:color w:val="EE0000"/>
          </w:rPr>
          <w:t>controle</w:t>
        </w:r>
        <w:r w:rsidR="00AF1991" w:rsidRPr="007B6B84">
          <w:rPr>
            <w:snapToGrid w:val="0"/>
          </w:rPr>
          <w:t xml:space="preserve">  </w:t>
        </w:r>
      </w:ins>
      <w:r w:rsidR="00971C49" w:rsidRPr="007B6B84">
        <w:rPr>
          <w:snapToGrid w:val="0"/>
        </w:rPr>
        <w:t>baseado</w:t>
      </w:r>
      <w:proofErr w:type="gramEnd"/>
      <w:r w:rsidR="00971C49" w:rsidRPr="007B6B84">
        <w:rPr>
          <w:snapToGrid w:val="0"/>
        </w:rPr>
        <w:t xml:space="preserve"> em uma plataforma de Stewart para manipular um </w:t>
      </w:r>
      <w:proofErr w:type="spellStart"/>
      <w:r w:rsidR="00971C49" w:rsidRPr="007B6B84">
        <w:rPr>
          <w:snapToGrid w:val="0"/>
        </w:rPr>
        <w:t>quadrotor</w:t>
      </w:r>
      <w:proofErr w:type="spellEnd"/>
      <w:r w:rsidR="00971C49" w:rsidRPr="007B6B84">
        <w:rPr>
          <w:snapToGrid w:val="0"/>
        </w:rPr>
        <w:t>, demonstrando que a plataforma pode atuar como uma interface manual de alta precisão para controlar veículos espaciais ou sistemas dinâmicos multidimensionais.</w:t>
      </w:r>
      <w:commentRangeEnd w:id="783"/>
      <w:r w:rsidRPr="007B6B84">
        <w:rPr>
          <w:rStyle w:val="Refdecomentrio"/>
        </w:rPr>
        <w:commentReference w:id="783"/>
      </w:r>
    </w:p>
    <w:p w14:paraId="0E6C4E87" w14:textId="77777777" w:rsidR="00462E25" w:rsidRPr="007B6B84" w:rsidRDefault="00AF1991" w:rsidP="00462E25">
      <w:pPr>
        <w:keepNext/>
        <w:spacing w:line="360" w:lineRule="auto"/>
        <w:jc w:val="center"/>
      </w:pPr>
      <w:ins w:id="793" w:author="Guilherme Miyata" w:date="2025-11-29T02:45:00Z" w16du:dateUtc="2025-11-29T05:45:00Z">
        <w:r w:rsidRPr="00091E0D">
          <w:rPr>
            <w:noProof/>
            <w:snapToGrid w:val="0"/>
          </w:rPr>
          <w:lastRenderedPageBreak/>
          <w:drawing>
            <wp:inline distT="0" distB="0" distL="0" distR="0" wp14:anchorId="54983135" wp14:editId="01CE0C7A">
              <wp:extent cx="4061638" cy="2513281"/>
              <wp:effectExtent l="0" t="0" r="0" b="1905"/>
              <wp:docPr id="14148668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6826" name=""/>
                      <pic:cNvPicPr/>
                    </pic:nvPicPr>
                    <pic:blipFill>
                      <a:blip r:embed="rId22"/>
                      <a:stretch>
                        <a:fillRect/>
                      </a:stretch>
                    </pic:blipFill>
                    <pic:spPr>
                      <a:xfrm>
                        <a:off x="0" y="0"/>
                        <a:ext cx="4076734" cy="2522622"/>
                      </a:xfrm>
                      <a:prstGeom prst="rect">
                        <a:avLst/>
                      </a:prstGeom>
                    </pic:spPr>
                  </pic:pic>
                </a:graphicData>
              </a:graphic>
            </wp:inline>
          </w:drawing>
        </w:r>
      </w:ins>
    </w:p>
    <w:p w14:paraId="2D18069B" w14:textId="761C00C6" w:rsidR="00AF1991" w:rsidRPr="007B6B84" w:rsidRDefault="00462E25" w:rsidP="00462E25">
      <w:pPr>
        <w:pStyle w:val="Legenda"/>
        <w:rPr>
          <w:ins w:id="794" w:author="Guilherme Miyata" w:date="2025-11-29T02:45:00Z" w16du:dateUtc="2025-11-29T05:45:00Z"/>
        </w:rPr>
      </w:pPr>
      <w:bookmarkStart w:id="795" w:name="_Toc215424455"/>
      <w:bookmarkStart w:id="796" w:name="_Toc215443527"/>
      <w:r w:rsidRPr="007B6B84">
        <w:t xml:space="preserve">Figura </w:t>
      </w:r>
      <w:fldSimple w:instr=" SEQ Figura \* ARABIC ">
        <w:r w:rsidR="00CE3F9E" w:rsidRPr="007B6B84">
          <w:t>10</w:t>
        </w:r>
      </w:fldSimple>
      <w:r w:rsidRPr="007B6B84">
        <w:t xml:space="preserve">: </w:t>
      </w:r>
      <w:proofErr w:type="spellStart"/>
      <w:ins w:id="797" w:author="Guilherme Miyata" w:date="2025-11-29T02:45:00Z" w16du:dateUtc="2025-11-29T05:45:00Z">
        <w:r w:rsidRPr="007B6B84">
          <w:t>Manipuladar</w:t>
        </w:r>
        <w:proofErr w:type="spellEnd"/>
        <w:r w:rsidRPr="007B6B84">
          <w:t xml:space="preserve"> 6 DOF</w:t>
        </w:r>
        <w:bookmarkEnd w:id="795"/>
        <w:bookmarkEnd w:id="796"/>
      </w:ins>
    </w:p>
    <w:p w14:paraId="132F5D50" w14:textId="04483074" w:rsidR="00AF1991" w:rsidRPr="007B6B84" w:rsidRDefault="00AF1991">
      <w:pPr>
        <w:jc w:val="center"/>
        <w:rPr>
          <w:rPrChange w:id="798" w:author="Guilherme Miyata" w:date="2025-11-30T23:27:00Z" w16du:dateUtc="2025-12-01T02:27:00Z">
            <w:rPr>
              <w:snapToGrid w:val="0"/>
            </w:rPr>
          </w:rPrChange>
        </w:rPr>
        <w:pPrChange w:id="799" w:author="Guilherme Miyata" w:date="2025-11-29T02:45:00Z" w16du:dateUtc="2025-11-29T05:45:00Z">
          <w:pPr>
            <w:spacing w:line="360" w:lineRule="auto"/>
            <w:ind w:firstLine="567"/>
            <w:jc w:val="both"/>
          </w:pPr>
        </w:pPrChange>
      </w:pPr>
      <w:ins w:id="800" w:author="Guilherme Miyata" w:date="2025-11-29T02:45:00Z" w16du:dateUtc="2025-11-29T05:45:00Z">
        <w:r w:rsidRPr="007B6B84">
          <w:t xml:space="preserve">Fonte: Traduzido de </w:t>
        </w:r>
        <w:proofErr w:type="spellStart"/>
        <w:r w:rsidRPr="007B6B84">
          <w:t>Yildiz</w:t>
        </w:r>
        <w:proofErr w:type="spellEnd"/>
        <w:r w:rsidRPr="007B6B84">
          <w:t>, 2016</w:t>
        </w:r>
      </w:ins>
    </w:p>
    <w:p w14:paraId="47DA5095" w14:textId="2A518F8C" w:rsidR="00971C49" w:rsidRPr="007B6B84" w:rsidRDefault="00971C49" w:rsidP="00971C49">
      <w:pPr>
        <w:spacing w:line="360" w:lineRule="auto"/>
        <w:ind w:firstLine="567"/>
        <w:jc w:val="both"/>
        <w:rPr>
          <w:snapToGrid w:val="0"/>
        </w:rPr>
      </w:pPr>
      <w:commentRangeStart w:id="801"/>
      <w:commentRangeStart w:id="802"/>
      <w:r w:rsidRPr="007B6B84">
        <w:rPr>
          <w:snapToGrid w:val="0"/>
        </w:rPr>
        <w:t xml:space="preserve">Nesses sistemas, dispositivos como joysticks, volantes, manetes ou interfaces gráficas enviam comandos incrementais ou absolutos de posição e orientação. O controlador da plataforma converte esses comandos em poses desejadas e, posteriormente, em comprimentos de atuadores por meio da cinemática inversa. Trabalhos como o de </w:t>
      </w:r>
      <w:proofErr w:type="spellStart"/>
      <w:r w:rsidRPr="007B6B84">
        <w:rPr>
          <w:snapToGrid w:val="0"/>
        </w:rPr>
        <w:t>Ömürlü</w:t>
      </w:r>
      <w:proofErr w:type="spellEnd"/>
      <w:r w:rsidRPr="007B6B84">
        <w:rPr>
          <w:snapToGrid w:val="0"/>
        </w:rPr>
        <w:t xml:space="preserve"> e </w:t>
      </w:r>
      <w:proofErr w:type="spellStart"/>
      <w:r w:rsidRPr="007B6B84">
        <w:rPr>
          <w:snapToGrid w:val="0"/>
        </w:rPr>
        <w:t>Yildiz</w:t>
      </w:r>
      <w:proofErr w:type="spellEnd"/>
      <w:r w:rsidRPr="007B6B84">
        <w:rPr>
          <w:snapToGrid w:val="0"/>
        </w:rPr>
        <w:t xml:space="preserve"> (2012) reforçam essa abordagem ao demonstrar que uma plataforma Stewart 3×3</w:t>
      </w:r>
      <w:ins w:id="803" w:author="Guilherme Miyata" w:date="2025-11-29T02:45:00Z" w16du:dateUtc="2025-11-29T05:45:00Z">
        <w:r w:rsidR="00AF1991" w:rsidRPr="007B6B84">
          <w:rPr>
            <w:snapToGrid w:val="0"/>
          </w:rPr>
          <w:t xml:space="preserve">, uma variante reduzida da plataforma paralela do tipo Stewart, formada por três atuadores lineares conectados a três pontos na base e três pontos na plataforma superior, </w:t>
        </w:r>
        <w:commentRangeStart w:id="804"/>
        <w:commentRangeEnd w:id="804"/>
        <w:r w:rsidR="00AF1991" w:rsidRPr="007B6B84">
          <w:rPr>
            <w:rStyle w:val="Refdecomentrio"/>
          </w:rPr>
          <w:commentReference w:id="804"/>
        </w:r>
        <w:commentRangeStart w:id="805"/>
        <w:commentRangeEnd w:id="805"/>
        <w:r w:rsidR="00AF1991" w:rsidRPr="007B6B84">
          <w:rPr>
            <w:rStyle w:val="Refdecomentrio"/>
          </w:rPr>
          <w:commentReference w:id="805"/>
        </w:r>
      </w:ins>
      <w:r w:rsidRPr="007B6B84">
        <w:rPr>
          <w:snapToGrid w:val="0"/>
        </w:rPr>
        <w:t xml:space="preserve"> pode ser operada como um joystick espacial com realimentação de força, permitindo manipulação precisa de sistemas de múltiplos graus de liberdade com resposta estável, mesmo em cenários que exigem sensibilidade a forças e torques aplicados pelo usuário.</w:t>
      </w:r>
    </w:p>
    <w:p w14:paraId="1D52325B" w14:textId="77777777" w:rsidR="00971C49" w:rsidRPr="007B6B84" w:rsidRDefault="00971C49" w:rsidP="00971C49">
      <w:pPr>
        <w:spacing w:line="360" w:lineRule="auto"/>
        <w:ind w:firstLine="567"/>
        <w:jc w:val="both"/>
        <w:rPr>
          <w:snapToGrid w:val="0"/>
        </w:rPr>
      </w:pPr>
      <w:r w:rsidRPr="007B6B84">
        <w:rPr>
          <w:snapToGrid w:val="0"/>
        </w:rPr>
        <w:t>Embora muitas aplicações industriais priorizem o controle automático, como no caso de plataformas utilizadas para compensação ativa de movimento, o controle manual permanece essencial em sistemas destinados à simulação, treinamento ou inspeção remota. Estudos do NIST (2008) mostram que a operação manual de maquinaria pesada e guindastes robóticos pode ser realizada através de um modo manual da plataforma Stewart, utilizando-a como joystick para controlar manipuladores e sistemas de movimentação de carga com alta precisão.</w:t>
      </w:r>
      <w:commentRangeEnd w:id="801"/>
      <w:r w:rsidR="00087D41" w:rsidRPr="007B6B84">
        <w:rPr>
          <w:rStyle w:val="Refdecomentrio"/>
        </w:rPr>
        <w:commentReference w:id="801"/>
      </w:r>
      <w:commentRangeEnd w:id="802"/>
      <w:r w:rsidR="00AF1991" w:rsidRPr="007B6B84">
        <w:rPr>
          <w:rStyle w:val="Refdecomentrio"/>
        </w:rPr>
        <w:commentReference w:id="802"/>
      </w:r>
    </w:p>
    <w:p w14:paraId="0393516F" w14:textId="6D38F6E5" w:rsidR="00E82650" w:rsidRPr="007B6B84" w:rsidDel="00AF1991" w:rsidRDefault="00971C49" w:rsidP="0094436A">
      <w:pPr>
        <w:spacing w:line="360" w:lineRule="auto"/>
        <w:ind w:firstLine="567"/>
        <w:jc w:val="both"/>
        <w:rPr>
          <w:del w:id="806" w:author="Guilherme Miyata" w:date="2025-11-29T02:46:00Z" w16du:dateUtc="2025-11-29T05:46:00Z"/>
          <w:snapToGrid w:val="0"/>
        </w:rPr>
      </w:pPr>
      <w:commentRangeStart w:id="807"/>
      <w:del w:id="808" w:author="Guilherme Miyata" w:date="2025-11-29T02:46:00Z" w16du:dateUtc="2025-11-29T05:46:00Z">
        <w:r w:rsidRPr="007B6B84" w:rsidDel="00AF1991">
          <w:rPr>
            <w:snapToGrid w:val="0"/>
          </w:rPr>
          <w:delText>Assim, o controle por dispositivos manuais se consolida como uma aplicação complementar, mas amplamente difundida, em plataformas de Stewart voltadas tanto ao ensino quanto à simulação profissional e à pesquisa, permitindo que operadores explorem o espaço de movimento em tempo real, testem limites do sistema e interajam de forma direta com mecanismos de seis graus de liberdade.</w:delText>
        </w:r>
        <w:commentRangeEnd w:id="807"/>
        <w:r w:rsidR="009C04BD" w:rsidRPr="007B6B84" w:rsidDel="00AF1991">
          <w:rPr>
            <w:rStyle w:val="Refdecomentrio"/>
          </w:rPr>
          <w:commentReference w:id="807"/>
        </w:r>
      </w:del>
    </w:p>
    <w:p w14:paraId="74444B47" w14:textId="77777777" w:rsidR="00AF1991" w:rsidRPr="007B6B84" w:rsidRDefault="00AF1991" w:rsidP="00AF1991">
      <w:pPr>
        <w:spacing w:line="360" w:lineRule="auto"/>
        <w:ind w:firstLine="567"/>
        <w:jc w:val="both"/>
        <w:rPr>
          <w:snapToGrid w:val="0"/>
        </w:rPr>
      </w:pPr>
      <w:ins w:id="809" w:author="Guilherme Miyata" w:date="2025-11-29T02:46:00Z" w16du:dateUtc="2025-11-29T05:46:00Z">
        <w:r w:rsidRPr="007B6B84">
          <w:rPr>
            <w:snapToGrid w:val="0"/>
          </w:rPr>
          <w:lastRenderedPageBreak/>
          <w:t>Assim, o controle por dispositivos manuais se consolida como uma aplicação complementar, mas amplamente difundida, em plataformas de Stewart voltadas ao ensino, simulação profissional e pesquisa. No caso deste trabalho, embora não tenha sido implementado um joystick espacial único como os apresentados em estudos específicos da literatura, nos quais um único manipulador físico comanda a plataforma em seis graus de liberdade, foi desenvolvida uma solução funcionalmente equivalente utilizando um controle de videogame convencional, cujos dois joysticks analógicos permitem comandar as translações e rotações, e os gatilhos a elevação em Z da plataforma em tempo real. Essa implementação possibilita ao operador explorar o espaço de movimento de forma contínua, testar limites do sistema, validar a cinemática aplicada e interagir diretamente com o mecanismo desenvolvido.</w:t>
        </w:r>
      </w:ins>
    </w:p>
    <w:p w14:paraId="149DDC1B" w14:textId="184B155F" w:rsidR="005F717F" w:rsidRPr="007B6B84" w:rsidRDefault="003825F8" w:rsidP="005F717F">
      <w:pPr>
        <w:pStyle w:val="sub"/>
        <w:rPr>
          <w:noProof w:val="0"/>
          <w:lang w:val="pt-BR"/>
        </w:rPr>
      </w:pPr>
      <w:bookmarkStart w:id="810" w:name="_Toc213518004"/>
      <w:bookmarkStart w:id="811" w:name="_Toc214231441"/>
      <w:bookmarkStart w:id="812" w:name="_Toc214231555"/>
      <w:bookmarkStart w:id="813" w:name="_Toc215452994"/>
      <w:r w:rsidRPr="007B6B84">
        <w:rPr>
          <w:noProof w:val="0"/>
          <w:lang w:val="pt-BR"/>
        </w:rPr>
        <w:t>Controle</w:t>
      </w:r>
      <w:bookmarkEnd w:id="810"/>
      <w:bookmarkEnd w:id="811"/>
      <w:bookmarkEnd w:id="812"/>
      <w:bookmarkEnd w:id="813"/>
    </w:p>
    <w:p w14:paraId="544615DA" w14:textId="77777777" w:rsidR="007A0BA1" w:rsidRPr="007B6B84" w:rsidRDefault="007A0BA1" w:rsidP="007A0BA1">
      <w:pPr>
        <w:spacing w:line="360" w:lineRule="auto"/>
        <w:ind w:firstLine="567"/>
        <w:jc w:val="both"/>
        <w:rPr>
          <w:snapToGrid w:val="0"/>
        </w:rPr>
      </w:pPr>
      <w:commentRangeStart w:id="814"/>
      <w:r w:rsidRPr="007B6B84">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605282C5" w14:textId="1F5F1246" w:rsidR="009C04BD" w:rsidRPr="007B6B84" w:rsidDel="00AF1991" w:rsidRDefault="009C04BD" w:rsidP="007A0BA1">
      <w:pPr>
        <w:spacing w:line="360" w:lineRule="auto"/>
        <w:ind w:firstLine="567"/>
        <w:jc w:val="both"/>
        <w:rPr>
          <w:del w:id="815" w:author="Guilherme Miyata" w:date="2025-11-29T02:46:00Z" w16du:dateUtc="2025-11-29T05:46:00Z"/>
          <w:snapToGrid w:val="0"/>
        </w:rPr>
      </w:pPr>
      <w:commentRangeStart w:id="816"/>
      <w:del w:id="817" w:author="Guilherme Miyata" w:date="2025-11-29T02:46:00Z" w16du:dateUtc="2025-11-29T05:46:00Z">
        <w:r w:rsidRPr="007B6B84" w:rsidDel="00AF1991">
          <w:rPr>
            <w:snapToGrid w:val="0"/>
          </w:rPr>
          <w:delText xml:space="preserve">Para </w:delText>
        </w:r>
        <w:r w:rsidR="00A12EB6" w:rsidRPr="007B6B84" w:rsidDel="00AF1991">
          <w:rPr>
            <w:snapToGrid w:val="0"/>
          </w:rPr>
          <w:delText>o processo de sintonia do controlador PID, pode-se utilizar um modelo matemático que descreve o comportamento dinâmico do sistema em estudo. Tal modelo pode ser obtido de diversas formas, sendo normalmente realizado seguindo duas abordagens. A modelagem que utiliza de leis físicas e relações teóricas sobre as variáveis envolvidas, chamada de modelagem caixa-branca, é.... A modelagem que utiliza de experimentos realizados no processo, chamada de caixa-preta, é... No segundo caso, no qual é utilizada uma curva de reação do processo usada para estimar parâmetros do modelo, normalmente busca-se modelos mais simples, por exemplo, modelos de função de transferência de primeira ou segunda ordem.</w:delText>
        </w:r>
        <w:commentRangeEnd w:id="816"/>
        <w:r w:rsidR="00A12EB6" w:rsidRPr="007B6B84" w:rsidDel="00AF1991">
          <w:rPr>
            <w:rStyle w:val="Refdecomentrio"/>
          </w:rPr>
          <w:commentReference w:id="816"/>
        </w:r>
      </w:del>
    </w:p>
    <w:p w14:paraId="338DBE62" w14:textId="77777777" w:rsidR="00AF1991" w:rsidRPr="007B6B84" w:rsidRDefault="00AF1991" w:rsidP="00AF1991">
      <w:pPr>
        <w:spacing w:line="360" w:lineRule="auto"/>
        <w:ind w:firstLine="567"/>
        <w:jc w:val="both"/>
        <w:rPr>
          <w:ins w:id="818" w:author="Guilherme Miyata" w:date="2025-11-29T02:46:00Z" w16du:dateUtc="2025-11-29T05:46:00Z"/>
          <w:snapToGrid w:val="0"/>
        </w:rPr>
      </w:pPr>
      <w:ins w:id="819" w:author="Guilherme Miyata" w:date="2025-11-29T02:46:00Z" w16du:dateUtc="2025-11-29T05:46:00Z">
        <w:r w:rsidRPr="007B6B84">
          <w:rPr>
            <w:snapToGrid w:val="0"/>
          </w:rPr>
          <w:t xml:space="preserve">Para o processo de sintonia do controlador PID, pode-se utilizar um modelo matemático que descreve o comportamento dinâmico do sistema em estudo. Tal modelo pode ser obtido de diversas formas, sendo normalmente realizado seguindo duas abordagens. A modelagem que utiliza leis físicas e relações teóricas sobre as variáveis envolvidas, chamada de modelagem caixa-branca, baseia-se em equações diferenciais derivadas de princípios físico-químicos do processo. Já a modelagem caixa-preta utiliza dados experimentais para estimar o comportamento dinâmico sem exigir uma descrição analítica detalhada do sistema. Conforme apresentado por Garcia (2018), esse tipo de modelagem empírica é associado às técnicas de </w:t>
        </w:r>
        <w:r w:rsidRPr="007B6B84">
          <w:rPr>
            <w:snapToGrid w:val="0"/>
          </w:rPr>
          <w:lastRenderedPageBreak/>
          <w:t>identificação de sistemas, nas quais a resposta obtida experimentalmente é utilizada para construir um modelo aproximado do processo.</w:t>
        </w:r>
      </w:ins>
    </w:p>
    <w:p w14:paraId="572A9361" w14:textId="4A6D55C5" w:rsidR="00AF1991" w:rsidRPr="007B6B84" w:rsidRDefault="00AF1991" w:rsidP="00AF1991">
      <w:pPr>
        <w:spacing w:line="360" w:lineRule="auto"/>
        <w:ind w:firstLine="567"/>
        <w:jc w:val="both"/>
        <w:rPr>
          <w:ins w:id="820" w:author="Guilherme Miyata" w:date="2025-11-29T02:46:00Z" w16du:dateUtc="2025-11-29T05:46:00Z"/>
          <w:snapToGrid w:val="0"/>
        </w:rPr>
      </w:pPr>
      <w:ins w:id="821" w:author="Guilherme Miyata" w:date="2025-11-29T02:46:00Z" w16du:dateUtc="2025-11-29T05:46:00Z">
        <w:r w:rsidRPr="007B6B84">
          <w:rPr>
            <w:snapToGrid w:val="0"/>
          </w:rPr>
          <w:t xml:space="preserve">No segundo caso, em que é utilizada uma curva de reação do processo para estimar parâmetros, busca-se normalmente empregar modelos mais simples, tipicamente funções de transferência de primeira ou segunda ordem, com ou sem tempo morto. Esse procedimento consiste em submeter o sistema a sinais de teste padronizados, como degrau, impulso ou senoide, e observar a resposta em malha aberta. Como explicado por Garcia, esses ensaios permitem extrair informações essenciais sobre ganho estático, constantes de tempo e atrasos do processo, possibilitando a construção de modelos empíricos de baixa ordem adequados para fins de análise e sintonia de controladores. Esses modelos, ainda que aproximados, geralmente são suficientes para suportar métodos clássicos de sintonia PID, </w:t>
        </w:r>
        <w:proofErr w:type="spellStart"/>
        <w:r w:rsidRPr="007B6B84">
          <w:rPr>
            <w:snapToGrid w:val="0"/>
          </w:rPr>
          <w:t>fornecer</w:t>
        </w:r>
        <w:proofErr w:type="spellEnd"/>
        <w:r w:rsidRPr="007B6B84">
          <w:rPr>
            <w:snapToGrid w:val="0"/>
          </w:rPr>
          <w:t xml:space="preserve"> uma visão clara do comportamento transitório do processo e permitir a avaliação preliminar de desempenho do sistema de controle.</w:t>
        </w:r>
      </w:ins>
    </w:p>
    <w:p w14:paraId="501D4BAB" w14:textId="411A4D02" w:rsidR="00F636C3" w:rsidRPr="007B6B84" w:rsidRDefault="007A0BA1" w:rsidP="007A0BA1">
      <w:pPr>
        <w:spacing w:line="360" w:lineRule="auto"/>
        <w:ind w:firstLine="567"/>
        <w:jc w:val="both"/>
        <w:rPr>
          <w:ins w:id="822" w:author="Guilherme Miyata" w:date="2025-11-29T02:57:00Z" w16du:dateUtc="2025-11-29T05:57:00Z"/>
          <w:snapToGrid w:val="0"/>
        </w:rPr>
      </w:pPr>
      <w:commentRangeStart w:id="823"/>
      <w:commentRangeStart w:id="824"/>
      <w:r w:rsidRPr="007B6B84">
        <w:rPr>
          <w:snapToGrid w:val="0"/>
        </w:rPr>
        <w:t xml:space="preserve">Os sistemas de primeira ordem são caracterizados por uma única constante de tempo </w:t>
      </w:r>
      <m:oMath>
        <m:r>
          <w:rPr>
            <w:rFonts w:ascii="Cambria Math" w:hAnsi="Cambria Math"/>
            <w:snapToGrid w:val="0"/>
          </w:rPr>
          <m:t>τ</m:t>
        </m:r>
      </m:oMath>
      <w:ins w:id="825" w:author="Anderson Hirata" w:date="2025-11-26T22:21:00Z" w16du:dateUtc="2025-11-27T01:21:00Z">
        <w:r w:rsidR="00826961" w:rsidRPr="007B6B84">
          <w:rPr>
            <w:snapToGrid w:val="0"/>
          </w:rPr>
          <w:t xml:space="preserve"> </w:t>
        </w:r>
      </w:ins>
      <w:r w:rsidRPr="007B6B84">
        <w:rPr>
          <w:snapToGrid w:val="0"/>
        </w:rPr>
        <w:t xml:space="preserve">e </w:t>
      </w:r>
      <w:r w:rsidR="00826961" w:rsidRPr="007B6B84">
        <w:rPr>
          <w:snapToGrid w:val="0"/>
        </w:rPr>
        <w:t xml:space="preserve">um </w:t>
      </w:r>
      <w:r w:rsidRPr="007B6B84">
        <w:rPr>
          <w:snapToGrid w:val="0"/>
        </w:rPr>
        <w:t xml:space="preserve">ganho estático </w:t>
      </w:r>
      <m:oMath>
        <m:r>
          <w:rPr>
            <w:rFonts w:ascii="Cambria Math" w:hAnsi="Cambria Math"/>
            <w:snapToGrid w:val="0"/>
          </w:rPr>
          <m:t>K</m:t>
        </m:r>
      </m:oMath>
      <w:r w:rsidRPr="007B6B84">
        <w:rPr>
          <w:snapToGrid w:val="0"/>
        </w:rPr>
        <w:t xml:space="preserve">, </w:t>
      </w:r>
      <w:r w:rsidR="00826961" w:rsidRPr="007B6B84">
        <w:rPr>
          <w:snapToGrid w:val="0"/>
        </w:rPr>
        <w:t>conforme apresentado na Equação X. A resposta desse sistema a uma entrada degrau</w:t>
      </w:r>
      <w:ins w:id="826" w:author="Guilherme Miyata" w:date="2025-11-29T03:06:00Z" w16du:dateUtc="2025-11-29T06:06:00Z">
        <w:r w:rsidR="00FC4AD1" w:rsidRPr="007B6B84">
          <w:rPr>
            <w:snapToGrid w:val="0"/>
          </w:rPr>
          <w:t xml:space="preserve"> </w:t>
        </w:r>
      </w:ins>
      <w:ins w:id="827" w:author="Guilherme Miyata" w:date="2025-11-29T03:06:00Z">
        <w:r w:rsidR="00FC4AD1" w:rsidRPr="007B6B84">
          <w:rPr>
            <w:snapToGrid w:val="0"/>
          </w:rPr>
          <w:t>apresenta comportamento exponencial, aproximando-se gradualmente do valor de regime permanente. Esse comportamento pode ser visualizado na Figura X, que ilustra a curva típica de um sistema de primeira ordem.</w:t>
        </w:r>
      </w:ins>
      <w:del w:id="828" w:author="Guilherme Miyata" w:date="2025-11-29T03:06:00Z" w16du:dateUtc="2025-11-29T06:06:00Z">
        <w:r w:rsidR="00826961" w:rsidRPr="007B6B84" w:rsidDel="00FC4AD1">
          <w:rPr>
            <w:snapToGrid w:val="0"/>
          </w:rPr>
          <w:delText xml:space="preserve">, representada em função do tempo, é caracterizado por uma curva </w:delText>
        </w:r>
        <w:r w:rsidRPr="007B6B84" w:rsidDel="00FC4AD1">
          <w:rPr>
            <w:snapToGrid w:val="0"/>
          </w:rPr>
          <w:delText>tendendo gradualmente ao valor de regime permanente.</w:delText>
        </w:r>
      </w:del>
      <w:r w:rsidRPr="007B6B84">
        <w:rPr>
          <w:snapToGrid w:val="0"/>
        </w:rPr>
        <w:t xml:space="preserve"> </w:t>
      </w:r>
    </w:p>
    <w:p w14:paraId="74A1630F" w14:textId="20563C0F" w:rsidR="00F636C3" w:rsidRPr="007B6B84" w:rsidRDefault="00F636C3" w:rsidP="007A0BA1">
      <w:pPr>
        <w:spacing w:line="360" w:lineRule="auto"/>
        <w:ind w:firstLine="567"/>
        <w:jc w:val="both"/>
        <w:rPr>
          <w:ins w:id="829" w:author="Guilherme Miyata" w:date="2025-11-29T03:07:00Z" w16du:dateUtc="2025-11-29T06:07:00Z"/>
          <w:snapToGrid w:val="0"/>
        </w:rPr>
      </w:pPr>
      <w:ins w:id="830" w:author="Guilherme Miyata" w:date="2025-11-29T02:57:00Z">
        <w:r w:rsidRPr="007B6B84">
          <w:rPr>
            <w:snapToGrid w:val="0"/>
          </w:rPr>
          <w:t xml:space="preserve">Conforme ilustrado na Figura X, um sistema de primeira ordem submetido a um degrau de amplitude </w:t>
        </w:r>
      </w:ins>
      <m:oMath>
        <m:r>
          <w:ins w:id="831" w:author="Guilherme Miyata" w:date="2025-11-29T02:57:00Z">
            <w:rPr>
              <w:rFonts w:ascii="Cambria Math" w:hAnsi="Cambria Math"/>
              <w:snapToGrid w:val="0"/>
            </w:rPr>
            <m:t>A</m:t>
          </w:ins>
        </m:r>
      </m:oMath>
      <w:ins w:id="832" w:author="Guilherme Miyata" w:date="2025-11-29T02:58:00Z" w16du:dateUtc="2025-11-29T05:58:00Z">
        <w:r w:rsidRPr="007B6B84">
          <w:rPr>
            <w:snapToGrid w:val="0"/>
          </w:rPr>
          <w:t xml:space="preserve"> </w:t>
        </w:r>
      </w:ins>
      <w:ins w:id="833" w:author="Guilherme Miyata" w:date="2025-11-29T02:57:00Z">
        <w:r w:rsidRPr="007B6B84">
          <w:rPr>
            <w:snapToGrid w:val="0"/>
          </w:rPr>
          <w:t xml:space="preserve">apresenta uma resposta exponencial que atinge aproximadamente 63,2% do valor final no instante </w:t>
        </w:r>
      </w:ins>
      <m:oMath>
        <m:r>
          <w:ins w:id="834" w:author="Guilherme Miyata" w:date="2025-11-29T02:57:00Z">
            <w:rPr>
              <w:rFonts w:ascii="Cambria Math" w:hAnsi="Cambria Math"/>
              <w:snapToGrid w:val="0"/>
            </w:rPr>
            <m:t>t=τ</m:t>
          </w:ins>
        </m:r>
      </m:oMath>
      <w:ins w:id="835" w:author="Guilherme Miyata" w:date="2025-11-29T02:57:00Z">
        <w:r w:rsidRPr="007B6B84">
          <w:rPr>
            <w:snapToGrid w:val="0"/>
          </w:rPr>
          <w:t xml:space="preserve">, enquanto cerca de 98% do valor de regime é alcançado em torno de </w:t>
        </w:r>
      </w:ins>
      <m:oMath>
        <m:r>
          <w:ins w:id="836" w:author="Guilherme Miyata" w:date="2025-11-29T02:57:00Z">
            <w:rPr>
              <w:rFonts w:ascii="Cambria Math" w:hAnsi="Cambria Math"/>
              <w:snapToGrid w:val="0"/>
            </w:rPr>
            <m:t>4τ</m:t>
          </w:ins>
        </m:r>
      </m:oMath>
      <w:ins w:id="837" w:author="Guilherme Miyata" w:date="2025-11-29T02:57:00Z">
        <w:r w:rsidRPr="007B6B84">
          <w:rPr>
            <w:snapToGrid w:val="0"/>
          </w:rPr>
          <w:t xml:space="preserve">. A constante de tempo </w:t>
        </w:r>
      </w:ins>
      <m:oMath>
        <m:r>
          <w:ins w:id="838" w:author="Guilherme Miyata" w:date="2025-11-29T02:57:00Z">
            <w:rPr>
              <w:rFonts w:ascii="Cambria Math" w:hAnsi="Cambria Math"/>
              <w:snapToGrid w:val="0"/>
            </w:rPr>
            <m:t>τ</m:t>
          </w:ins>
        </m:r>
      </m:oMath>
      <w:ins w:id="839" w:author="Guilherme Miyata" w:date="2025-11-29T02:57:00Z">
        <w:r w:rsidRPr="007B6B84">
          <w:rPr>
            <w:snapToGrid w:val="0"/>
          </w:rPr>
          <w:t>está diretamente associada à velocidade de resposta do sistema, enquanto o ganho estático determina a amplitude final atingida. A caracterização desses parâmetros é essencial para a identificação de modelos a partir de curvas de reação e será utilizada posteriormente na interpretação dos resultados experimentais.</w:t>
        </w:r>
      </w:ins>
    </w:p>
    <w:p w14:paraId="552CEF78" w14:textId="77777777" w:rsidR="00FC4AD1" w:rsidRPr="007B6B84" w:rsidRDefault="00FC4AD1" w:rsidP="007A0BA1">
      <w:pPr>
        <w:spacing w:line="360" w:lineRule="auto"/>
        <w:ind w:firstLine="567"/>
        <w:jc w:val="both"/>
        <w:rPr>
          <w:ins w:id="840" w:author="Guilherme Miyata" w:date="2025-11-29T03:07:00Z" w16du:dateUtc="2025-11-29T06:07:00Z"/>
          <w:snapToGrid w:val="0"/>
        </w:rPr>
      </w:pPr>
    </w:p>
    <w:p w14:paraId="55F5FEC5" w14:textId="77777777" w:rsidR="00FC4AD1" w:rsidRPr="007B6B84" w:rsidRDefault="00FC4AD1">
      <w:pPr>
        <w:keepNext/>
        <w:spacing w:line="360" w:lineRule="auto"/>
        <w:jc w:val="center"/>
        <w:rPr>
          <w:ins w:id="841" w:author="Guilherme Miyata" w:date="2025-11-29T03:08:00Z" w16du:dateUtc="2025-11-29T06:08:00Z"/>
        </w:rPr>
        <w:pPrChange w:id="842" w:author="Guilherme Miyata" w:date="2025-11-29T03:08:00Z" w16du:dateUtc="2025-11-29T06:08:00Z">
          <w:pPr>
            <w:spacing w:line="360" w:lineRule="auto"/>
            <w:ind w:firstLine="567"/>
            <w:jc w:val="center"/>
          </w:pPr>
        </w:pPrChange>
      </w:pPr>
      <w:ins w:id="843" w:author="Guilherme Miyata" w:date="2025-11-29T03:07:00Z" w16du:dateUtc="2025-11-29T06:07:00Z">
        <w:r w:rsidRPr="00091E0D">
          <w:rPr>
            <w:noProof/>
            <w:snapToGrid w:val="0"/>
          </w:rPr>
          <w:lastRenderedPageBreak/>
          <w:drawing>
            <wp:inline distT="0" distB="0" distL="0" distR="0" wp14:anchorId="6E783C71" wp14:editId="29C06EEF">
              <wp:extent cx="4581169" cy="3402419"/>
              <wp:effectExtent l="0" t="0" r="0" b="7620"/>
              <wp:docPr id="1831774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4005" name=""/>
                      <pic:cNvPicPr/>
                    </pic:nvPicPr>
                    <pic:blipFill>
                      <a:blip r:embed="rId23"/>
                      <a:stretch>
                        <a:fillRect/>
                      </a:stretch>
                    </pic:blipFill>
                    <pic:spPr>
                      <a:xfrm>
                        <a:off x="0" y="0"/>
                        <a:ext cx="4592914" cy="3411142"/>
                      </a:xfrm>
                      <a:prstGeom prst="rect">
                        <a:avLst/>
                      </a:prstGeom>
                    </pic:spPr>
                  </pic:pic>
                </a:graphicData>
              </a:graphic>
            </wp:inline>
          </w:drawing>
        </w:r>
      </w:ins>
    </w:p>
    <w:p w14:paraId="799FAE67" w14:textId="36901E39" w:rsidR="00FC4AD1" w:rsidRPr="007B6B84" w:rsidRDefault="00FC4AD1" w:rsidP="00FC4AD1">
      <w:pPr>
        <w:pStyle w:val="Legenda"/>
        <w:rPr>
          <w:ins w:id="844" w:author="Guilherme Miyata" w:date="2025-11-29T03:08:00Z" w16du:dateUtc="2025-11-29T06:08:00Z"/>
        </w:rPr>
      </w:pPr>
      <w:bookmarkStart w:id="845" w:name="_Toc215424456"/>
      <w:bookmarkStart w:id="846" w:name="_Toc215443528"/>
      <w:ins w:id="847" w:author="Guilherme Miyata" w:date="2025-11-29T03:08:00Z" w16du:dateUtc="2025-11-29T06:08:00Z">
        <w:r w:rsidRPr="007B6B84">
          <w:t xml:space="preserve">Figura </w:t>
        </w:r>
        <w:r w:rsidRPr="007B6B84">
          <w:fldChar w:fldCharType="begin"/>
        </w:r>
        <w:r w:rsidRPr="007B6B84">
          <w:instrText xml:space="preserve"> SEQ Figura \* ARABIC </w:instrText>
        </w:r>
      </w:ins>
      <w:r w:rsidRPr="007B6B84">
        <w:fldChar w:fldCharType="separate"/>
      </w:r>
      <w:r w:rsidR="00CE3F9E" w:rsidRPr="007B6B84">
        <w:t>11</w:t>
      </w:r>
      <w:ins w:id="848" w:author="Guilherme Miyata" w:date="2025-11-29T03:08:00Z" w16du:dateUtc="2025-11-29T06:08:00Z">
        <w:r w:rsidRPr="007B6B84">
          <w:fldChar w:fldCharType="end"/>
        </w:r>
        <w:r w:rsidRPr="007B6B84">
          <w:t xml:space="preserve">: </w:t>
        </w:r>
      </w:ins>
      <w:ins w:id="849" w:author="Guilherme Miyata" w:date="2025-11-29T03:08:00Z">
        <w:r w:rsidRPr="007B6B84">
          <w:t xml:space="preserve">Resposta </w:t>
        </w:r>
      </w:ins>
      <w:ins w:id="850" w:author="Guilherme Miyata" w:date="2025-11-29T03:08:00Z" w16du:dateUtc="2025-11-29T06:08:00Z">
        <w:r w:rsidRPr="007B6B84">
          <w:t>T</w:t>
        </w:r>
      </w:ins>
      <w:ins w:id="851" w:author="Guilherme Miyata" w:date="2025-11-29T03:08:00Z">
        <w:r w:rsidRPr="007B6B84">
          <w:t xml:space="preserve">ípica de um </w:t>
        </w:r>
      </w:ins>
      <w:ins w:id="852" w:author="Guilherme Miyata" w:date="2025-11-29T03:08:00Z" w16du:dateUtc="2025-11-29T06:08:00Z">
        <w:r w:rsidRPr="007B6B84">
          <w:t>S</w:t>
        </w:r>
      </w:ins>
      <w:ins w:id="853" w:author="Guilherme Miyata" w:date="2025-11-29T03:08:00Z">
        <w:r w:rsidRPr="007B6B84">
          <w:t xml:space="preserve">istema de </w:t>
        </w:r>
      </w:ins>
      <w:ins w:id="854" w:author="Guilherme Miyata" w:date="2025-11-29T03:08:00Z" w16du:dateUtc="2025-11-29T06:08:00Z">
        <w:r w:rsidRPr="007B6B84">
          <w:t>P</w:t>
        </w:r>
      </w:ins>
      <w:ins w:id="855" w:author="Guilherme Miyata" w:date="2025-11-29T03:08:00Z">
        <w:r w:rsidRPr="007B6B84">
          <w:t xml:space="preserve">rimeira </w:t>
        </w:r>
      </w:ins>
      <w:ins w:id="856" w:author="Guilherme Miyata" w:date="2025-11-29T03:08:00Z" w16du:dateUtc="2025-11-29T06:08:00Z">
        <w:r w:rsidRPr="007B6B84">
          <w:t>O</w:t>
        </w:r>
      </w:ins>
      <w:ins w:id="857" w:author="Guilherme Miyata" w:date="2025-11-29T03:08:00Z">
        <w:r w:rsidRPr="007B6B84">
          <w:t xml:space="preserve">rdem a um </w:t>
        </w:r>
      </w:ins>
      <w:ins w:id="858" w:author="Guilherme Miyata" w:date="2025-11-29T03:08:00Z" w16du:dateUtc="2025-11-29T06:08:00Z">
        <w:r w:rsidRPr="007B6B84">
          <w:t>D</w:t>
        </w:r>
      </w:ins>
      <w:ins w:id="859" w:author="Guilherme Miyata" w:date="2025-11-29T03:08:00Z">
        <w:r w:rsidRPr="007B6B84">
          <w:t>egrau</w:t>
        </w:r>
      </w:ins>
      <w:bookmarkEnd w:id="845"/>
      <w:bookmarkEnd w:id="846"/>
    </w:p>
    <w:p w14:paraId="262D88D6" w14:textId="37D9AB74" w:rsidR="00FC4AD1" w:rsidRPr="007B6B84" w:rsidRDefault="00FC4AD1" w:rsidP="00FC4AD1">
      <w:pPr>
        <w:jc w:val="center"/>
        <w:rPr>
          <w:ins w:id="860" w:author="Guilherme Miyata" w:date="2025-11-29T03:09:00Z" w16du:dateUtc="2025-11-29T06:09:00Z"/>
        </w:rPr>
      </w:pPr>
      <w:ins w:id="861" w:author="Guilherme Miyata" w:date="2025-11-29T03:08:00Z" w16du:dateUtc="2025-11-29T06:08:00Z">
        <w:r w:rsidRPr="007B6B84">
          <w:t>Fonte: Garcia,</w:t>
        </w:r>
      </w:ins>
      <w:ins w:id="862" w:author="Guilherme Miyata" w:date="2025-11-29T03:09:00Z" w16du:dateUtc="2025-11-29T06:09:00Z">
        <w:r w:rsidRPr="007B6B84">
          <w:t xml:space="preserve"> 2018</w:t>
        </w:r>
      </w:ins>
    </w:p>
    <w:p w14:paraId="10489E98" w14:textId="77777777" w:rsidR="00FC4AD1" w:rsidRPr="007B6B84" w:rsidRDefault="00FC4AD1" w:rsidP="00FC4AD1">
      <w:pPr>
        <w:jc w:val="center"/>
        <w:rPr>
          <w:ins w:id="863" w:author="Guilherme Miyata" w:date="2025-11-29T03:10:00Z" w16du:dateUtc="2025-11-29T06:10:00Z"/>
        </w:rPr>
      </w:pPr>
    </w:p>
    <w:p w14:paraId="65042818" w14:textId="77777777" w:rsidR="00FC4AD1" w:rsidRPr="007B6B84" w:rsidRDefault="00FC4AD1" w:rsidP="00FC4AD1">
      <w:pPr>
        <w:jc w:val="center"/>
        <w:rPr>
          <w:ins w:id="864" w:author="Guilherme Miyata" w:date="2025-11-29T03:10:00Z" w16du:dateUtc="2025-11-29T06:10:00Z"/>
        </w:rPr>
      </w:pPr>
    </w:p>
    <w:p w14:paraId="563C2FE8" w14:textId="752B3C08" w:rsidR="00FC4AD1" w:rsidRPr="007B6B84" w:rsidRDefault="00FC4AD1" w:rsidP="00FC4AD1">
      <w:pPr>
        <w:spacing w:line="360" w:lineRule="auto"/>
        <w:ind w:firstLine="567"/>
        <w:jc w:val="both"/>
        <w:rPr>
          <w:ins w:id="865" w:author="Guilherme Miyata" w:date="2025-11-29T03:10:00Z" w16du:dateUtc="2025-11-29T06:10:00Z"/>
          <w:snapToGrid w:val="0"/>
        </w:rPr>
      </w:pPr>
      <w:ins w:id="866" w:author="Guilherme Miyata" w:date="2025-11-29T03:10:00Z" w16du:dateUtc="2025-11-29T06:10:00Z">
        <w:r w:rsidRPr="007B6B84">
          <w:rPr>
            <w:snapToGrid w:val="0"/>
          </w:rPr>
          <w:t xml:space="preserve">A partir da Figura X, observa-se que a saída </w:t>
        </w:r>
      </w:ins>
      <m:oMath>
        <m:r>
          <w:ins w:id="867" w:author="Guilherme Miyata" w:date="2025-11-29T03:10:00Z" w16du:dateUtc="2025-11-29T06:10:00Z">
            <w:rPr>
              <w:rFonts w:ascii="Cambria Math" w:hAnsi="Cambria Math"/>
              <w:snapToGrid w:val="0"/>
            </w:rPr>
            <m:t>y</m:t>
          </w:ins>
        </m:r>
        <m:r>
          <w:ins w:id="868" w:author="Guilherme Miyata" w:date="2025-11-29T03:10:00Z" w16du:dateUtc="2025-11-29T06:10:00Z">
            <m:rPr>
              <m:sty m:val="p"/>
            </m:rPr>
            <w:rPr>
              <w:rFonts w:ascii="Cambria Math" w:hAnsi="Cambria Math"/>
              <w:snapToGrid w:val="0"/>
            </w:rPr>
            <m:t>(</m:t>
          </w:ins>
        </m:r>
        <m:r>
          <w:ins w:id="869" w:author="Guilherme Miyata" w:date="2025-11-29T03:10:00Z" w16du:dateUtc="2025-11-29T06:10:00Z">
            <w:rPr>
              <w:rFonts w:ascii="Cambria Math" w:hAnsi="Cambria Math"/>
              <w:snapToGrid w:val="0"/>
            </w:rPr>
            <m:t>t</m:t>
          </w:ins>
        </m:r>
        <m:r>
          <w:ins w:id="870" w:author="Guilherme Miyata" w:date="2025-11-29T03:10:00Z" w16du:dateUtc="2025-11-29T06:10:00Z">
            <m:rPr>
              <m:sty m:val="p"/>
            </m:rPr>
            <w:rPr>
              <w:rFonts w:ascii="Cambria Math" w:hAnsi="Cambria Math"/>
              <w:snapToGrid w:val="0"/>
            </w:rPr>
            <m:t>)</m:t>
          </w:ins>
        </m:r>
      </m:oMath>
      <w:ins w:id="871" w:author="Guilherme Miyata" w:date="2025-11-29T03:10:00Z" w16du:dateUtc="2025-11-29T06:10:00Z">
        <w:r w:rsidRPr="007B6B84">
          <w:rPr>
            <w:snapToGrid w:val="0"/>
          </w:rPr>
          <w:t xml:space="preserve"> cresce até atingir o valor final determinado pelo ganho estático. No instante </w:t>
        </w:r>
      </w:ins>
      <m:oMath>
        <m:r>
          <w:ins w:id="872" w:author="Guilherme Miyata" w:date="2025-11-29T03:10:00Z" w16du:dateUtc="2025-11-29T06:10:00Z">
            <w:rPr>
              <w:rFonts w:ascii="Cambria Math" w:hAnsi="Cambria Math"/>
              <w:snapToGrid w:val="0"/>
            </w:rPr>
            <m:t>t</m:t>
          </w:ins>
        </m:r>
        <m:r>
          <w:ins w:id="873" w:author="Guilherme Miyata" w:date="2025-11-29T03:10:00Z" w16du:dateUtc="2025-11-29T06:10:00Z">
            <m:rPr>
              <m:sty m:val="p"/>
            </m:rPr>
            <w:rPr>
              <w:rFonts w:ascii="Cambria Math" w:hAnsi="Cambria Math"/>
              <w:snapToGrid w:val="0"/>
            </w:rPr>
            <m:t>=</m:t>
          </w:ins>
        </m:r>
        <m:r>
          <w:ins w:id="874" w:author="Guilherme Miyata" w:date="2025-11-29T03:10:00Z" w16du:dateUtc="2025-11-29T06:10:00Z">
            <w:rPr>
              <w:rFonts w:ascii="Cambria Math" w:hAnsi="Cambria Math"/>
              <w:snapToGrid w:val="0"/>
            </w:rPr>
            <m:t>τ</m:t>
          </w:ins>
        </m:r>
      </m:oMath>
      <w:ins w:id="875" w:author="Guilherme Miyata" w:date="2025-11-29T03:10:00Z" w16du:dateUtc="2025-11-29T06:10:00Z">
        <w:r w:rsidRPr="007B6B84">
          <w:rPr>
            <w:snapToGrid w:val="0"/>
          </w:rPr>
          <w:t xml:space="preserve">, o sistema alcança aproximadamente 63,2% do valor de regime, o que caracteriza a constante de tempo como uma medida direta da rapidez da resposta. Após cerca de </w:t>
        </w:r>
      </w:ins>
      <m:oMath>
        <m:r>
          <w:ins w:id="876" w:author="Guilherme Miyata" w:date="2025-11-29T03:10:00Z" w16du:dateUtc="2025-11-29T06:10:00Z">
            <m:rPr>
              <m:sty m:val="p"/>
            </m:rPr>
            <w:rPr>
              <w:rFonts w:ascii="Cambria Math" w:hAnsi="Cambria Math"/>
              <w:snapToGrid w:val="0"/>
            </w:rPr>
            <m:t>4</m:t>
          </w:ins>
        </m:r>
        <m:r>
          <w:ins w:id="877" w:author="Guilherme Miyata" w:date="2025-11-29T03:10:00Z" w16du:dateUtc="2025-11-29T06:10:00Z">
            <w:rPr>
              <w:rFonts w:ascii="Cambria Math" w:hAnsi="Cambria Math"/>
              <w:snapToGrid w:val="0"/>
            </w:rPr>
            <m:t>τ</m:t>
          </w:ins>
        </m:r>
      </m:oMath>
      <w:ins w:id="878" w:author="Guilherme Miyata" w:date="2025-11-29T03:10:00Z" w16du:dateUtc="2025-11-29T06:10:00Z">
        <w:r w:rsidRPr="007B6B84">
          <w:rPr>
            <w:snapToGrid w:val="0"/>
          </w:rPr>
          <w:t>, a curva já se encontra muito próxima do regime permanente (aproximadamente 98% do valor final). Esses elementos, ganho e constante de tempo, constituem a base da modelagem de primeira (GARCIA, 2018).</w:t>
        </w:r>
      </w:ins>
    </w:p>
    <w:p w14:paraId="4A8EF7F7" w14:textId="77777777" w:rsidR="00FC4AD1" w:rsidRPr="007B6B84" w:rsidRDefault="00FC4AD1">
      <w:pPr>
        <w:jc w:val="both"/>
        <w:rPr>
          <w:ins w:id="879" w:author="Guilherme Miyata" w:date="2025-11-29T03:09:00Z" w16du:dateUtc="2025-11-29T06:09:00Z"/>
        </w:rPr>
        <w:pPrChange w:id="880" w:author="Guilherme Miyata" w:date="2025-11-29T03:10:00Z" w16du:dateUtc="2025-11-29T06:10:00Z">
          <w:pPr>
            <w:jc w:val="center"/>
          </w:pPr>
        </w:pPrChange>
      </w:pPr>
    </w:p>
    <w:p w14:paraId="4EF1438C" w14:textId="5057B73C" w:rsidR="007A0BA1" w:rsidRDefault="007A0BA1" w:rsidP="007A0BA1">
      <w:pPr>
        <w:spacing w:line="360" w:lineRule="auto"/>
        <w:ind w:firstLine="567"/>
        <w:jc w:val="both"/>
        <w:rPr>
          <w:snapToGrid w:val="0"/>
        </w:rPr>
      </w:pPr>
      <w:r w:rsidRPr="007B6B84">
        <w:rPr>
          <w:snapToGrid w:val="0"/>
        </w:rPr>
        <w:t>Sua função de transferência típica é dada por:</w:t>
      </w:r>
      <w:commentRangeEnd w:id="823"/>
      <w:r w:rsidR="00263C07" w:rsidRPr="007B6B84">
        <w:rPr>
          <w:rStyle w:val="Refdecomentrio"/>
        </w:rPr>
        <w:commentReference w:id="823"/>
      </w:r>
    </w:p>
    <w:tbl>
      <w:tblPr>
        <w:tblW w:w="8720" w:type="dxa"/>
        <w:jc w:val="center"/>
        <w:tblLayout w:type="fixed"/>
        <w:tblLook w:val="0000" w:firstRow="0" w:lastRow="0" w:firstColumn="0" w:lastColumn="0" w:noHBand="0" w:noVBand="0"/>
      </w:tblPr>
      <w:tblGrid>
        <w:gridCol w:w="7655"/>
        <w:gridCol w:w="1065"/>
      </w:tblGrid>
      <w:tr w:rsidR="00C76EB0" w14:paraId="08355EA1" w14:textId="77777777" w:rsidTr="006A46DE">
        <w:trPr>
          <w:trHeight w:val="532"/>
          <w:jc w:val="center"/>
        </w:trPr>
        <w:tc>
          <w:tcPr>
            <w:tcW w:w="7655" w:type="dxa"/>
            <w:vAlign w:val="center"/>
          </w:tcPr>
          <w:p w14:paraId="5AC60D00" w14:textId="5AADE561" w:rsidR="00C76EB0" w:rsidRPr="007B6B84" w:rsidRDefault="00C76EB0" w:rsidP="00C76EB0">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tc>
        <w:tc>
          <w:tcPr>
            <w:tcW w:w="1065" w:type="dxa"/>
            <w:vAlign w:val="center"/>
          </w:tcPr>
          <w:p w14:paraId="7AED99E2" w14:textId="77777777" w:rsidR="00C76EB0" w:rsidRDefault="00C76EB0" w:rsidP="006A46DE">
            <w:pPr>
              <w:pStyle w:val="Equao"/>
            </w:pPr>
          </w:p>
        </w:tc>
      </w:tr>
    </w:tbl>
    <w:p w14:paraId="11A35127" w14:textId="77777777" w:rsidR="007A0BA1" w:rsidRDefault="007A0BA1" w:rsidP="007A0BA1">
      <w:pPr>
        <w:spacing w:line="360" w:lineRule="auto"/>
        <w:ind w:firstLine="567"/>
        <w:jc w:val="both"/>
        <w:rPr>
          <w:snapToGrid w:val="0"/>
        </w:rPr>
      </w:pPr>
      <w:r w:rsidRPr="007B6B84">
        <w:rPr>
          <w:snapToGrid w:val="0"/>
        </w:rPr>
        <w:t xml:space="preserve">Quando existe </w:t>
      </w:r>
      <w:commentRangeStart w:id="881"/>
      <w:r w:rsidRPr="007B6B84">
        <w:rPr>
          <w:snapToGrid w:val="0"/>
        </w:rPr>
        <w:t xml:space="preserve">um atraso de transporte (ou tempo morto), </w:t>
      </w:r>
      <w:commentRangeEnd w:id="881"/>
      <w:r w:rsidR="00263C07" w:rsidRPr="007B6B84">
        <w:rPr>
          <w:rStyle w:val="Refdecomentrio"/>
        </w:rPr>
        <w:commentReference w:id="881"/>
      </w:r>
      <w:r w:rsidRPr="007B6B84">
        <w:rPr>
          <w:snapToGrid w:val="0"/>
        </w:rPr>
        <w:t>o modelo é representado como:</w:t>
      </w:r>
    </w:p>
    <w:tbl>
      <w:tblPr>
        <w:tblW w:w="8720" w:type="dxa"/>
        <w:jc w:val="center"/>
        <w:tblLayout w:type="fixed"/>
        <w:tblLook w:val="0000" w:firstRow="0" w:lastRow="0" w:firstColumn="0" w:lastColumn="0" w:noHBand="0" w:noVBand="0"/>
      </w:tblPr>
      <w:tblGrid>
        <w:gridCol w:w="7655"/>
        <w:gridCol w:w="1065"/>
      </w:tblGrid>
      <w:tr w:rsidR="00C76EB0" w14:paraId="0A366260" w14:textId="77777777" w:rsidTr="006A46DE">
        <w:trPr>
          <w:trHeight w:val="532"/>
          <w:jc w:val="center"/>
        </w:trPr>
        <w:tc>
          <w:tcPr>
            <w:tcW w:w="7655" w:type="dxa"/>
            <w:vAlign w:val="center"/>
          </w:tcPr>
          <w:p w14:paraId="1EE66E38" w14:textId="668702DD" w:rsidR="00C76EB0" w:rsidRPr="007B6B84" w:rsidRDefault="00C76EB0" w:rsidP="00C76EB0">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tc>
        <w:tc>
          <w:tcPr>
            <w:tcW w:w="1065" w:type="dxa"/>
            <w:vAlign w:val="center"/>
          </w:tcPr>
          <w:p w14:paraId="091F20B5" w14:textId="77777777" w:rsidR="00C76EB0" w:rsidRDefault="00C76EB0" w:rsidP="006A46DE">
            <w:pPr>
              <w:pStyle w:val="Equao"/>
            </w:pPr>
          </w:p>
        </w:tc>
      </w:tr>
    </w:tbl>
    <w:p w14:paraId="08DED1DB" w14:textId="0DDC3A50" w:rsidR="007A0BA1" w:rsidRPr="007B6B84" w:rsidRDefault="007A0BA1" w:rsidP="007B6315">
      <w:pPr>
        <w:spacing w:line="360" w:lineRule="auto"/>
        <w:ind w:firstLine="567"/>
        <w:jc w:val="both"/>
        <w:rPr>
          <w:snapToGrid w:val="0"/>
        </w:rPr>
      </w:pPr>
      <w:r w:rsidRPr="007B6B84">
        <w:rPr>
          <w:snapToGrid w:val="0"/>
        </w:rPr>
        <w:t xml:space="preserve">Esses modelos são amplamente empregados na análise de processos industriais autorregulados, por apresentarem comportamento estável e resposta suave. </w:t>
      </w:r>
      <w:commentRangeEnd w:id="824"/>
      <w:r w:rsidR="00263C07" w:rsidRPr="007B6B84">
        <w:rPr>
          <w:rStyle w:val="Refdecomentrio"/>
        </w:rPr>
        <w:commentReference w:id="824"/>
      </w:r>
    </w:p>
    <w:p w14:paraId="5E36BFCF" w14:textId="77777777" w:rsidR="007B6315" w:rsidRPr="007B6B84" w:rsidRDefault="007B6315" w:rsidP="007B6315">
      <w:pPr>
        <w:spacing w:line="360" w:lineRule="auto"/>
        <w:ind w:firstLine="567"/>
        <w:jc w:val="both"/>
        <w:rPr>
          <w:snapToGrid w:val="0"/>
        </w:rPr>
      </w:pPr>
    </w:p>
    <w:p w14:paraId="6548AFA7" w14:textId="77777777" w:rsidR="007A0BA1" w:rsidRPr="007B6B84" w:rsidRDefault="007A0BA1" w:rsidP="007A0BA1">
      <w:pPr>
        <w:spacing w:line="360" w:lineRule="auto"/>
        <w:ind w:firstLine="567"/>
        <w:jc w:val="both"/>
        <w:rPr>
          <w:snapToGrid w:val="0"/>
        </w:rPr>
      </w:pPr>
      <w:r w:rsidRPr="007B6B84">
        <w:rPr>
          <w:snapToGrid w:val="0"/>
        </w:rPr>
        <w:lastRenderedPageBreak/>
        <w:t xml:space="preserve">Já os sistemas de segunda ordem possuem dois polos e descrevem uma faixa mais ampla de comportamentos dinâmicos, podendo ser </w:t>
      </w:r>
      <w:proofErr w:type="spellStart"/>
      <w:r w:rsidRPr="007B6B84">
        <w:rPr>
          <w:snapToGrid w:val="0"/>
        </w:rPr>
        <w:t>subamortecidos</w:t>
      </w:r>
      <w:proofErr w:type="spellEnd"/>
      <w:r w:rsidRPr="007B6B84">
        <w:rPr>
          <w:snapToGrid w:val="0"/>
        </w:rPr>
        <w:t xml:space="preserve">, criticamente amortecidos ou superamortecidos, dependendo do coeficiente de amortecimento </w:t>
      </w:r>
      <m:oMath>
        <m:r>
          <w:rPr>
            <w:rFonts w:ascii="Cambria Math" w:hAnsi="Cambria Math"/>
            <w:snapToGrid w:val="0"/>
          </w:rPr>
          <m:t>ζ</m:t>
        </m:r>
      </m:oMath>
      <w:r w:rsidRPr="007B6B84">
        <w:rPr>
          <w:snapToGrid w:val="0"/>
        </w:rPr>
        <w:t>.</w:t>
      </w:r>
    </w:p>
    <w:p w14:paraId="23164173" w14:textId="77777777" w:rsidR="00462E25" w:rsidRPr="007B6B84" w:rsidRDefault="007A0BA1" w:rsidP="00462E25">
      <w:pPr>
        <w:keepNext/>
        <w:spacing w:line="360" w:lineRule="auto"/>
        <w:jc w:val="center"/>
      </w:pPr>
      <w:r w:rsidRPr="00091E0D">
        <w:rPr>
          <w:noProof/>
          <w:snapToGrid w:val="0"/>
        </w:rPr>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24"/>
                    <a:stretch>
                      <a:fillRect/>
                    </a:stretch>
                  </pic:blipFill>
                  <pic:spPr>
                    <a:xfrm>
                      <a:off x="0" y="0"/>
                      <a:ext cx="3846004" cy="3100552"/>
                    </a:xfrm>
                    <a:prstGeom prst="rect">
                      <a:avLst/>
                    </a:prstGeom>
                  </pic:spPr>
                </pic:pic>
              </a:graphicData>
            </a:graphic>
          </wp:inline>
        </w:drawing>
      </w:r>
    </w:p>
    <w:p w14:paraId="7FBF4901" w14:textId="09EE0431" w:rsidR="005017F1" w:rsidRPr="007B6B84" w:rsidRDefault="00462E25" w:rsidP="00462E25">
      <w:pPr>
        <w:pStyle w:val="Legenda"/>
      </w:pPr>
      <w:bookmarkStart w:id="882" w:name="_Toc215424457"/>
      <w:bookmarkStart w:id="883" w:name="_Toc215443529"/>
      <w:r w:rsidRPr="007B6B84">
        <w:t xml:space="preserve">Figura </w:t>
      </w:r>
      <w:fldSimple w:instr=" SEQ Figura \* ARABIC ">
        <w:r w:rsidR="00CE3F9E" w:rsidRPr="007B6B84">
          <w:t>12</w:t>
        </w:r>
      </w:fldSimple>
      <w:r w:rsidRPr="007B6B84">
        <w:t xml:space="preserve">: Comparação das curvas com diferentes </w:t>
      </w:r>
      <m:oMath>
        <m:r>
          <w:rPr>
            <w:rFonts w:ascii="Cambria Math" w:hAnsi="Cambria Math"/>
            <w:snapToGrid w:val="0"/>
          </w:rPr>
          <m:t>ζ</m:t>
        </m:r>
      </m:oMath>
      <w:r w:rsidRPr="007B6B84">
        <w:rPr>
          <w:iCs/>
          <w:snapToGrid w:val="0"/>
        </w:rPr>
        <w:t>.</w:t>
      </w:r>
      <w:bookmarkEnd w:id="882"/>
      <w:bookmarkEnd w:id="883"/>
    </w:p>
    <w:p w14:paraId="49858E72" w14:textId="2950596C" w:rsidR="005017F1" w:rsidRPr="007B6B84" w:rsidRDefault="005017F1" w:rsidP="005017F1">
      <w:pPr>
        <w:jc w:val="center"/>
        <w:rPr>
          <w:sz w:val="22"/>
          <w:szCs w:val="22"/>
        </w:rPr>
      </w:pPr>
      <w:r w:rsidRPr="007B6B84">
        <w:rPr>
          <w:sz w:val="22"/>
          <w:szCs w:val="22"/>
        </w:rPr>
        <w:t>Fonte:</w:t>
      </w:r>
      <w:r w:rsidR="007051BF" w:rsidRPr="007B6B84">
        <w:rPr>
          <w:sz w:val="22"/>
          <w:szCs w:val="22"/>
        </w:rPr>
        <w:t xml:space="preserve"> Engenharia de Controle Moderno (OGATA, 2011)</w:t>
      </w:r>
    </w:p>
    <w:p w14:paraId="258255CD" w14:textId="77777777" w:rsidR="005017F1" w:rsidRPr="007B6B84" w:rsidRDefault="005017F1" w:rsidP="005017F1">
      <w:pPr>
        <w:jc w:val="center"/>
      </w:pPr>
    </w:p>
    <w:p w14:paraId="20235C95" w14:textId="18A9C697" w:rsidR="007A0BA1" w:rsidRDefault="007A0BA1" w:rsidP="005017F1">
      <w:pPr>
        <w:spacing w:line="360" w:lineRule="auto"/>
        <w:rPr>
          <w:snapToGrid w:val="0"/>
        </w:rPr>
      </w:pPr>
      <w:r w:rsidRPr="007B6B84">
        <w:rPr>
          <w:snapToGrid w:val="0"/>
        </w:rPr>
        <w:t>Sua função de transferência geral pode ser expressa por:</w:t>
      </w:r>
    </w:p>
    <w:tbl>
      <w:tblPr>
        <w:tblW w:w="8720" w:type="dxa"/>
        <w:jc w:val="center"/>
        <w:tblLayout w:type="fixed"/>
        <w:tblLook w:val="0000" w:firstRow="0" w:lastRow="0" w:firstColumn="0" w:lastColumn="0" w:noHBand="0" w:noVBand="0"/>
      </w:tblPr>
      <w:tblGrid>
        <w:gridCol w:w="7655"/>
        <w:gridCol w:w="1065"/>
      </w:tblGrid>
      <w:tr w:rsidR="00C76EB0" w14:paraId="7800D827" w14:textId="77777777" w:rsidTr="006A46DE">
        <w:trPr>
          <w:trHeight w:val="532"/>
          <w:jc w:val="center"/>
        </w:trPr>
        <w:tc>
          <w:tcPr>
            <w:tcW w:w="7655" w:type="dxa"/>
            <w:vAlign w:val="center"/>
          </w:tcPr>
          <w:p w14:paraId="69340F81" w14:textId="5006F21A" w:rsidR="00C76EB0" w:rsidRPr="007B6B84" w:rsidRDefault="00C76EB0" w:rsidP="00C76EB0">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tc>
        <w:tc>
          <w:tcPr>
            <w:tcW w:w="1065" w:type="dxa"/>
            <w:vAlign w:val="center"/>
          </w:tcPr>
          <w:p w14:paraId="0D43AAEC" w14:textId="77777777" w:rsidR="00C76EB0" w:rsidRDefault="00C76EB0" w:rsidP="006A46DE">
            <w:pPr>
              <w:pStyle w:val="Equao"/>
            </w:pPr>
          </w:p>
        </w:tc>
      </w:tr>
    </w:tbl>
    <w:p w14:paraId="19B87A1D" w14:textId="77777777" w:rsidR="007A0BA1" w:rsidRPr="007B6B84" w:rsidRDefault="007A0BA1" w:rsidP="007A0BA1">
      <w:pPr>
        <w:spacing w:line="360" w:lineRule="auto"/>
        <w:jc w:val="both"/>
        <w:rPr>
          <w:snapToGrid w:val="0"/>
        </w:rPr>
      </w:pPr>
      <w:r w:rsidRPr="007B6B84">
        <w:rPr>
          <w:snapToGrid w:val="0"/>
        </w:rPr>
        <w:t>em que:</w:t>
      </w:r>
    </w:p>
    <w:p w14:paraId="7475B742" w14:textId="45098823" w:rsidR="007A0BA1" w:rsidRPr="007B6B84" w:rsidRDefault="007A0BA1" w:rsidP="007A0BA1">
      <w:pPr>
        <w:pStyle w:val="PargrafodaLista"/>
        <w:numPr>
          <w:ilvl w:val="0"/>
          <w:numId w:val="44"/>
        </w:numPr>
        <w:spacing w:line="360" w:lineRule="auto"/>
        <w:jc w:val="both"/>
        <w:rPr>
          <w:snapToGrid w:val="0"/>
        </w:rPr>
      </w:pPr>
      <m:oMath>
        <m:r>
          <w:rPr>
            <w:rFonts w:ascii="Cambria Math" w:hAnsi="Cambria Math"/>
            <w:snapToGrid w:val="0"/>
          </w:rPr>
          <m:t>K</m:t>
        </m:r>
      </m:oMath>
      <w:r w:rsidRPr="007B6B84">
        <w:rPr>
          <w:snapToGrid w:val="0"/>
        </w:rPr>
        <w:t>é o ganho estático do sistema;</w:t>
      </w:r>
    </w:p>
    <w:p w14:paraId="6304580F" w14:textId="47C48E03" w:rsidR="007A0BA1" w:rsidRPr="007B6B84"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7A0BA1" w:rsidRPr="007B6B84">
        <w:rPr>
          <w:snapToGrid w:val="0"/>
        </w:rPr>
        <w:t>é a frequência natural não amortecida;</w:t>
      </w:r>
    </w:p>
    <w:p w14:paraId="283CF0C3" w14:textId="14A1BB76" w:rsidR="007A0BA1" w:rsidRPr="007B6B84"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Pr="007B6B84">
        <w:rPr>
          <w:snapToGrid w:val="0"/>
        </w:rPr>
        <w:t>é o coeficiente de amortecimento, que determina a forma da resposta transitória.</w:t>
      </w:r>
    </w:p>
    <w:p w14:paraId="19E50A2C" w14:textId="77777777" w:rsidR="005017F1" w:rsidRPr="007B6B84" w:rsidRDefault="005017F1" w:rsidP="005017F1">
      <w:pPr>
        <w:pStyle w:val="PargrafodaLista"/>
        <w:spacing w:line="360" w:lineRule="auto"/>
        <w:jc w:val="both"/>
        <w:rPr>
          <w:snapToGrid w:val="0"/>
        </w:rPr>
      </w:pPr>
    </w:p>
    <w:p w14:paraId="3578EB80" w14:textId="41C464BD" w:rsidR="005017F1" w:rsidRPr="007B6B84" w:rsidRDefault="005017F1" w:rsidP="007A0BA1">
      <w:pPr>
        <w:spacing w:line="360" w:lineRule="auto"/>
        <w:ind w:firstLine="567"/>
        <w:jc w:val="both"/>
        <w:rPr>
          <w:snapToGrid w:val="0"/>
        </w:rPr>
      </w:pPr>
      <w:r w:rsidRPr="007B6B84">
        <w:rPr>
          <w:snapToGrid w:val="0"/>
        </w:rPr>
        <w:t>De acordo com Garcia (2018), quando o sistema é superamortecido (</w:t>
      </w:r>
      <m:oMath>
        <m:r>
          <w:rPr>
            <w:rFonts w:ascii="Cambria Math" w:hAnsi="Cambria Math"/>
            <w:snapToGrid w:val="0"/>
          </w:rPr>
          <m:t>ζ&gt;1</m:t>
        </m:r>
      </m:oMath>
      <w:r w:rsidRPr="007B6B84">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Pr="007B6B84" w:rsidRDefault="005017F1" w:rsidP="007A0BA1">
      <w:pPr>
        <w:spacing w:line="360" w:lineRule="auto"/>
        <w:ind w:firstLine="567"/>
        <w:jc w:val="both"/>
        <w:rPr>
          <w:snapToGrid w:val="0"/>
        </w:rPr>
      </w:pPr>
      <w:r w:rsidRPr="007B6B84">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7B6B84">
        <w:rPr>
          <w:snapToGrid w:val="0"/>
        </w:rPr>
        <w:t>) na modelagem.</w:t>
      </w:r>
    </w:p>
    <w:p w14:paraId="34625A99" w14:textId="77777777" w:rsidR="00462E25" w:rsidRPr="007B6B84" w:rsidRDefault="005017F1" w:rsidP="00462E25">
      <w:pPr>
        <w:keepNext/>
        <w:spacing w:line="360" w:lineRule="auto"/>
        <w:jc w:val="center"/>
      </w:pPr>
      <w:r w:rsidRPr="00091E0D">
        <w:rPr>
          <w:noProof/>
          <w:snapToGrid w:val="0"/>
        </w:rPr>
        <w:lastRenderedPageBreak/>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25"/>
                    <a:stretch>
                      <a:fillRect/>
                    </a:stretch>
                  </pic:blipFill>
                  <pic:spPr>
                    <a:xfrm>
                      <a:off x="0" y="0"/>
                      <a:ext cx="4053118" cy="3221349"/>
                    </a:xfrm>
                    <a:prstGeom prst="rect">
                      <a:avLst/>
                    </a:prstGeom>
                  </pic:spPr>
                </pic:pic>
              </a:graphicData>
            </a:graphic>
          </wp:inline>
        </w:drawing>
      </w:r>
    </w:p>
    <w:p w14:paraId="37394823" w14:textId="48D5546E" w:rsidR="00462E25" w:rsidRPr="007B6B84" w:rsidRDefault="00462E25" w:rsidP="00462E25">
      <w:pPr>
        <w:pStyle w:val="Legenda"/>
      </w:pPr>
      <w:bookmarkStart w:id="884" w:name="_Toc215424458"/>
      <w:bookmarkStart w:id="885" w:name="_Toc215443530"/>
      <w:r w:rsidRPr="007B6B84">
        <w:t xml:space="preserve">Figura </w:t>
      </w:r>
      <w:fldSimple w:instr=" SEQ Figura \* ARABIC ">
        <w:r w:rsidR="00CE3F9E" w:rsidRPr="007B6B84">
          <w:t>13</w:t>
        </w:r>
      </w:fldSimple>
      <w:r w:rsidRPr="007B6B84">
        <w:t>: Aproximação por modelo de 1ª ordem com tempo morto</w:t>
      </w:r>
      <w:bookmarkEnd w:id="884"/>
      <w:bookmarkEnd w:id="885"/>
    </w:p>
    <w:p w14:paraId="25D6BB0B" w14:textId="5D134840" w:rsidR="007051BF" w:rsidRPr="007B6B84" w:rsidRDefault="007051BF" w:rsidP="00462E25">
      <w:pPr>
        <w:jc w:val="center"/>
        <w:rPr>
          <w:sz w:val="22"/>
          <w:szCs w:val="22"/>
        </w:rPr>
      </w:pPr>
      <w:r w:rsidRPr="007B6B84">
        <w:rPr>
          <w:sz w:val="22"/>
          <w:szCs w:val="22"/>
        </w:rPr>
        <w:t>Fonte: Controle de Processos Industriais (GARCIA, 2018)</w:t>
      </w:r>
    </w:p>
    <w:p w14:paraId="4BE6AE18" w14:textId="77777777" w:rsidR="005017F1" w:rsidRPr="007B6B84" w:rsidRDefault="005017F1" w:rsidP="007051BF">
      <w:pPr>
        <w:spacing w:line="360" w:lineRule="auto"/>
        <w:jc w:val="both"/>
        <w:rPr>
          <w:snapToGrid w:val="0"/>
        </w:rPr>
      </w:pPr>
    </w:p>
    <w:p w14:paraId="79FFAF72" w14:textId="75A928AB" w:rsidR="007A0BA1" w:rsidRPr="007B6B84" w:rsidRDefault="007A0BA1" w:rsidP="005017F1">
      <w:pPr>
        <w:spacing w:line="360" w:lineRule="auto"/>
        <w:ind w:firstLine="567"/>
        <w:jc w:val="both"/>
        <w:rPr>
          <w:snapToGrid w:val="0"/>
        </w:rPr>
      </w:pPr>
      <w:r w:rsidRPr="007B6B84">
        <w:rPr>
          <w:snapToGrid w:val="0"/>
        </w:rPr>
        <w:t>Dessa forma, a maioria dos sistemas físicos</w:t>
      </w:r>
      <w:r w:rsidR="00D17A05" w:rsidRPr="007B6B84">
        <w:rPr>
          <w:snapToGrid w:val="0"/>
        </w:rPr>
        <w:t xml:space="preserve"> com essas características</w:t>
      </w:r>
      <w:r w:rsidRPr="007B6B84">
        <w:rPr>
          <w:snapToGrid w:val="0"/>
        </w:rPr>
        <w:t xml:space="preserve"> pode</w:t>
      </w:r>
      <w:r w:rsidR="00D17A05" w:rsidRPr="007B6B84">
        <w:rPr>
          <w:snapToGrid w:val="0"/>
        </w:rPr>
        <w:t>m</w:t>
      </w:r>
      <w:r w:rsidRPr="007B6B84">
        <w:rPr>
          <w:snapToGrid w:val="0"/>
        </w:rPr>
        <w:t xml:space="preserve"> ser modelad</w:t>
      </w:r>
      <w:r w:rsidR="00D17A05" w:rsidRPr="007B6B84">
        <w:rPr>
          <w:snapToGrid w:val="0"/>
        </w:rPr>
        <w:t>os</w:t>
      </w:r>
      <w:r w:rsidRPr="007B6B84">
        <w:rPr>
          <w:snapToGrid w:val="0"/>
        </w:rPr>
        <w:t>, de forma prática e precisa, por um ganho, uma constante de tempo e um tempo morto, o que simplifica o projeto de controladores e permite a aplicação de métodos clássicos de sintonia, como os de Ziegler–Nichols ou Cohen–</w:t>
      </w:r>
      <w:proofErr w:type="spellStart"/>
      <w:r w:rsidRPr="007B6B84">
        <w:rPr>
          <w:snapToGrid w:val="0"/>
        </w:rPr>
        <w:t>Coon</w:t>
      </w:r>
      <w:proofErr w:type="spellEnd"/>
      <w:r w:rsidRPr="007B6B84">
        <w:rPr>
          <w:snapToGrid w:val="0"/>
        </w:rPr>
        <w:t>. Essa abordagem foi adotada neste trabalho para o controle de posição dos atuadores da plataforma de Stewart, possibilitando uma modelagem mais simples e eficiente para o projeto do controlador PID.</w:t>
      </w:r>
    </w:p>
    <w:p w14:paraId="1FFA8AD3" w14:textId="1C08620F" w:rsidR="005017F1" w:rsidRPr="007B6B84" w:rsidRDefault="005017F1" w:rsidP="007A0BA1">
      <w:pPr>
        <w:tabs>
          <w:tab w:val="num" w:pos="720"/>
        </w:tabs>
        <w:spacing w:line="360" w:lineRule="auto"/>
        <w:ind w:firstLine="567"/>
        <w:jc w:val="both"/>
        <w:rPr>
          <w:snapToGrid w:val="0"/>
        </w:rPr>
      </w:pPr>
      <w:r w:rsidRPr="007B6B84">
        <w:rPr>
          <w:snapToGrid w:val="0"/>
        </w:rPr>
        <w:t xml:space="preserve">O controlador PID atua sobre o erro do sistema, diferença entre o valor desejado (referência) e o valor medido (saída), aplicando uma ação de controle composta por três termos: </w:t>
      </w:r>
    </w:p>
    <w:p w14:paraId="0BBEC02A" w14:textId="2553EEBD" w:rsidR="007A0BA1" w:rsidRPr="007B6B84" w:rsidRDefault="007A0BA1" w:rsidP="005017F1">
      <w:pPr>
        <w:pStyle w:val="PargrafodaLista"/>
        <w:numPr>
          <w:ilvl w:val="0"/>
          <w:numId w:val="45"/>
        </w:numPr>
        <w:tabs>
          <w:tab w:val="num" w:pos="720"/>
        </w:tabs>
        <w:spacing w:line="360" w:lineRule="auto"/>
        <w:jc w:val="both"/>
        <w:rPr>
          <w:snapToGrid w:val="0"/>
        </w:rPr>
      </w:pPr>
      <w:r w:rsidRPr="007B6B84">
        <w:rPr>
          <w:snapToGrid w:val="0"/>
        </w:rPr>
        <w:t xml:space="preserve">Proporcional (P): reage diretamente à magnitude do erro, proporcionando resposta rápida, mas não elimina o erro em regime permanente quando </w:t>
      </w:r>
      <w:proofErr w:type="spellStart"/>
      <w:r w:rsidRPr="007B6B84">
        <w:rPr>
          <w:snapToGrid w:val="0"/>
        </w:rPr>
        <w:t>usado</w:t>
      </w:r>
      <w:proofErr w:type="spellEnd"/>
      <w:r w:rsidRPr="007B6B84">
        <w:rPr>
          <w:snapToGrid w:val="0"/>
        </w:rPr>
        <w:t xml:space="preserve"> isoladamente.</w:t>
      </w:r>
    </w:p>
    <w:p w14:paraId="2FDECCE5" w14:textId="77777777" w:rsidR="007A0BA1" w:rsidRPr="007B6B84" w:rsidRDefault="007A0BA1" w:rsidP="005017F1">
      <w:pPr>
        <w:pStyle w:val="PargrafodaLista"/>
        <w:numPr>
          <w:ilvl w:val="0"/>
          <w:numId w:val="45"/>
        </w:numPr>
        <w:tabs>
          <w:tab w:val="num" w:pos="720"/>
        </w:tabs>
        <w:spacing w:line="360" w:lineRule="auto"/>
        <w:jc w:val="both"/>
        <w:rPr>
          <w:snapToGrid w:val="0"/>
        </w:rPr>
      </w:pPr>
      <w:r w:rsidRPr="007B6B84">
        <w:rPr>
          <w:snapToGrid w:val="0"/>
        </w:rPr>
        <w:t>Integral (I): acumula o erro ao longo do tempo, corrigindo desvios residuais e garantindo erro nulo em regime permanente.</w:t>
      </w:r>
    </w:p>
    <w:p w14:paraId="11674B87" w14:textId="77777777" w:rsidR="007A0BA1" w:rsidRPr="007B6B84" w:rsidRDefault="007A0BA1" w:rsidP="005017F1">
      <w:pPr>
        <w:pStyle w:val="PargrafodaLista"/>
        <w:numPr>
          <w:ilvl w:val="0"/>
          <w:numId w:val="45"/>
        </w:numPr>
        <w:tabs>
          <w:tab w:val="num" w:pos="720"/>
        </w:tabs>
        <w:spacing w:line="360" w:lineRule="auto"/>
        <w:jc w:val="both"/>
        <w:rPr>
          <w:snapToGrid w:val="0"/>
        </w:rPr>
      </w:pPr>
      <w:r w:rsidRPr="007B6B84">
        <w:rPr>
          <w:snapToGrid w:val="0"/>
        </w:rPr>
        <w:t>Derivativo (D): antecipa a tendência de variação do erro, atuando como fator de amortecimento que reduz oscilações e melhora a estabilidade transitória.</w:t>
      </w:r>
    </w:p>
    <w:p w14:paraId="42C947D2" w14:textId="77777777" w:rsidR="007A0BA1" w:rsidRDefault="007A0BA1" w:rsidP="007A0BA1">
      <w:pPr>
        <w:spacing w:line="360" w:lineRule="auto"/>
        <w:ind w:firstLine="567"/>
        <w:jc w:val="both"/>
        <w:rPr>
          <w:snapToGrid w:val="0"/>
        </w:rPr>
      </w:pPr>
      <w:r w:rsidRPr="007B6B84">
        <w:rPr>
          <w:snapToGrid w:val="0"/>
        </w:rPr>
        <w:t>Matematicamente, a lei de controle PID no domínio do tempo é expressa como:</w:t>
      </w:r>
    </w:p>
    <w:tbl>
      <w:tblPr>
        <w:tblW w:w="8720" w:type="dxa"/>
        <w:jc w:val="center"/>
        <w:tblLayout w:type="fixed"/>
        <w:tblLook w:val="0000" w:firstRow="0" w:lastRow="0" w:firstColumn="0" w:lastColumn="0" w:noHBand="0" w:noVBand="0"/>
      </w:tblPr>
      <w:tblGrid>
        <w:gridCol w:w="7655"/>
        <w:gridCol w:w="1065"/>
      </w:tblGrid>
      <w:tr w:rsidR="00C76EB0" w14:paraId="60926645" w14:textId="77777777" w:rsidTr="006A46DE">
        <w:trPr>
          <w:trHeight w:val="532"/>
          <w:jc w:val="center"/>
        </w:trPr>
        <w:tc>
          <w:tcPr>
            <w:tcW w:w="7655" w:type="dxa"/>
            <w:vAlign w:val="center"/>
          </w:tcPr>
          <w:p w14:paraId="3D57FBCF" w14:textId="51CF25BD" w:rsidR="00C76EB0" w:rsidRPr="007B6B84" w:rsidRDefault="00C76EB0" w:rsidP="006A46DE">
            <w:pPr>
              <w:spacing w:line="360" w:lineRule="auto"/>
              <w:ind w:firstLine="567"/>
              <w:jc w:val="both"/>
              <w:rPr>
                <w:snapToGrid w:val="0"/>
              </w:rPr>
            </w:pPr>
          </w:p>
        </w:tc>
        <w:tc>
          <w:tcPr>
            <w:tcW w:w="1065" w:type="dxa"/>
            <w:vAlign w:val="center"/>
          </w:tcPr>
          <w:p w14:paraId="73640EA3" w14:textId="77777777" w:rsidR="00C76EB0" w:rsidRDefault="00C76EB0" w:rsidP="006A46DE">
            <w:pPr>
              <w:pStyle w:val="Equao"/>
            </w:pPr>
          </w:p>
        </w:tc>
      </w:tr>
    </w:tbl>
    <w:p w14:paraId="2868BA71" w14:textId="77777777" w:rsidR="00C76EB0" w:rsidRPr="007B6B84" w:rsidRDefault="00C76EB0" w:rsidP="007A0BA1">
      <w:pPr>
        <w:spacing w:line="360" w:lineRule="auto"/>
        <w:ind w:firstLine="567"/>
        <w:jc w:val="both"/>
        <w:rPr>
          <w:snapToGrid w:val="0"/>
        </w:rPr>
      </w:pPr>
    </w:p>
    <w:p w14:paraId="0E2AAAED" w14:textId="1494428D" w:rsidR="007A0BA1" w:rsidRPr="007B6B84" w:rsidRDefault="007A0BA1" w:rsidP="00C76EB0">
      <w:pPr>
        <w:spacing w:line="360" w:lineRule="auto"/>
        <w:ind w:firstLine="567"/>
        <w:jc w:val="both"/>
        <w:rPr>
          <w:snapToGrid w:val="0"/>
        </w:rPr>
      </w:pPr>
      <m:oMathPara>
        <m:oMath>
          <m:r>
            <m:rPr>
              <m:sty m:val="p"/>
            </m:rPr>
            <w:rPr>
              <w:snapToGrid w:val="0"/>
            </w:rPr>
            <w:lastRenderedPageBreak/>
            <w:br/>
          </m:r>
        </m:oMath>
      </m:oMathPara>
      <w:r w:rsidRPr="007B6B84">
        <w:rPr>
          <w:snapToGrid w:val="0"/>
        </w:rPr>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B84">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B6B84">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sidRPr="007B6B84">
        <w:rPr>
          <w:snapToGrid w:val="0"/>
        </w:rPr>
        <w:t xml:space="preserve"> </w:t>
      </w:r>
      <w:r w:rsidRPr="007B6B84">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6B84">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6B84">
        <w:rPr>
          <w:snapToGrid w:val="0"/>
        </w:rPr>
        <w:t>é o sinal de controle aplicado ao atuador (OGATA, 2011).</w:t>
      </w:r>
      <w:commentRangeEnd w:id="814"/>
      <w:r w:rsidR="00263C07" w:rsidRPr="007B6B84">
        <w:rPr>
          <w:rStyle w:val="Refdecomentrio"/>
        </w:rPr>
        <w:commentReference w:id="814"/>
      </w:r>
    </w:p>
    <w:p w14:paraId="37AEB437" w14:textId="7A883243" w:rsidR="00CB2617" w:rsidRPr="007B6B84" w:rsidRDefault="005017F1" w:rsidP="005017F1">
      <w:pPr>
        <w:spacing w:after="160" w:line="360" w:lineRule="auto"/>
        <w:ind w:firstLine="567"/>
        <w:jc w:val="both"/>
      </w:pPr>
      <w:r w:rsidRPr="007B6B84">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3EE8355D" w14:textId="122FABCF" w:rsidR="00E16B2A" w:rsidRPr="007B6B84" w:rsidRDefault="00E16B2A" w:rsidP="00E16B2A">
      <w:pPr>
        <w:pStyle w:val="subsub"/>
        <w:rPr>
          <w:ins w:id="886" w:author="Guilherme Miyata" w:date="2025-11-30T19:15:00Z" w16du:dateUtc="2025-11-30T22:15:00Z"/>
          <w:noProof w:val="0"/>
          <w:lang w:val="pt-BR"/>
          <w:rPrChange w:id="887" w:author="Guilherme Miyata" w:date="2025-11-30T23:27:00Z" w16du:dateUtc="2025-12-01T02:27:00Z">
            <w:rPr>
              <w:ins w:id="888" w:author="Guilherme Miyata" w:date="2025-11-30T19:15:00Z" w16du:dateUtc="2025-11-30T22:15:00Z"/>
              <w:lang w:val="pt-BR"/>
            </w:rPr>
          </w:rPrChange>
        </w:rPr>
      </w:pPr>
      <w:bookmarkStart w:id="889" w:name="_Toc215452995"/>
      <w:commentRangeStart w:id="890"/>
      <w:ins w:id="891" w:author="Guilherme Miyata" w:date="2025-11-30T19:15:00Z">
        <w:r w:rsidRPr="007B6B84">
          <w:rPr>
            <w:noProof w:val="0"/>
            <w:lang w:val="pt-BR"/>
            <w:rPrChange w:id="892" w:author="Guilherme Miyata" w:date="2025-11-30T23:27:00Z" w16du:dateUtc="2025-12-01T02:27:00Z">
              <w:rPr>
                <w:lang w:val="pt-BR"/>
              </w:rPr>
            </w:rPrChange>
          </w:rPr>
          <w:t>Fenômeno do Windup em Sistemas com Saturação</w:t>
        </w:r>
      </w:ins>
      <w:bookmarkEnd w:id="889"/>
    </w:p>
    <w:p w14:paraId="1F8278CC" w14:textId="77777777" w:rsidR="00821B52" w:rsidRPr="007B6B84" w:rsidRDefault="00821B52" w:rsidP="00821B52">
      <w:pPr>
        <w:spacing w:after="160" w:line="360" w:lineRule="auto"/>
        <w:ind w:firstLine="567"/>
        <w:jc w:val="both"/>
        <w:rPr>
          <w:ins w:id="893" w:author="Guilherme Miyata" w:date="2025-11-30T19:30:00Z" w16du:dateUtc="2025-11-30T22:30:00Z"/>
        </w:rPr>
      </w:pPr>
      <w:ins w:id="894" w:author="Guilherme Miyata" w:date="2025-11-30T19:30:00Z" w16du:dateUtc="2025-11-30T22:30:00Z">
        <w:r w:rsidRPr="007B6B84">
          <w:t>Quando o sistema opera próximo aos limites do atuador, é comum que o controlador gere comandos que excedem a capacidade física do dispositivo. Nessa situação, o sinal de controle é recortado (</w:t>
        </w:r>
        <w:proofErr w:type="spellStart"/>
        <w:r w:rsidRPr="007B6B84">
          <w:rPr>
            <w:i/>
            <w:iCs/>
          </w:rPr>
          <w:t>clamped</w:t>
        </w:r>
        <w:proofErr w:type="spellEnd"/>
        <w:r w:rsidRPr="007B6B84">
          <w:t>) para o valor máximo permitido, mas o integrador do PID, baseado em um modelo linear independente das limitações reais, continua acumulando erro como se o atuador estivesse respondendo plenamente.</w:t>
        </w:r>
      </w:ins>
    </w:p>
    <w:p w14:paraId="6B60E1C7" w14:textId="5E5EE928" w:rsidR="00821B52" w:rsidRPr="007B6B84" w:rsidRDefault="00821B52" w:rsidP="00821B52">
      <w:pPr>
        <w:spacing w:after="160" w:line="360" w:lineRule="auto"/>
        <w:ind w:firstLine="567"/>
        <w:jc w:val="both"/>
        <w:rPr>
          <w:ins w:id="895" w:author="Guilherme Miyata" w:date="2025-11-30T19:30:00Z" w16du:dateUtc="2025-11-30T22:30:00Z"/>
        </w:rPr>
      </w:pPr>
      <w:ins w:id="896" w:author="Guilherme Miyata" w:date="2025-11-30T19:30:00Z" w16du:dateUtc="2025-11-30T22:30:00Z">
        <w:r w:rsidRPr="007B6B84">
          <w:t xml:space="preserve">Este comportamento é conhecido como </w:t>
        </w:r>
        <w:proofErr w:type="spellStart"/>
        <w:r w:rsidRPr="007B6B84">
          <w:rPr>
            <w:i/>
            <w:iCs/>
          </w:rPr>
          <w:t>windup</w:t>
        </w:r>
        <w:proofErr w:type="spellEnd"/>
        <w:r w:rsidRPr="007B6B84">
          <w:t xml:space="preserve"> ou </w:t>
        </w:r>
        <w:proofErr w:type="spellStart"/>
        <w:r w:rsidRPr="007B6B84">
          <w:t>integrator</w:t>
        </w:r>
        <w:proofErr w:type="spellEnd"/>
        <w:r w:rsidRPr="007B6B84">
          <w:t xml:space="preserve"> </w:t>
        </w:r>
        <w:proofErr w:type="spellStart"/>
        <w:r w:rsidRPr="007B6B84">
          <w:rPr>
            <w:i/>
            <w:iCs/>
          </w:rPr>
          <w:t>windup</w:t>
        </w:r>
        <w:proofErr w:type="spellEnd"/>
        <w:r w:rsidRPr="007B6B84">
          <w:t xml:space="preserve">. </w:t>
        </w:r>
      </w:ins>
      <w:proofErr w:type="spellStart"/>
      <w:ins w:id="897" w:author="Guilherme Miyata" w:date="2025-11-30T23:08:00Z" w16du:dateUtc="2025-12-01T02:08:00Z">
        <w:r w:rsidR="00852BD9" w:rsidRPr="007B6B84">
          <w:t>Åström</w:t>
        </w:r>
        <w:proofErr w:type="spellEnd"/>
        <w:r w:rsidR="00852BD9" w:rsidRPr="007B6B84">
          <w:t xml:space="preserve"> e </w:t>
        </w:r>
        <w:proofErr w:type="spellStart"/>
        <w:r w:rsidR="00852BD9" w:rsidRPr="007B6B84">
          <w:t>Hägglund</w:t>
        </w:r>
        <w:proofErr w:type="spellEnd"/>
        <w:r w:rsidR="00852BD9" w:rsidRPr="007B6B84">
          <w:t xml:space="preserve"> (1995) </w:t>
        </w:r>
      </w:ins>
      <w:ins w:id="898" w:author="Guilherme Miyata" w:date="2025-11-30T19:30:00Z" w16du:dateUtc="2025-11-30T22:30:00Z">
        <w:r w:rsidRPr="007B6B84">
          <w:t>demonstra</w:t>
        </w:r>
      </w:ins>
      <w:ins w:id="899" w:author="Guilherme Miyata" w:date="2025-11-30T23:08:00Z" w16du:dateUtc="2025-12-01T02:08:00Z">
        <w:r w:rsidR="00852BD9" w:rsidRPr="007B6B84">
          <w:t>m</w:t>
        </w:r>
      </w:ins>
      <w:ins w:id="900" w:author="Guilherme Miyata" w:date="2025-11-30T19:30:00Z" w16du:dateUtc="2025-11-30T22:30:00Z">
        <w:r w:rsidRPr="007B6B84">
          <w:t xml:space="preserve"> que este fenômeno pode gerar longos tempos de acomodação, grandes </w:t>
        </w:r>
        <w:proofErr w:type="spellStart"/>
        <w:r w:rsidRPr="007B6B84">
          <w:rPr>
            <w:i/>
            <w:iCs/>
          </w:rPr>
          <w:t>overshoots</w:t>
        </w:r>
        <w:proofErr w:type="spellEnd"/>
        <w:r w:rsidRPr="007B6B84">
          <w:t>, transientes oscilatórios, perda momentânea de estabilidade e recuperação lenta após a saída da saturação.</w:t>
        </w:r>
      </w:ins>
    </w:p>
    <w:p w14:paraId="7EC28DEB" w14:textId="77777777" w:rsidR="00821B52" w:rsidRPr="007B6B84" w:rsidRDefault="00821B52" w:rsidP="00821B52">
      <w:pPr>
        <w:keepNext/>
        <w:spacing w:line="360" w:lineRule="auto"/>
        <w:jc w:val="center"/>
        <w:rPr>
          <w:ins w:id="901" w:author="Guilherme Miyata" w:date="2025-11-30T19:30:00Z" w16du:dateUtc="2025-11-30T22:30:00Z"/>
        </w:rPr>
      </w:pPr>
      <w:ins w:id="902" w:author="Guilherme Miyata" w:date="2025-11-30T19:30:00Z" w16du:dateUtc="2025-11-30T22:30:00Z">
        <w:r w:rsidRPr="00091E0D">
          <w:rPr>
            <w:noProof/>
          </w:rPr>
          <w:drawing>
            <wp:inline distT="0" distB="0" distL="0" distR="0" wp14:anchorId="64BB4BA4" wp14:editId="0051CE84">
              <wp:extent cx="4752975" cy="3347151"/>
              <wp:effectExtent l="0" t="0" r="0" b="5715"/>
              <wp:docPr id="44104946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49468" name="Imagem 1" descr="Diagrama&#10;&#10;O conteúdo gerado por IA pode estar incorreto."/>
                      <pic:cNvPicPr/>
                    </pic:nvPicPr>
                    <pic:blipFill>
                      <a:blip r:embed="rId26"/>
                      <a:stretch>
                        <a:fillRect/>
                      </a:stretch>
                    </pic:blipFill>
                    <pic:spPr>
                      <a:xfrm>
                        <a:off x="0" y="0"/>
                        <a:ext cx="4755118" cy="3348660"/>
                      </a:xfrm>
                      <a:prstGeom prst="rect">
                        <a:avLst/>
                      </a:prstGeom>
                    </pic:spPr>
                  </pic:pic>
                </a:graphicData>
              </a:graphic>
            </wp:inline>
          </w:drawing>
        </w:r>
      </w:ins>
    </w:p>
    <w:p w14:paraId="08CB6FAE" w14:textId="0423069E" w:rsidR="00821B52" w:rsidRPr="007B6B84" w:rsidRDefault="00821B52" w:rsidP="00821B52">
      <w:pPr>
        <w:pStyle w:val="Legenda"/>
        <w:rPr>
          <w:i/>
          <w:iCs/>
        </w:rPr>
      </w:pPr>
      <w:bookmarkStart w:id="903" w:name="_Toc215424459"/>
      <w:bookmarkStart w:id="904" w:name="_Toc215443531"/>
      <w:ins w:id="905" w:author="Guilherme Miyata" w:date="2025-11-30T19:30:00Z" w16du:dateUtc="2025-11-30T22:30:00Z">
        <w:r w:rsidRPr="007B6B84">
          <w:t xml:space="preserve">Figura </w:t>
        </w:r>
        <w:r w:rsidRPr="007B6B84">
          <w:fldChar w:fldCharType="begin"/>
        </w:r>
        <w:r w:rsidRPr="007B6B84">
          <w:instrText xml:space="preserve"> SEQ Figura \* ARABIC </w:instrText>
        </w:r>
        <w:r w:rsidRPr="007B6B84">
          <w:fldChar w:fldCharType="separate"/>
        </w:r>
      </w:ins>
      <w:r w:rsidR="00CE3F9E" w:rsidRPr="007B6B84">
        <w:t>14</w:t>
      </w:r>
      <w:ins w:id="906" w:author="Guilherme Miyata" w:date="2025-11-30T19:30:00Z" w16du:dateUtc="2025-11-30T22:30:00Z">
        <w:r w:rsidRPr="007B6B84">
          <w:fldChar w:fldCharType="end"/>
        </w:r>
        <w:r w:rsidRPr="007B6B84">
          <w:t xml:space="preserve">: Ilustração do Integrador de </w:t>
        </w:r>
        <w:proofErr w:type="spellStart"/>
        <w:r w:rsidRPr="007B6B84">
          <w:rPr>
            <w:i/>
            <w:iCs/>
          </w:rPr>
          <w:t>Windup</w:t>
        </w:r>
      </w:ins>
      <w:bookmarkEnd w:id="903"/>
      <w:bookmarkEnd w:id="904"/>
      <w:proofErr w:type="spellEnd"/>
    </w:p>
    <w:p w14:paraId="7F880AB3" w14:textId="7FA553D5" w:rsidR="00821B52" w:rsidRPr="007B6B84" w:rsidRDefault="00462E25">
      <w:pPr>
        <w:spacing w:after="160" w:line="360" w:lineRule="auto"/>
        <w:jc w:val="center"/>
        <w:rPr>
          <w:ins w:id="907" w:author="Guilherme Miyata" w:date="2025-11-30T19:30:00Z" w16du:dateUtc="2025-11-30T22:30:00Z"/>
          <w:sz w:val="22"/>
          <w:szCs w:val="22"/>
          <w:rPrChange w:id="908" w:author="Guilherme Miyata" w:date="2025-11-30T23:27:00Z" w16du:dateUtc="2025-12-01T02:27:00Z">
            <w:rPr>
              <w:ins w:id="909" w:author="Guilherme Miyata" w:date="2025-11-30T19:30:00Z" w16du:dateUtc="2025-11-30T22:30:00Z"/>
            </w:rPr>
          </w:rPrChange>
        </w:rPr>
        <w:pPrChange w:id="910" w:author="Guilherme Miyata" w:date="2025-11-30T19:36:00Z" w16du:dateUtc="2025-11-30T22:36:00Z">
          <w:pPr>
            <w:spacing w:after="160" w:line="360" w:lineRule="auto"/>
            <w:ind w:firstLine="567"/>
            <w:jc w:val="both"/>
          </w:pPr>
        </w:pPrChange>
      </w:pPr>
      <w:ins w:id="911" w:author="Guilherme Miyata" w:date="2025-11-30T19:36:00Z" w16du:dateUtc="2025-11-30T22:36:00Z">
        <w:r w:rsidRPr="007B6B84">
          <w:rPr>
            <w:sz w:val="22"/>
            <w:szCs w:val="22"/>
            <w:rPrChange w:id="912" w:author="Guilherme Miyata" w:date="2025-11-30T23:27:00Z" w16du:dateUtc="2025-12-01T02:27:00Z">
              <w:rPr/>
            </w:rPrChange>
          </w:rPr>
          <w:t xml:space="preserve">Fonte: </w:t>
        </w:r>
      </w:ins>
      <w:proofErr w:type="spellStart"/>
      <w:ins w:id="913" w:author="Guilherme Miyata" w:date="2025-11-30T23:08:00Z" w16du:dateUtc="2025-12-01T02:08:00Z">
        <w:r w:rsidR="00852BD9" w:rsidRPr="007B6B84">
          <w:rPr>
            <w:sz w:val="22"/>
            <w:szCs w:val="22"/>
          </w:rPr>
          <w:t>Åström</w:t>
        </w:r>
        <w:proofErr w:type="spellEnd"/>
        <w:r w:rsidR="00852BD9" w:rsidRPr="007B6B84">
          <w:rPr>
            <w:sz w:val="22"/>
            <w:szCs w:val="22"/>
          </w:rPr>
          <w:t xml:space="preserve"> e </w:t>
        </w:r>
        <w:proofErr w:type="spellStart"/>
        <w:r w:rsidR="00852BD9" w:rsidRPr="007B6B84">
          <w:rPr>
            <w:sz w:val="22"/>
            <w:szCs w:val="22"/>
          </w:rPr>
          <w:t>Hägglund</w:t>
        </w:r>
        <w:proofErr w:type="spellEnd"/>
        <w:r w:rsidR="00852BD9" w:rsidRPr="007B6B84">
          <w:rPr>
            <w:sz w:val="22"/>
            <w:szCs w:val="22"/>
          </w:rPr>
          <w:t xml:space="preserve"> (1995)</w:t>
        </w:r>
      </w:ins>
    </w:p>
    <w:p w14:paraId="210F607A" w14:textId="77777777" w:rsidR="00821B52" w:rsidRPr="007B6B84" w:rsidRDefault="00821B52" w:rsidP="00821B52">
      <w:pPr>
        <w:spacing w:after="160" w:line="360" w:lineRule="auto"/>
        <w:ind w:firstLine="567"/>
        <w:jc w:val="both"/>
        <w:rPr>
          <w:ins w:id="914" w:author="Guilherme Miyata" w:date="2025-11-30T19:30:00Z" w16du:dateUtc="2025-11-30T22:30:00Z"/>
        </w:rPr>
      </w:pPr>
      <w:ins w:id="915" w:author="Guilherme Miyata" w:date="2025-11-30T19:30:00Z" w16du:dateUtc="2025-11-30T22:30:00Z">
        <w:r w:rsidRPr="007B6B84">
          <w:lastRenderedPageBreak/>
          <w:t xml:space="preserve">Em sistemas multivariáveis, como a plataforma de Stewart, o </w:t>
        </w:r>
        <w:proofErr w:type="spellStart"/>
        <w:r w:rsidRPr="007B6B84">
          <w:rPr>
            <w:i/>
            <w:iCs/>
          </w:rPr>
          <w:t>windup</w:t>
        </w:r>
        <w:proofErr w:type="spellEnd"/>
        <w:r w:rsidRPr="007B6B84">
          <w:t xml:space="preserve"> tende a se intensificar, pois cada atuador pode saturar em instantes diferentes devido ao acoplamento cinemático, fazendo com que a ação integral cresça de forma desigual entre os braços.</w:t>
        </w:r>
      </w:ins>
    </w:p>
    <w:p w14:paraId="65F4EE14" w14:textId="7608D97B" w:rsidR="00821B52" w:rsidRPr="007B6B84" w:rsidRDefault="00821B52" w:rsidP="00821B52">
      <w:pPr>
        <w:spacing w:after="160" w:line="360" w:lineRule="auto"/>
        <w:ind w:firstLine="567"/>
        <w:jc w:val="both"/>
        <w:rPr>
          <w:ins w:id="916" w:author="Guilherme Miyata" w:date="2025-11-30T19:30:00Z" w16du:dateUtc="2025-11-30T22:30:00Z"/>
        </w:rPr>
      </w:pPr>
      <w:ins w:id="917" w:author="Guilherme Miyata" w:date="2025-11-30T19:30:00Z" w16du:dateUtc="2025-11-30T22:30:00Z">
        <w:r w:rsidRPr="007B6B84">
          <w:t xml:space="preserve">Para mitigar os efeitos nocivos do </w:t>
        </w:r>
        <w:proofErr w:type="spellStart"/>
        <w:r w:rsidRPr="007B6B84">
          <w:rPr>
            <w:i/>
            <w:iCs/>
          </w:rPr>
          <w:t>windup</w:t>
        </w:r>
        <w:proofErr w:type="spellEnd"/>
        <w:r w:rsidRPr="007B6B84">
          <w:t xml:space="preserve">, diversos métodos de </w:t>
        </w:r>
        <w:proofErr w:type="spellStart"/>
        <w:r w:rsidRPr="007B6B84">
          <w:rPr>
            <w:i/>
            <w:iCs/>
          </w:rPr>
          <w:t>anti-windup</w:t>
        </w:r>
        <w:proofErr w:type="spellEnd"/>
        <w:r w:rsidRPr="007B6B84">
          <w:t xml:space="preserve"> são utilizados na literatura. </w:t>
        </w:r>
      </w:ins>
      <w:proofErr w:type="spellStart"/>
      <w:ins w:id="918" w:author="Guilherme Miyata" w:date="2025-11-30T23:08:00Z" w16du:dateUtc="2025-12-01T02:08:00Z">
        <w:r w:rsidR="00852BD9" w:rsidRPr="007B6B84">
          <w:t>Åström</w:t>
        </w:r>
        <w:proofErr w:type="spellEnd"/>
        <w:r w:rsidR="00852BD9" w:rsidRPr="007B6B84">
          <w:t xml:space="preserve"> e </w:t>
        </w:r>
        <w:proofErr w:type="spellStart"/>
        <w:r w:rsidR="00852BD9" w:rsidRPr="007B6B84">
          <w:t>Hägglund</w:t>
        </w:r>
        <w:proofErr w:type="spellEnd"/>
        <w:r w:rsidR="00852BD9" w:rsidRPr="007B6B84">
          <w:t xml:space="preserve"> (1995)</w:t>
        </w:r>
      </w:ins>
      <w:ins w:id="919" w:author="Guilherme Miyata" w:date="2025-11-30T19:30:00Z" w16du:dateUtc="2025-11-30T22:30:00Z">
        <w:r w:rsidRPr="007B6B84">
          <w:t xml:space="preserve"> apresenta</w:t>
        </w:r>
      </w:ins>
      <w:ins w:id="920" w:author="Guilherme Miyata" w:date="2025-11-30T23:09:00Z" w16du:dateUtc="2025-12-01T02:09:00Z">
        <w:r w:rsidR="00852BD9" w:rsidRPr="007B6B84">
          <w:t>m</w:t>
        </w:r>
      </w:ins>
      <w:ins w:id="921" w:author="Guilherme Miyata" w:date="2025-11-30T19:30:00Z" w16du:dateUtc="2025-11-30T22:30:00Z">
        <w:r w:rsidRPr="007B6B84">
          <w:t xml:space="preserve"> quatro estratégias amplamente empregadas:</w:t>
        </w:r>
      </w:ins>
    </w:p>
    <w:p w14:paraId="005E533B" w14:textId="77777777" w:rsidR="00821B52" w:rsidRPr="007B6B84" w:rsidRDefault="00821B52" w:rsidP="00821B52">
      <w:pPr>
        <w:pStyle w:val="PargrafodaLista"/>
        <w:numPr>
          <w:ilvl w:val="0"/>
          <w:numId w:val="94"/>
        </w:numPr>
        <w:spacing w:after="160" w:line="360" w:lineRule="auto"/>
        <w:jc w:val="both"/>
        <w:rPr>
          <w:ins w:id="922" w:author="Guilherme Miyata" w:date="2025-11-30T19:30:00Z" w16du:dateUtc="2025-11-30T22:30:00Z"/>
          <w:i/>
          <w:iCs/>
        </w:rPr>
      </w:pPr>
      <w:ins w:id="923" w:author="Guilherme Miyata" w:date="2025-11-30T19:30:00Z" w16du:dateUtc="2025-11-30T22:30:00Z">
        <w:r w:rsidRPr="007B6B84">
          <w:rPr>
            <w:i/>
            <w:iCs/>
          </w:rPr>
          <w:t>Back-</w:t>
        </w:r>
        <w:proofErr w:type="spellStart"/>
        <w:r w:rsidRPr="007B6B84">
          <w:rPr>
            <w:i/>
            <w:iCs/>
          </w:rPr>
          <w:t>Calculation</w:t>
        </w:r>
        <w:proofErr w:type="spellEnd"/>
        <w:r w:rsidRPr="007B6B84">
          <w:rPr>
            <w:i/>
            <w:iCs/>
          </w:rPr>
          <w:t xml:space="preserve"> (Tracking </w:t>
        </w:r>
        <w:proofErr w:type="spellStart"/>
        <w:r w:rsidRPr="007B6B84">
          <w:rPr>
            <w:i/>
            <w:iCs/>
          </w:rPr>
          <w:t>Anti-Windup</w:t>
        </w:r>
        <w:proofErr w:type="spellEnd"/>
        <w:r w:rsidRPr="007B6B84">
          <w:rPr>
            <w:i/>
            <w:iCs/>
          </w:rPr>
          <w:t xml:space="preserve">) </w:t>
        </w:r>
      </w:ins>
    </w:p>
    <w:p w14:paraId="3DABA95E" w14:textId="77777777" w:rsidR="00821B52" w:rsidRPr="007B6B84" w:rsidRDefault="00821B52" w:rsidP="00821B52">
      <w:pPr>
        <w:spacing w:after="160" w:line="360" w:lineRule="auto"/>
        <w:ind w:left="360"/>
        <w:jc w:val="both"/>
        <w:rPr>
          <w:ins w:id="924" w:author="Guilherme Miyata" w:date="2025-11-30T19:30:00Z" w16du:dateUtc="2025-11-30T22:30:00Z"/>
        </w:rPr>
      </w:pPr>
      <w:ins w:id="925" w:author="Guilherme Miyata" w:date="2025-11-30T19:30:00Z" w16du:dateUtc="2025-11-30T22:30:00Z">
        <w:r w:rsidRPr="007B6B84">
          <w:t>Realimenta ao integrador a diferença entre o comando saturado e o comando ideal.</w:t>
        </w:r>
      </w:ins>
    </w:p>
    <w:p w14:paraId="7D8D580F" w14:textId="77777777" w:rsidR="00821B52" w:rsidRPr="007B6B84" w:rsidRDefault="00821B52" w:rsidP="00821B52">
      <w:pPr>
        <w:pStyle w:val="PargrafodaLista"/>
        <w:numPr>
          <w:ilvl w:val="0"/>
          <w:numId w:val="94"/>
        </w:numPr>
        <w:spacing w:after="160" w:line="360" w:lineRule="auto"/>
        <w:jc w:val="both"/>
        <w:rPr>
          <w:ins w:id="926" w:author="Guilherme Miyata" w:date="2025-11-30T19:30:00Z" w16du:dateUtc="2025-11-30T22:30:00Z"/>
          <w:i/>
          <w:iCs/>
        </w:rPr>
      </w:pPr>
      <w:proofErr w:type="spellStart"/>
      <w:ins w:id="927" w:author="Guilherme Miyata" w:date="2025-11-30T19:30:00Z" w16du:dateUtc="2025-11-30T22:30:00Z">
        <w:r w:rsidRPr="007B6B84">
          <w:rPr>
            <w:i/>
            <w:iCs/>
          </w:rPr>
          <w:t>Conditional</w:t>
        </w:r>
        <w:proofErr w:type="spellEnd"/>
        <w:r w:rsidRPr="007B6B84">
          <w:rPr>
            <w:i/>
            <w:iCs/>
          </w:rPr>
          <w:t xml:space="preserve"> </w:t>
        </w:r>
        <w:proofErr w:type="spellStart"/>
        <w:r w:rsidRPr="007B6B84">
          <w:rPr>
            <w:i/>
            <w:iCs/>
          </w:rPr>
          <w:t>Integration</w:t>
        </w:r>
        <w:proofErr w:type="spellEnd"/>
      </w:ins>
    </w:p>
    <w:p w14:paraId="327828AB" w14:textId="77777777" w:rsidR="00821B52" w:rsidRPr="007B6B84" w:rsidRDefault="00821B52" w:rsidP="00821B52">
      <w:pPr>
        <w:spacing w:after="160" w:line="360" w:lineRule="auto"/>
        <w:ind w:left="360"/>
        <w:jc w:val="both"/>
        <w:rPr>
          <w:ins w:id="928" w:author="Guilherme Miyata" w:date="2025-11-30T19:30:00Z" w16du:dateUtc="2025-11-30T22:30:00Z"/>
        </w:rPr>
      </w:pPr>
      <w:ins w:id="929" w:author="Guilherme Miyata" w:date="2025-11-30T19:30:00Z" w16du:dateUtc="2025-11-30T22:30:00Z">
        <w:r w:rsidRPr="007B6B84">
          <w:t>O integrador só acumula erro quando o atuador está dentro da faixa não saturada.</w:t>
        </w:r>
      </w:ins>
    </w:p>
    <w:p w14:paraId="46BCED48" w14:textId="77777777" w:rsidR="00821B52" w:rsidRPr="007B6B84" w:rsidRDefault="00821B52" w:rsidP="00821B52">
      <w:pPr>
        <w:pStyle w:val="PargrafodaLista"/>
        <w:numPr>
          <w:ilvl w:val="0"/>
          <w:numId w:val="94"/>
        </w:numPr>
        <w:spacing w:after="160" w:line="360" w:lineRule="auto"/>
        <w:jc w:val="both"/>
        <w:rPr>
          <w:ins w:id="930" w:author="Guilherme Miyata" w:date="2025-11-30T19:30:00Z" w16du:dateUtc="2025-11-30T22:30:00Z"/>
          <w:i/>
          <w:iCs/>
        </w:rPr>
      </w:pPr>
      <w:proofErr w:type="spellStart"/>
      <w:ins w:id="931" w:author="Guilherme Miyata" w:date="2025-11-30T19:30:00Z" w16du:dateUtc="2025-11-30T22:30:00Z">
        <w:r w:rsidRPr="007B6B84">
          <w:rPr>
            <w:i/>
            <w:iCs/>
          </w:rPr>
          <w:t>Integrator</w:t>
        </w:r>
        <w:proofErr w:type="spellEnd"/>
        <w:r w:rsidRPr="007B6B84">
          <w:rPr>
            <w:i/>
            <w:iCs/>
          </w:rPr>
          <w:t xml:space="preserve"> </w:t>
        </w:r>
        <w:proofErr w:type="spellStart"/>
        <w:r w:rsidRPr="007B6B84">
          <w:rPr>
            <w:i/>
            <w:iCs/>
          </w:rPr>
          <w:t>Clamping</w:t>
        </w:r>
        <w:proofErr w:type="spellEnd"/>
      </w:ins>
    </w:p>
    <w:p w14:paraId="58E7AFBB" w14:textId="77777777" w:rsidR="00821B52" w:rsidRPr="007B6B84" w:rsidRDefault="00821B52" w:rsidP="00821B52">
      <w:pPr>
        <w:spacing w:after="160" w:line="360" w:lineRule="auto"/>
        <w:ind w:left="360"/>
        <w:jc w:val="both"/>
        <w:rPr>
          <w:ins w:id="932" w:author="Guilherme Miyata" w:date="2025-11-30T19:30:00Z" w16du:dateUtc="2025-11-30T22:30:00Z"/>
        </w:rPr>
      </w:pPr>
      <w:ins w:id="933" w:author="Guilherme Miyata" w:date="2025-11-30T19:30:00Z" w16du:dateUtc="2025-11-30T22:30:00Z">
        <w:r w:rsidRPr="007B6B84">
          <w:t>O integrador é congelado quando o erro contribui para aprofundar a saturação.</w:t>
        </w:r>
      </w:ins>
    </w:p>
    <w:p w14:paraId="4B4D8B33" w14:textId="77777777" w:rsidR="00821B52" w:rsidRPr="007B6B84" w:rsidRDefault="00821B52" w:rsidP="00821B52">
      <w:pPr>
        <w:pStyle w:val="PargrafodaLista"/>
        <w:numPr>
          <w:ilvl w:val="0"/>
          <w:numId w:val="94"/>
        </w:numPr>
        <w:spacing w:after="160" w:line="360" w:lineRule="auto"/>
        <w:jc w:val="both"/>
        <w:rPr>
          <w:ins w:id="934" w:author="Guilherme Miyata" w:date="2025-11-30T19:30:00Z" w16du:dateUtc="2025-11-30T22:30:00Z"/>
        </w:rPr>
      </w:pPr>
      <w:ins w:id="935" w:author="Guilherme Miyata" w:date="2025-11-30T19:30:00Z" w16du:dateUtc="2025-11-30T22:30:00Z">
        <w:r w:rsidRPr="007B6B84">
          <w:t>Métodos Dinâmicos Baseados em Modelo</w:t>
        </w:r>
      </w:ins>
    </w:p>
    <w:p w14:paraId="78E1FD70" w14:textId="77777777" w:rsidR="00821B52" w:rsidRPr="007B6B84" w:rsidRDefault="00821B52" w:rsidP="00821B52">
      <w:pPr>
        <w:spacing w:after="160" w:line="360" w:lineRule="auto"/>
        <w:ind w:left="360"/>
        <w:jc w:val="both"/>
        <w:rPr>
          <w:ins w:id="936" w:author="Guilherme Miyata" w:date="2025-11-30T19:30:00Z" w16du:dateUtc="2025-11-30T22:30:00Z"/>
        </w:rPr>
      </w:pPr>
      <w:ins w:id="937" w:author="Guilherme Miyata" w:date="2025-11-30T19:30:00Z" w16du:dateUtc="2025-11-30T22:30:00Z">
        <w:r w:rsidRPr="007B6B84">
          <w:t>Empregam modelos internos da saturação do atuador para compensar a não linearidade.</w:t>
        </w:r>
      </w:ins>
    </w:p>
    <w:p w14:paraId="10C4B0B2" w14:textId="77777777" w:rsidR="00821B52" w:rsidRPr="007B6B84" w:rsidRDefault="00821B52" w:rsidP="00821B52">
      <w:pPr>
        <w:spacing w:after="160" w:line="360" w:lineRule="auto"/>
        <w:ind w:firstLine="567"/>
        <w:jc w:val="both"/>
        <w:rPr>
          <w:ins w:id="938" w:author="Guilherme Miyata" w:date="2025-11-30T19:30:00Z" w16du:dateUtc="2025-11-30T22:30:00Z"/>
        </w:rPr>
      </w:pPr>
      <w:ins w:id="939" w:author="Guilherme Miyata" w:date="2025-11-30T19:30:00Z" w16du:dateUtc="2025-11-30T22:30:00Z">
        <w:r w:rsidRPr="007B6B84">
          <w:t xml:space="preserve">Técnicas de </w:t>
        </w:r>
        <w:proofErr w:type="spellStart"/>
        <w:r w:rsidRPr="007B6B84">
          <w:rPr>
            <w:i/>
            <w:iCs/>
          </w:rPr>
          <w:t>anti-windup</w:t>
        </w:r>
        <w:proofErr w:type="spellEnd"/>
        <w:r w:rsidRPr="007B6B84">
          <w:t xml:space="preserve"> são indispensáveis em sistemas reais, especialmente em robôs paralelos e atuadores hidráulicos, onde a saturação é frequente.</w:t>
        </w:r>
        <w:commentRangeEnd w:id="890"/>
        <w:r w:rsidRPr="007B6B84">
          <w:rPr>
            <w:rStyle w:val="Refdecomentrio"/>
          </w:rPr>
          <w:commentReference w:id="890"/>
        </w:r>
      </w:ins>
    </w:p>
    <w:p w14:paraId="3AE1D8DD" w14:textId="174F2321" w:rsidR="00A859D0" w:rsidRPr="007B6B84" w:rsidDel="00821B52" w:rsidRDefault="00A859D0" w:rsidP="00821B52">
      <w:pPr>
        <w:spacing w:after="160" w:line="360" w:lineRule="auto"/>
        <w:jc w:val="both"/>
        <w:rPr>
          <w:del w:id="940" w:author="Guilherme Miyata" w:date="2025-11-30T19:30:00Z" w16du:dateUtc="2025-11-30T22:30:00Z"/>
        </w:rPr>
      </w:pPr>
    </w:p>
    <w:p w14:paraId="5F97BAA0" w14:textId="2F970D1A" w:rsidR="00FC65B6" w:rsidRPr="007B6B84" w:rsidRDefault="00D82131" w:rsidP="00FC65B6">
      <w:pPr>
        <w:pStyle w:val="sub"/>
        <w:rPr>
          <w:noProof w:val="0"/>
          <w:lang w:val="pt-BR"/>
        </w:rPr>
      </w:pPr>
      <w:bookmarkStart w:id="941" w:name="_Toc214231444"/>
      <w:bookmarkStart w:id="942" w:name="_Toc214231558"/>
      <w:bookmarkStart w:id="943" w:name="_Toc215452996"/>
      <w:r w:rsidRPr="007B6B84">
        <w:rPr>
          <w:noProof w:val="0"/>
          <w:lang w:val="pt-BR"/>
        </w:rPr>
        <w:t>Conceito de Aplicações Web e Arquitetura Cliente-Servidor</w:t>
      </w:r>
      <w:bookmarkEnd w:id="941"/>
      <w:bookmarkEnd w:id="942"/>
      <w:bookmarkEnd w:id="943"/>
    </w:p>
    <w:p w14:paraId="6AF7201F" w14:textId="24E90CAD" w:rsidR="00CD13FB" w:rsidRPr="007B6B84" w:rsidRDefault="00CD13FB" w:rsidP="00F8521C">
      <w:pPr>
        <w:spacing w:after="160" w:line="360" w:lineRule="auto"/>
        <w:ind w:firstLine="567"/>
        <w:jc w:val="both"/>
        <w:rPr>
          <w:b/>
          <w:bCs/>
        </w:rPr>
      </w:pPr>
      <w:r w:rsidRPr="007B6B84">
        <w:t>As aplicações web utilizam, de forma geral, o paradigma cliente–servidor, no qual duas partes cooperam para executar uma tarefa. O cliente, normalmente um navegador ou interface gráfica instalada no dispositivo do operador, é responsável pela apresentação visual das informações e pela interação humana. Já o servidor concentra o processamento lógico, tratando solicitações, gerenciando dados e realizando a comunicação com dispositivos físicos, como sensores, atuadores ou controladores industriais. Essa arquitetura é amplamente adotada por oferecer acesso remoto, independência de plataforma e facilidade de integração entre diferentes sistemas conectados em rede (TANENBAUM; WETHERALL, 2021).</w:t>
      </w:r>
    </w:p>
    <w:p w14:paraId="54E8BAF1" w14:textId="67F97686" w:rsidR="00CD13FB" w:rsidRPr="007B6B84" w:rsidRDefault="00CD13FB" w:rsidP="00CD13FB">
      <w:pPr>
        <w:spacing w:after="160" w:line="360" w:lineRule="auto"/>
        <w:ind w:firstLine="567"/>
        <w:jc w:val="both"/>
      </w:pPr>
      <w:r w:rsidRPr="007B6B84">
        <w:t xml:space="preserve">No contexto da automação e da supervisão de processos, tecnologias baseadas em web têm ganhado espaço graças à sua flexibilidade e à capacidade de atualizar informações em tempo real. Conforme evidenciado por </w:t>
      </w:r>
      <w:proofErr w:type="spellStart"/>
      <w:r w:rsidRPr="007B6B84">
        <w:t>Jeng</w:t>
      </w:r>
      <w:proofErr w:type="spellEnd"/>
      <w:r w:rsidRPr="007B6B84">
        <w:t xml:space="preserve"> e </w:t>
      </w:r>
      <w:proofErr w:type="spellStart"/>
      <w:r w:rsidRPr="007B6B84">
        <w:t>Chieng</w:t>
      </w:r>
      <w:proofErr w:type="spellEnd"/>
      <w:r w:rsidRPr="007B6B84">
        <w:t xml:space="preserve"> (2020), </w:t>
      </w:r>
      <w:proofErr w:type="spellStart"/>
      <w:r w:rsidRPr="007B6B84">
        <w:t>IHMs</w:t>
      </w:r>
      <w:proofErr w:type="spellEnd"/>
      <w:r w:rsidRPr="007B6B84">
        <w:t xml:space="preserve"> desenvolvidas sobre </w:t>
      </w:r>
      <w:r w:rsidRPr="007B6B84">
        <w:lastRenderedPageBreak/>
        <w:t xml:space="preserve">plataformas web permitem comunicação direta com controladores industriais, operação multiplataforma e monitoramento contínuo das variáveis de processo, tornando-se uma alternativa eficaz para supervisão distribuída. Além disso, o uso combinado de protocolos como HTTP e </w:t>
      </w:r>
      <w:proofErr w:type="spellStart"/>
      <w:r w:rsidRPr="007B6B84">
        <w:t>WebSocket</w:t>
      </w:r>
      <w:proofErr w:type="spellEnd"/>
      <w:r w:rsidRPr="007B6B84">
        <w:t xml:space="preserve"> possibilita que o servidor envie e receba informações de forma eficiente, permitindo atualizações assíncronas e bidirecionais e garantindo baixa latência, requisito essencial em sistemas dinâmicos e aplicações robóticas.</w:t>
      </w:r>
    </w:p>
    <w:p w14:paraId="7F588C15" w14:textId="77777777" w:rsidR="00CD13FB" w:rsidRPr="007B6B84" w:rsidRDefault="00CD13FB" w:rsidP="00CD13FB">
      <w:pPr>
        <w:spacing w:after="160" w:line="360" w:lineRule="auto"/>
        <w:ind w:firstLine="567"/>
        <w:jc w:val="both"/>
      </w:pPr>
      <w:r w:rsidRPr="007B6B84">
        <w:t xml:space="preserve">Para organizar os princípios utilizados neste trabalho, as seções seguintes apresentam os fundamentos técnicos dos principais componentes da arquitetura empregada: o modelo cliente–servidor, os protocolos HTTP e </w:t>
      </w:r>
      <w:proofErr w:type="spellStart"/>
      <w:r w:rsidRPr="007B6B84">
        <w:t>WebSocket</w:t>
      </w:r>
      <w:proofErr w:type="spellEnd"/>
      <w:r w:rsidRPr="007B6B84">
        <w:t>, e a estrutura de comunicação através de uma API.</w:t>
      </w:r>
    </w:p>
    <w:p w14:paraId="22FD59D6" w14:textId="310C7635" w:rsidR="00CD13FB" w:rsidRPr="007B6B84" w:rsidRDefault="0018357F" w:rsidP="004F4AE5">
      <w:pPr>
        <w:pStyle w:val="subsub"/>
        <w:rPr>
          <w:noProof w:val="0"/>
          <w:lang w:val="pt-BR"/>
        </w:rPr>
      </w:pPr>
      <w:bookmarkStart w:id="944" w:name="_Toc215452997"/>
      <w:r w:rsidRPr="007B6B84">
        <w:rPr>
          <w:noProof w:val="0"/>
          <w:lang w:val="pt-BR"/>
        </w:rPr>
        <w:t>A</w:t>
      </w:r>
      <w:r w:rsidR="00CD13FB" w:rsidRPr="007B6B84">
        <w:rPr>
          <w:noProof w:val="0"/>
          <w:lang w:val="pt-BR"/>
        </w:rPr>
        <w:t xml:space="preserve">rquitetura </w:t>
      </w:r>
      <w:r w:rsidRPr="007B6B84">
        <w:rPr>
          <w:noProof w:val="0"/>
          <w:lang w:val="pt-BR"/>
        </w:rPr>
        <w:t>C</w:t>
      </w:r>
      <w:r w:rsidR="00CD13FB" w:rsidRPr="007B6B84">
        <w:rPr>
          <w:noProof w:val="0"/>
          <w:lang w:val="pt-BR"/>
        </w:rPr>
        <w:t>liente-</w:t>
      </w:r>
      <w:r w:rsidRPr="007B6B84">
        <w:rPr>
          <w:noProof w:val="0"/>
          <w:lang w:val="pt-BR"/>
        </w:rPr>
        <w:t>S</w:t>
      </w:r>
      <w:r w:rsidR="00CD13FB" w:rsidRPr="007B6B84">
        <w:rPr>
          <w:noProof w:val="0"/>
          <w:lang w:val="pt-BR"/>
        </w:rPr>
        <w:t>ervidor</w:t>
      </w:r>
      <w:bookmarkEnd w:id="944"/>
    </w:p>
    <w:p w14:paraId="2ABCDB53" w14:textId="3DA2378E" w:rsidR="004F4AE5" w:rsidRPr="007B6B84" w:rsidRDefault="004F4AE5" w:rsidP="004F4AE5">
      <w:pPr>
        <w:spacing w:after="160" w:line="360" w:lineRule="auto"/>
        <w:ind w:firstLine="567"/>
        <w:jc w:val="both"/>
      </w:pPr>
      <w:r w:rsidRPr="007B6B84">
        <w:t xml:space="preserve">A arquitetura cliente–servidor é um modelo amplamente utilizado em sistemas distribuídos, no qual duas entidades desempenham papéis complementares. De acordo com </w:t>
      </w:r>
      <w:proofErr w:type="spellStart"/>
      <w:r w:rsidRPr="007B6B84">
        <w:t>Tanenbaum</w:t>
      </w:r>
      <w:proofErr w:type="spellEnd"/>
      <w:r w:rsidRPr="007B6B84">
        <w:t xml:space="preserve"> e </w:t>
      </w:r>
      <w:proofErr w:type="spellStart"/>
      <w:r w:rsidRPr="007B6B84">
        <w:t>Wetherall</w:t>
      </w:r>
      <w:proofErr w:type="spellEnd"/>
      <w:r w:rsidRPr="007B6B84">
        <w:t xml:space="preserve"> (2021), o cliente é responsável pela interface de interação, geração de requisições e apresentação das informações ao usuário, enquanto o servidor concentra o processamento lógico, o gerenciamento de dados e os serviços centralizados acessados pelos clientes. Essa separação de responsabilidades permite que múltiplos clientes utilizem simultaneamente os serviços fornecidos pelo servidor, garantindo organização, escalabilidade e padronização no fluxo de dados.</w:t>
      </w:r>
    </w:p>
    <w:p w14:paraId="133570B6" w14:textId="6F6086F1" w:rsidR="004F4AE5" w:rsidRPr="007B6B84" w:rsidRDefault="004F4AE5" w:rsidP="004F4AE5">
      <w:pPr>
        <w:spacing w:after="160" w:line="360" w:lineRule="auto"/>
        <w:ind w:firstLine="567"/>
        <w:jc w:val="both"/>
      </w:pPr>
      <w:r w:rsidRPr="007B6B84">
        <w:t xml:space="preserve">No âmbito de aplicações web e sistemas de supervisão, o cliente geralmente se apresenta como uma interface gráfica executada em navegadores ou dispositivos conectados à rede, enquanto o servidor executa rotinas de comunicação, tratamento de dados e disponibilização de informações. </w:t>
      </w:r>
      <w:proofErr w:type="spellStart"/>
      <w:r w:rsidRPr="007B6B84">
        <w:t>Jeng</w:t>
      </w:r>
      <w:proofErr w:type="spellEnd"/>
      <w:r w:rsidRPr="007B6B84">
        <w:t xml:space="preserve"> e </w:t>
      </w:r>
      <w:proofErr w:type="spellStart"/>
      <w:r w:rsidRPr="007B6B84">
        <w:t>Chieng</w:t>
      </w:r>
      <w:proofErr w:type="spellEnd"/>
      <w:r w:rsidRPr="007B6B84">
        <w:t xml:space="preserve"> (2020) destacam que tecnologias web têm se consolidado como solução eficaz em ambientes industriais por permitirem acesso remoto, independência de plataforma e atualização contínua das variáveis monitoradas.</w:t>
      </w:r>
    </w:p>
    <w:p w14:paraId="406C6414" w14:textId="06D5660E" w:rsidR="004F4AE5" w:rsidRPr="007B6B84" w:rsidRDefault="004F4AE5" w:rsidP="004F4AE5">
      <w:pPr>
        <w:spacing w:after="160" w:line="360" w:lineRule="auto"/>
        <w:ind w:firstLine="567"/>
        <w:jc w:val="both"/>
      </w:pPr>
      <w:r w:rsidRPr="007B6B84">
        <w:t>A utilização do modelo cliente–servidor também facilita a integração com dispositivos industriais, uma vez que o servidor pode agregar dados provenientes de diferentes fontes, interpretá-los e disponibilizá-los ao cliente de maneira estruturada. Essa característica torna a arquitetura adequada para aplicações que exigem comunicação constante, visualização em tempo real e suporte a múltiplos usuários ou equipamentos, favorecendo sua adoção em sistemas modernos de controle, automação e robótica</w:t>
      </w:r>
      <w:r w:rsidR="009B0D21" w:rsidRPr="007B6B84">
        <w:t xml:space="preserve"> (TANENBAUM; WETHERALL, 2021)</w:t>
      </w:r>
      <w:r w:rsidRPr="007B6B84">
        <w:t>.</w:t>
      </w:r>
    </w:p>
    <w:p w14:paraId="76DB15D0" w14:textId="3887E478" w:rsidR="002D06CE" w:rsidRPr="007B6B84" w:rsidRDefault="002D06CE" w:rsidP="002D06CE">
      <w:pPr>
        <w:pStyle w:val="subsub"/>
        <w:rPr>
          <w:noProof w:val="0"/>
          <w:lang w:val="pt-BR"/>
        </w:rPr>
      </w:pPr>
      <w:bookmarkStart w:id="945" w:name="_Toc215452998"/>
      <w:r w:rsidRPr="007B6B84">
        <w:rPr>
          <w:noProof w:val="0"/>
          <w:lang w:val="pt-BR"/>
        </w:rPr>
        <w:lastRenderedPageBreak/>
        <w:t>Protocolo HTTP</w:t>
      </w:r>
      <w:bookmarkEnd w:id="945"/>
    </w:p>
    <w:p w14:paraId="38838270" w14:textId="16968D23" w:rsidR="002D06CE" w:rsidRPr="007B6B84" w:rsidRDefault="002D06CE" w:rsidP="002D06CE">
      <w:pPr>
        <w:spacing w:after="160" w:line="360" w:lineRule="auto"/>
        <w:ind w:firstLine="567"/>
        <w:jc w:val="both"/>
      </w:pPr>
      <w:r w:rsidRPr="007B6B84">
        <w:t xml:space="preserve">O HTTP é o protocolo utilizado para comunicação entre clientes e servidores na Web. Ele estabelece a forma como um navegador, aplicativo ou interface gráfica solicita informações a um servidor e como esse servidor devolve os dados solicitados. Segundo </w:t>
      </w:r>
      <w:proofErr w:type="spellStart"/>
      <w:r w:rsidRPr="007B6B84">
        <w:t>Kurose</w:t>
      </w:r>
      <w:proofErr w:type="spellEnd"/>
      <w:r w:rsidRPr="007B6B84">
        <w:t xml:space="preserve"> e Ross (2021), o HTTP segue um modelo simples de requisição e resposta, no qual o cliente envia um pedido e o servidor retorna o recurso correspondente — como uma página, um arquivo ou um conjunto de dados.</w:t>
      </w:r>
    </w:p>
    <w:p w14:paraId="4C1B3C05" w14:textId="7D5A9C8A" w:rsidR="002D06CE" w:rsidRPr="007B6B84" w:rsidRDefault="002D06CE" w:rsidP="008E2AD3">
      <w:pPr>
        <w:spacing w:after="160" w:line="360" w:lineRule="auto"/>
        <w:ind w:firstLine="567"/>
        <w:jc w:val="both"/>
      </w:pPr>
      <w:r w:rsidRPr="007B6B84">
        <w:t>Uma característica importante é que o HTTP é um protocolo sem estado, ou seja, o servidor não guarda informações sobre requisições realizadas anteriormente pelo cliente. Cada interação é tratada de forma independente, o que simplifica o funcionamento da comunicação (KUROSE; ROSS, 2021).</w:t>
      </w:r>
    </w:p>
    <w:p w14:paraId="16497AE2" w14:textId="65FF25C4" w:rsidR="002D06CE" w:rsidRPr="007B6B84" w:rsidRDefault="002D06CE" w:rsidP="002D06CE">
      <w:pPr>
        <w:spacing w:after="160" w:line="360" w:lineRule="auto"/>
        <w:ind w:firstLine="567"/>
        <w:jc w:val="both"/>
      </w:pPr>
      <w:r w:rsidRPr="007B6B84">
        <w:t>Por ser amplamente difundido, de fácil implementação e compatível com praticamente qualquer dispositivo conectado à Internet, o HTTP tornou-se a base das aplicações web modernas. Interfaces industriais, dashboards de supervisão, sistemas de controle remoto e plataformas de visualização de dados frequentemente utilizam esse protocolo para enviar medições, comandos e configurações ao servidor ou para consultar informações em tempo real (TANENBAUM; WETHERALL, 2021).</w:t>
      </w:r>
    </w:p>
    <w:p w14:paraId="38038934" w14:textId="1BFBFE2E" w:rsidR="002D06CE" w:rsidRPr="007B6B84" w:rsidRDefault="002D06CE" w:rsidP="002D06CE">
      <w:pPr>
        <w:spacing w:after="160" w:line="360" w:lineRule="auto"/>
        <w:ind w:firstLine="567"/>
        <w:jc w:val="both"/>
      </w:pPr>
      <w:r w:rsidRPr="007B6B84">
        <w:t>Assim, compreender o funcionamento geral do HTTP é essencial para aplicações que, como a desenvolvida neste trabalho, dependem da troca estruturada de informações entre um dispositivo físico e uma interface de usuário acessada via navegador.</w:t>
      </w:r>
    </w:p>
    <w:p w14:paraId="4FA028B7" w14:textId="05651B4C" w:rsidR="00A47B74" w:rsidRPr="007B6B84" w:rsidRDefault="00A47B74" w:rsidP="00A47B74">
      <w:pPr>
        <w:pStyle w:val="subsub"/>
        <w:rPr>
          <w:noProof w:val="0"/>
          <w:lang w:val="pt-BR"/>
        </w:rPr>
      </w:pPr>
      <w:bookmarkStart w:id="946" w:name="_Toc215452999"/>
      <w:r w:rsidRPr="007B6B84">
        <w:rPr>
          <w:noProof w:val="0"/>
          <w:lang w:val="pt-BR"/>
        </w:rPr>
        <w:t>WebSocket</w:t>
      </w:r>
      <w:bookmarkEnd w:id="946"/>
    </w:p>
    <w:p w14:paraId="07FCC90A" w14:textId="4AC74876" w:rsidR="00A47B74" w:rsidRPr="007B6B84" w:rsidRDefault="00361B14" w:rsidP="00A47B74">
      <w:pPr>
        <w:spacing w:after="160" w:line="360" w:lineRule="auto"/>
        <w:ind w:firstLine="567"/>
        <w:jc w:val="both"/>
      </w:pPr>
      <w:r w:rsidRPr="007B6B84">
        <w:t xml:space="preserve">É </w:t>
      </w:r>
      <w:r w:rsidR="00A47B74" w:rsidRPr="007B6B84">
        <w:t xml:space="preserve">um protocolo de comunicação projetado para permitir troca de dados contínua e bidirecional entre cliente e servidor por meio de uma única conexão persistente. Diferentemente do HTTP, que opera no modelo requisição–resposta, o </w:t>
      </w:r>
      <w:proofErr w:type="spellStart"/>
      <w:r w:rsidR="00A47B74" w:rsidRPr="007B6B84">
        <w:t>WebSocket</w:t>
      </w:r>
      <w:proofErr w:type="spellEnd"/>
      <w:r w:rsidR="00A47B74" w:rsidRPr="007B6B84">
        <w:t xml:space="preserve"> possibilita que ambos os lados enviem mensagens a qualquer momento, sem necessidade de novas solicitações. Isso o torna particularmente adequado para aplicações que exigem atualização em tempo real ou comunicação com baixa latência.</w:t>
      </w:r>
    </w:p>
    <w:p w14:paraId="1FC28FDD" w14:textId="4E1C375C" w:rsidR="00361B14" w:rsidRPr="007B6B84" w:rsidRDefault="00361B14" w:rsidP="00A47B74">
      <w:pPr>
        <w:spacing w:after="160" w:line="360" w:lineRule="auto"/>
        <w:ind w:firstLine="567"/>
        <w:jc w:val="both"/>
      </w:pPr>
      <w:r w:rsidRPr="007B6B84">
        <w:t xml:space="preserve">O </w:t>
      </w:r>
      <w:proofErr w:type="spellStart"/>
      <w:r w:rsidRPr="007B6B84">
        <w:t>WebSocket</w:t>
      </w:r>
      <w:proofErr w:type="spellEnd"/>
      <w:r w:rsidRPr="007B6B84">
        <w:t xml:space="preserve"> é padronizado pela RFC 6455, documento oficial que especifica todos os detalhes do protocolo. As </w:t>
      </w:r>
      <w:proofErr w:type="spellStart"/>
      <w:r w:rsidRPr="007B6B84">
        <w:t>RFCs</w:t>
      </w:r>
      <w:proofErr w:type="spellEnd"/>
      <w:r w:rsidRPr="007B6B84">
        <w:t xml:space="preserve"> (</w:t>
      </w:r>
      <w:proofErr w:type="spellStart"/>
      <w:r w:rsidRPr="007B6B84">
        <w:rPr>
          <w:i/>
          <w:iCs/>
        </w:rPr>
        <w:t>Request</w:t>
      </w:r>
      <w:proofErr w:type="spellEnd"/>
      <w:r w:rsidRPr="007B6B84">
        <w:rPr>
          <w:i/>
          <w:iCs/>
        </w:rPr>
        <w:t xml:space="preserve"> for </w:t>
      </w:r>
      <w:proofErr w:type="spellStart"/>
      <w:r w:rsidRPr="007B6B84">
        <w:rPr>
          <w:i/>
          <w:iCs/>
        </w:rPr>
        <w:t>Comments</w:t>
      </w:r>
      <w:proofErr w:type="spellEnd"/>
      <w:r w:rsidRPr="007B6B84">
        <w:t>) são documentos padronizados publicados pela IETF (</w:t>
      </w:r>
      <w:r w:rsidRPr="007B6B84">
        <w:rPr>
          <w:i/>
          <w:iCs/>
        </w:rPr>
        <w:t xml:space="preserve">Internet </w:t>
      </w:r>
      <w:proofErr w:type="spellStart"/>
      <w:r w:rsidRPr="007B6B84">
        <w:rPr>
          <w:i/>
          <w:iCs/>
        </w:rPr>
        <w:t>Engineering</w:t>
      </w:r>
      <w:proofErr w:type="spellEnd"/>
      <w:r w:rsidRPr="007B6B84">
        <w:rPr>
          <w:i/>
          <w:iCs/>
        </w:rPr>
        <w:t xml:space="preserve"> Task Force</w:t>
      </w:r>
      <w:r w:rsidRPr="007B6B84">
        <w:t>) que descrevem protocolos e mecanismos utilizados na Internet, servindo como referência formal para implementação e interoperabilidade entre sistemas.</w:t>
      </w:r>
    </w:p>
    <w:p w14:paraId="677C5DE9" w14:textId="1FC20FC0" w:rsidR="00A47B74" w:rsidRPr="007B6B84" w:rsidRDefault="00A47B74" w:rsidP="00A47B74">
      <w:pPr>
        <w:spacing w:after="160" w:line="360" w:lineRule="auto"/>
        <w:ind w:firstLine="567"/>
        <w:jc w:val="both"/>
      </w:pPr>
      <w:r w:rsidRPr="007B6B84">
        <w:lastRenderedPageBreak/>
        <w:t>A especificação do protocolo</w:t>
      </w:r>
      <w:r w:rsidR="00361B14" w:rsidRPr="007B6B84">
        <w:t xml:space="preserve"> </w:t>
      </w:r>
      <w:r w:rsidRPr="007B6B84">
        <w:t xml:space="preserve">descreve o </w:t>
      </w:r>
      <w:proofErr w:type="spellStart"/>
      <w:r w:rsidRPr="007B6B84">
        <w:t>WebSocket</w:t>
      </w:r>
      <w:proofErr w:type="spellEnd"/>
      <w:r w:rsidRPr="007B6B84">
        <w:t xml:space="preserve"> como um mecanismo que estabelece um canal full-duplex sobre uma conexão TCP tradicional, permitindo comunicação eficiente e de longa duração. Segundo a RFC, o objetivo principal do </w:t>
      </w:r>
      <w:proofErr w:type="spellStart"/>
      <w:r w:rsidRPr="007B6B84">
        <w:t>WebSocket</w:t>
      </w:r>
      <w:proofErr w:type="spellEnd"/>
      <w:r w:rsidRPr="007B6B84">
        <w:t xml:space="preserve"> é fornecer um meio padronizado para comunicação bidirecional entre cliente e servidor com mínima sobrecarga, possibilitando aplicações interativas em tempo real (FETTE; MELNIKOV, 2011).</w:t>
      </w:r>
    </w:p>
    <w:p w14:paraId="264C4818" w14:textId="61C664C2" w:rsidR="002D06CE" w:rsidRPr="007B6B84" w:rsidRDefault="00361B14" w:rsidP="00A47B74">
      <w:pPr>
        <w:spacing w:after="160" w:line="360" w:lineRule="auto"/>
        <w:ind w:firstLine="567"/>
        <w:jc w:val="both"/>
      </w:pPr>
      <w:r w:rsidRPr="007B6B84">
        <w:t xml:space="preserve">Essa característica tem levado o </w:t>
      </w:r>
      <w:proofErr w:type="spellStart"/>
      <w:r w:rsidRPr="007B6B84">
        <w:t>WebSocket</w:t>
      </w:r>
      <w:proofErr w:type="spellEnd"/>
      <w:r w:rsidRPr="007B6B84">
        <w:t xml:space="preserve"> a ser amplamente adotado em sistemas que dependem de notificações imediatas ou monitoramento contínuo, como interfaces industriais, plataformas de </w:t>
      </w:r>
      <w:proofErr w:type="spellStart"/>
      <w:r w:rsidRPr="007B6B84">
        <w:t>teleoperação</w:t>
      </w:r>
      <w:proofErr w:type="spellEnd"/>
      <w:r w:rsidRPr="007B6B84">
        <w:t xml:space="preserve">, sistemas de controle remoto, aplicações de robótica e dashboards que exibem valores atualizados de sensores e estados de atuadores. Nesses cenários, sua conexão persistente oferece vantagens significativas, pois evita a necessidade de requisições sucessivas do cliente e reduz a latência associada à reabertura de conexões. Dessa forma, o </w:t>
      </w:r>
      <w:proofErr w:type="spellStart"/>
      <w:r w:rsidRPr="007B6B84">
        <w:t>WebSocket</w:t>
      </w:r>
      <w:proofErr w:type="spellEnd"/>
      <w:r w:rsidRPr="007B6B84">
        <w:t xml:space="preserve"> torna-se mais adequado que protocolos baseados exclusivamente no modelo requisição–resposta, como o HTTP, quando o objetivo é manter comunicação contínua e de baixa latência </w:t>
      </w:r>
      <w:r w:rsidR="00A47B74" w:rsidRPr="007B6B84">
        <w:t>(FETTE; MELNIKOV, 2011).</w:t>
      </w:r>
    </w:p>
    <w:p w14:paraId="7632E9A0" w14:textId="4BA80BBF" w:rsidR="0018357F" w:rsidRPr="007B6B84" w:rsidRDefault="00EC4634" w:rsidP="0018357F">
      <w:pPr>
        <w:pStyle w:val="subsub"/>
        <w:rPr>
          <w:noProof w:val="0"/>
          <w:lang w:val="pt-BR"/>
        </w:rPr>
      </w:pPr>
      <w:bookmarkStart w:id="947" w:name="_Toc215453000"/>
      <w:r w:rsidRPr="007B6B84">
        <w:rPr>
          <w:noProof w:val="0"/>
          <w:lang w:val="pt-BR"/>
        </w:rPr>
        <w:t>API e API REST</w:t>
      </w:r>
      <w:bookmarkEnd w:id="947"/>
    </w:p>
    <w:p w14:paraId="75080B6A" w14:textId="40BC9903" w:rsidR="00176FA3" w:rsidRPr="007B6B84" w:rsidRDefault="00176FA3" w:rsidP="00176FA3">
      <w:pPr>
        <w:spacing w:after="160" w:line="360" w:lineRule="auto"/>
        <w:ind w:firstLine="567"/>
        <w:jc w:val="both"/>
      </w:pPr>
      <w:r w:rsidRPr="007B6B84">
        <w:t>O termo API (</w:t>
      </w:r>
      <w:proofErr w:type="spellStart"/>
      <w:r w:rsidRPr="007B6B84">
        <w:rPr>
          <w:i/>
          <w:iCs/>
        </w:rPr>
        <w:t>Application</w:t>
      </w:r>
      <w:proofErr w:type="spellEnd"/>
      <w:r w:rsidRPr="007B6B84">
        <w:rPr>
          <w:i/>
          <w:iCs/>
        </w:rPr>
        <w:t xml:space="preserve"> </w:t>
      </w:r>
      <w:proofErr w:type="spellStart"/>
      <w:r w:rsidRPr="007B6B84">
        <w:rPr>
          <w:i/>
          <w:iCs/>
        </w:rPr>
        <w:t>Programming</w:t>
      </w:r>
      <w:proofErr w:type="spellEnd"/>
      <w:r w:rsidRPr="007B6B84">
        <w:rPr>
          <w:i/>
          <w:iCs/>
        </w:rPr>
        <w:t xml:space="preserve"> Interface</w:t>
      </w:r>
      <w:r w:rsidRPr="007B6B84">
        <w:t>) refere-se a um conjunto de regras, operações e padrões que permitem que diferentes sistemas de software se comuniquem entre si. Uma API define como um cliente pode solicitar informações ou serviços a um componente de software, especificando os formatos das mensagens, os recursos acessíveis e os comportamentos esperados. Conforme descrevem Richardson e Ruby (2007), uma API funciona como um contrato público que determina a forma correta de interação com um serviço, atuando como uma ponte estruturada que garante integração segura, modularidade e reutilização de funcionalidades.</w:t>
      </w:r>
    </w:p>
    <w:p w14:paraId="1C403565" w14:textId="77777777" w:rsidR="007D76F7" w:rsidRPr="007B6B84" w:rsidRDefault="007D76F7" w:rsidP="007D76F7">
      <w:pPr>
        <w:keepNext/>
        <w:spacing w:line="360" w:lineRule="auto"/>
        <w:jc w:val="both"/>
      </w:pPr>
      <w:r w:rsidRPr="00091E0D">
        <w:rPr>
          <w:noProof/>
        </w:rPr>
        <w:lastRenderedPageBreak/>
        <w:drawing>
          <wp:inline distT="0" distB="0" distL="0" distR="0" wp14:anchorId="3FE2B06B" wp14:editId="7B2E8A8D">
            <wp:extent cx="5760085" cy="2609850"/>
            <wp:effectExtent l="0" t="0" r="0" b="0"/>
            <wp:docPr id="619279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79285" name=""/>
                    <pic:cNvPicPr/>
                  </pic:nvPicPr>
                  <pic:blipFill>
                    <a:blip r:embed="rId27"/>
                    <a:stretch>
                      <a:fillRect/>
                    </a:stretch>
                  </pic:blipFill>
                  <pic:spPr>
                    <a:xfrm>
                      <a:off x="0" y="0"/>
                      <a:ext cx="5760085" cy="2609850"/>
                    </a:xfrm>
                    <a:prstGeom prst="rect">
                      <a:avLst/>
                    </a:prstGeom>
                  </pic:spPr>
                </pic:pic>
              </a:graphicData>
            </a:graphic>
          </wp:inline>
        </w:drawing>
      </w:r>
    </w:p>
    <w:p w14:paraId="1BB3F620" w14:textId="2222B288" w:rsidR="007D76F7" w:rsidRPr="007B6B84" w:rsidRDefault="007D76F7" w:rsidP="007D76F7">
      <w:pPr>
        <w:pStyle w:val="Legenda"/>
      </w:pPr>
      <w:bookmarkStart w:id="948" w:name="_Toc215424460"/>
      <w:bookmarkStart w:id="949" w:name="_Toc215443532"/>
      <w:r w:rsidRPr="007B6B84">
        <w:t xml:space="preserve">Figura </w:t>
      </w:r>
      <w:fldSimple w:instr=" SEQ Figura \* ARABIC ">
        <w:r w:rsidR="00CE3F9E" w:rsidRPr="007B6B84">
          <w:t>15</w:t>
        </w:r>
      </w:fldSimple>
      <w:r w:rsidRPr="007B6B84">
        <w:t>: Comunicação API</w:t>
      </w:r>
      <w:bookmarkEnd w:id="948"/>
      <w:bookmarkEnd w:id="949"/>
    </w:p>
    <w:p w14:paraId="45F510FB" w14:textId="1F42814B" w:rsidR="007D76F7" w:rsidRPr="007B6B84" w:rsidRDefault="007D76F7" w:rsidP="007D76F7">
      <w:pPr>
        <w:jc w:val="center"/>
      </w:pPr>
      <w:r w:rsidRPr="007B6B84">
        <w:t xml:space="preserve">Fonte: </w:t>
      </w:r>
      <w:r w:rsidR="00D32073" w:rsidRPr="007B6B84">
        <w:t>Traduzido</w:t>
      </w:r>
      <w:r w:rsidRPr="007B6B84">
        <w:t xml:space="preserve"> de https://www.geeksforgeeks.org/software-testing/what-is-an-api/</w:t>
      </w:r>
    </w:p>
    <w:p w14:paraId="7278F9E2" w14:textId="77777777" w:rsidR="007D76F7" w:rsidRPr="007B6B84" w:rsidRDefault="007D76F7" w:rsidP="007D76F7"/>
    <w:p w14:paraId="45F27CD4" w14:textId="5049C325" w:rsidR="00176FA3" w:rsidRPr="007B6B84" w:rsidRDefault="00176FA3" w:rsidP="00176FA3">
      <w:pPr>
        <w:spacing w:after="160" w:line="360" w:lineRule="auto"/>
        <w:ind w:firstLine="567"/>
        <w:jc w:val="both"/>
      </w:pPr>
      <w:r w:rsidRPr="007B6B84">
        <w:t>Entre os diferentes modos de estruturar uma API, destaca-se o modelo REST (</w:t>
      </w:r>
      <w:proofErr w:type="spellStart"/>
      <w:r w:rsidRPr="007B6B84">
        <w:rPr>
          <w:i/>
          <w:iCs/>
        </w:rPr>
        <w:t>Representational</w:t>
      </w:r>
      <w:proofErr w:type="spellEnd"/>
      <w:r w:rsidRPr="007B6B84">
        <w:rPr>
          <w:i/>
          <w:iCs/>
        </w:rPr>
        <w:t xml:space="preserve"> </w:t>
      </w:r>
      <w:proofErr w:type="spellStart"/>
      <w:r w:rsidRPr="007B6B84">
        <w:rPr>
          <w:i/>
          <w:iCs/>
        </w:rPr>
        <w:t>State</w:t>
      </w:r>
      <w:proofErr w:type="spellEnd"/>
      <w:r w:rsidRPr="007B6B84">
        <w:rPr>
          <w:i/>
          <w:iCs/>
        </w:rPr>
        <w:t xml:space="preserve"> </w:t>
      </w:r>
      <w:proofErr w:type="spellStart"/>
      <w:r w:rsidRPr="007B6B84">
        <w:rPr>
          <w:i/>
          <w:iCs/>
        </w:rPr>
        <w:t>Transfer</w:t>
      </w:r>
      <w:proofErr w:type="spellEnd"/>
      <w:r w:rsidRPr="007B6B84">
        <w:t>), proposto por Roy Fielding em sua tese de doutorado. Segundo o autor, o REST não é um protocolo, mas sim um estilo arquitetural que organiza a comunicação entre cliente e servidor com base em princípios bem definidos, como a comunicação sem estado (</w:t>
      </w:r>
      <w:proofErr w:type="spellStart"/>
      <w:r w:rsidRPr="007B6B84">
        <w:rPr>
          <w:i/>
          <w:iCs/>
        </w:rPr>
        <w:t>stateless</w:t>
      </w:r>
      <w:proofErr w:type="spellEnd"/>
      <w:r w:rsidRPr="007B6B84">
        <w:t xml:space="preserve">), a identificação clara de recursos por meio de </w:t>
      </w:r>
      <w:proofErr w:type="spellStart"/>
      <w:r w:rsidRPr="007B6B84">
        <w:t>URIs</w:t>
      </w:r>
      <w:proofErr w:type="spellEnd"/>
      <w:r w:rsidRPr="007B6B84">
        <w:t xml:space="preserve"> e a utilização de uma interface uniforme (FIELDING, 2000). Em outras palavras, o REST fornece uma forma padronizada de estruturar as requisições e respostas de uma API, tornando mais previsível a interação entre sistemas distintos.</w:t>
      </w:r>
    </w:p>
    <w:p w14:paraId="0E398B92" w14:textId="1905C6F9" w:rsidR="00176FA3" w:rsidRPr="007B6B84" w:rsidRDefault="00176FA3" w:rsidP="00176FA3">
      <w:pPr>
        <w:spacing w:after="160" w:line="360" w:lineRule="auto"/>
        <w:ind w:firstLine="567"/>
        <w:jc w:val="both"/>
      </w:pPr>
      <w:r w:rsidRPr="007B6B84">
        <w:t xml:space="preserve">Em uma API REST, cada recurso é representado por uma URL, e as operações sobre esses recursos são realizadas por métodos padronizados, como GET, POST, PUT e DELETE, geralmente transmitidos sobre o protocolo HTTP. Esse modelo simplifica o desenvolvimento e favorece a interoperabilidade, pois estabelece um formato consistente para acessar e manipular informações </w:t>
      </w:r>
      <w:r w:rsidRPr="007B6B84">
        <w:rPr>
          <w:b/>
          <w:bCs/>
        </w:rPr>
        <w:t>(</w:t>
      </w:r>
      <w:r w:rsidRPr="007B6B84">
        <w:t>FIELDING, 2000; RICHARDSON; RUBY, 2007</w:t>
      </w:r>
      <w:r w:rsidRPr="007B6B84">
        <w:rPr>
          <w:b/>
          <w:bCs/>
        </w:rPr>
        <w:t>)</w:t>
      </w:r>
      <w:r w:rsidRPr="007B6B84">
        <w:t>.</w:t>
      </w:r>
    </w:p>
    <w:p w14:paraId="306A86F6" w14:textId="77777777" w:rsidR="00D32073" w:rsidRPr="007B6B84" w:rsidRDefault="00D32073" w:rsidP="00D32073">
      <w:pPr>
        <w:keepNext/>
        <w:spacing w:line="360" w:lineRule="auto"/>
        <w:jc w:val="both"/>
      </w:pPr>
      <w:r w:rsidRPr="00091E0D">
        <w:rPr>
          <w:noProof/>
        </w:rPr>
        <w:drawing>
          <wp:inline distT="0" distB="0" distL="0" distR="0" wp14:anchorId="7BC5AD06" wp14:editId="0A9B8D1E">
            <wp:extent cx="5760085" cy="1235638"/>
            <wp:effectExtent l="0" t="0" r="0" b="3175"/>
            <wp:docPr id="2080911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1326" name=""/>
                    <pic:cNvPicPr/>
                  </pic:nvPicPr>
                  <pic:blipFill rotWithShape="1">
                    <a:blip r:embed="rId28"/>
                    <a:srcRect t="33451"/>
                    <a:stretch>
                      <a:fillRect/>
                    </a:stretch>
                  </pic:blipFill>
                  <pic:spPr bwMode="auto">
                    <a:xfrm>
                      <a:off x="0" y="0"/>
                      <a:ext cx="5760085" cy="1235638"/>
                    </a:xfrm>
                    <a:prstGeom prst="rect">
                      <a:avLst/>
                    </a:prstGeom>
                    <a:ln>
                      <a:noFill/>
                    </a:ln>
                    <a:extLst>
                      <a:ext uri="{53640926-AAD7-44D8-BBD7-CCE9431645EC}">
                        <a14:shadowObscured xmlns:a14="http://schemas.microsoft.com/office/drawing/2010/main"/>
                      </a:ext>
                    </a:extLst>
                  </pic:spPr>
                </pic:pic>
              </a:graphicData>
            </a:graphic>
          </wp:inline>
        </w:drawing>
      </w:r>
    </w:p>
    <w:p w14:paraId="7DD577BB" w14:textId="735F1C4B" w:rsidR="00D32073" w:rsidRPr="007B6B84" w:rsidRDefault="00D32073" w:rsidP="00D32073">
      <w:pPr>
        <w:pStyle w:val="Legenda"/>
      </w:pPr>
      <w:bookmarkStart w:id="950" w:name="_Toc215424461"/>
      <w:bookmarkStart w:id="951" w:name="_Toc215443533"/>
      <w:r w:rsidRPr="007B6B84">
        <w:t xml:space="preserve">Figura </w:t>
      </w:r>
      <w:fldSimple w:instr=" SEQ Figura \* ARABIC ">
        <w:r w:rsidR="00CE3F9E" w:rsidRPr="007B6B84">
          <w:t>16</w:t>
        </w:r>
      </w:fldSimple>
      <w:r w:rsidRPr="007B6B84">
        <w:t>: Modelo de API REST</w:t>
      </w:r>
      <w:bookmarkEnd w:id="950"/>
      <w:bookmarkEnd w:id="951"/>
    </w:p>
    <w:p w14:paraId="2586EA8C" w14:textId="5E76380B" w:rsidR="00D32073" w:rsidRPr="007B6B84" w:rsidRDefault="00D32073" w:rsidP="00D32073">
      <w:pPr>
        <w:jc w:val="center"/>
      </w:pPr>
      <w:r w:rsidRPr="007B6B84">
        <w:t>Fonte: Traduzido de https://www.skiplevel.co/blog/part-2-rest-api-components-how-to-read-them</w:t>
      </w:r>
    </w:p>
    <w:p w14:paraId="5E80E141" w14:textId="77777777" w:rsidR="00D32073" w:rsidRPr="007B6B84" w:rsidRDefault="00D32073" w:rsidP="00D32073"/>
    <w:p w14:paraId="353B0BE8" w14:textId="1DD70F55" w:rsidR="00534699" w:rsidRPr="007B6B84" w:rsidRDefault="00176FA3" w:rsidP="00F02031">
      <w:pPr>
        <w:spacing w:after="160" w:line="360" w:lineRule="auto"/>
        <w:ind w:firstLine="567"/>
        <w:jc w:val="both"/>
      </w:pPr>
      <w:r w:rsidRPr="007B6B84">
        <w:lastRenderedPageBreak/>
        <w:t>Por sua simplicidade, baixa sobrecarga e facilidade de integração, as APIs REST tornaram-se amplamente utilizadas em aplicações web, sistemas distribuídos e plataformas que integram software e hardware. Esses sistemas se beneficiam do REST ao expor comandos, estados ou dados de sensores de forma padronizada, permitindo que diferentes módulos ou interfaces de usuário acessem informações de maneira clara e organizada (RICHARDSON; RUBY, 2007).</w:t>
      </w:r>
    </w:p>
    <w:p w14:paraId="4DDC21FA" w14:textId="776C54B0" w:rsidR="00D82131" w:rsidRPr="007B6B84" w:rsidDel="00D32073" w:rsidRDefault="00506233" w:rsidP="00506233">
      <w:pPr>
        <w:spacing w:after="160" w:line="360" w:lineRule="auto"/>
        <w:ind w:firstLine="567"/>
        <w:jc w:val="both"/>
        <w:rPr>
          <w:del w:id="952" w:author="Guilherme Miyata" w:date="2025-11-29T21:11:00Z" w16du:dateUtc="2025-11-30T00:11:00Z"/>
        </w:rPr>
      </w:pPr>
      <w:commentRangeStart w:id="953"/>
      <w:del w:id="954" w:author="Guilherme Miyata" w:date="2025-11-29T21:11:00Z" w16du:dateUtc="2025-11-30T00:11:00Z">
        <w:r w:rsidRPr="007B6B84" w:rsidDel="00D32073">
          <w:delText>No contexto deste projeto, essa arquitetura de HMI web foi fundamental para tornar possível a operação supervisória da plataforma de Stewart diretamente pelo navegador. O servidor, implementado em Python, atua como intermediário na troca de dados entre o ESP32-S3 e o front-end, processando comandos, organizando telemetria e distribuindo as informações por meio de WebSocket com baixa latência. Com isso, a interface apresenta em tempo real as posições dos atuadores, estados internos e comandos de controle, permitindo a operação segura e responsiva do sistema. A adoção desse modelo elimina a dependência de softwares proprietários utilizados em estudos anteriores, além de garantir portabilidade, escalabilidade e compatibilidade com múltiplos sistemas operacionais.</w:delText>
        </w:r>
      </w:del>
    </w:p>
    <w:p w14:paraId="52E14F68" w14:textId="79ECDFD3" w:rsidR="00D82131" w:rsidRPr="007B6B84" w:rsidDel="008E2AD3" w:rsidRDefault="00D82131" w:rsidP="00D82131">
      <w:pPr>
        <w:pStyle w:val="sub"/>
        <w:rPr>
          <w:del w:id="955" w:author="Guilherme Miyata" w:date="2025-11-30T17:04:00Z" w16du:dateUtc="2025-11-30T20:04:00Z"/>
          <w:noProof w:val="0"/>
          <w:lang w:val="pt-BR"/>
        </w:rPr>
      </w:pPr>
      <w:bookmarkStart w:id="956" w:name="_Toc214231445"/>
      <w:bookmarkStart w:id="957" w:name="_Toc214231559"/>
      <w:bookmarkStart w:id="958" w:name="_Toc215423813"/>
      <w:bookmarkStart w:id="959" w:name="_Toc215441012"/>
      <w:bookmarkStart w:id="960" w:name="_Toc215443643"/>
      <w:bookmarkStart w:id="961" w:name="_Toc215453001"/>
      <w:del w:id="962" w:author="Guilherme Miyata" w:date="2025-11-30T17:04:00Z" w16du:dateUtc="2025-11-30T20:04:00Z">
        <w:r w:rsidRPr="007B6B84" w:rsidDel="008E2AD3">
          <w:rPr>
            <w:noProof w:val="0"/>
            <w:lang w:val="pt-BR"/>
          </w:rPr>
          <w:delText>Tecnologias Utilizadas na Camada Web</w:delText>
        </w:r>
        <w:bookmarkEnd w:id="956"/>
        <w:bookmarkEnd w:id="957"/>
        <w:bookmarkEnd w:id="958"/>
        <w:bookmarkEnd w:id="959"/>
        <w:bookmarkEnd w:id="960"/>
        <w:bookmarkEnd w:id="961"/>
      </w:del>
    </w:p>
    <w:p w14:paraId="5F8DB627" w14:textId="1344C509" w:rsidR="00D82131" w:rsidRPr="007B6B84" w:rsidDel="008E2AD3" w:rsidRDefault="00D82131" w:rsidP="00D82131">
      <w:pPr>
        <w:spacing w:after="160" w:line="360" w:lineRule="auto"/>
        <w:ind w:firstLine="567"/>
        <w:jc w:val="both"/>
        <w:rPr>
          <w:del w:id="963" w:author="Guilherme Miyata" w:date="2025-11-30T17:04:00Z" w16du:dateUtc="2025-11-30T20:04:00Z"/>
        </w:rPr>
      </w:pPr>
      <w:del w:id="964" w:author="Guilherme Miyata" w:date="2025-11-30T17:04:00Z" w16du:dateUtc="2025-11-30T20:04:00Z">
        <w:r w:rsidRPr="007B6B84" w:rsidDel="008E2AD3">
          <w:delText>A camada de interface web é composta por tecnologias complementares, responsáveis pela estrutura, estilo e comportamento dinâmico das páginas.</w:delText>
        </w:r>
      </w:del>
    </w:p>
    <w:p w14:paraId="5A91D793" w14:textId="4BAE3EB1" w:rsidR="00D82131" w:rsidRPr="007B6B84" w:rsidDel="008E2AD3" w:rsidRDefault="00D82131" w:rsidP="00D82131">
      <w:pPr>
        <w:pStyle w:val="PargrafodaLista"/>
        <w:numPr>
          <w:ilvl w:val="0"/>
          <w:numId w:val="48"/>
        </w:numPr>
        <w:tabs>
          <w:tab w:val="num" w:pos="720"/>
        </w:tabs>
        <w:spacing w:after="160" w:line="360" w:lineRule="auto"/>
        <w:jc w:val="both"/>
        <w:rPr>
          <w:del w:id="965" w:author="Guilherme Miyata" w:date="2025-11-30T17:04:00Z" w16du:dateUtc="2025-11-30T20:04:00Z"/>
        </w:rPr>
      </w:pPr>
      <w:del w:id="966" w:author="Guilherme Miyata" w:date="2025-11-30T17:04:00Z" w16du:dateUtc="2025-11-30T20:04:00Z">
        <w:r w:rsidRPr="007B6B84" w:rsidDel="008E2AD3">
          <w:delText>HTML (</w:delText>
        </w:r>
        <w:r w:rsidRPr="007B6B84" w:rsidDel="008E2AD3">
          <w:rPr>
            <w:i/>
            <w:iCs/>
          </w:rPr>
          <w:delText>HyperText Markup Language</w:delText>
        </w:r>
        <w:r w:rsidRPr="007B6B84" w:rsidDel="008E2AD3">
          <w:delText>): define a estrutura e o conteúdo da interface, organizando elementos como títulos, parágrafos, imagens e botões.</w:delText>
        </w:r>
      </w:del>
    </w:p>
    <w:p w14:paraId="28080157" w14:textId="3E405343" w:rsidR="00D82131" w:rsidRPr="007B6B84" w:rsidDel="008E2AD3" w:rsidRDefault="00D82131" w:rsidP="00D82131">
      <w:pPr>
        <w:pStyle w:val="PargrafodaLista"/>
        <w:numPr>
          <w:ilvl w:val="0"/>
          <w:numId w:val="48"/>
        </w:numPr>
        <w:tabs>
          <w:tab w:val="num" w:pos="720"/>
        </w:tabs>
        <w:spacing w:after="160" w:line="360" w:lineRule="auto"/>
        <w:jc w:val="both"/>
        <w:rPr>
          <w:del w:id="967" w:author="Guilherme Miyata" w:date="2025-11-30T17:04:00Z" w16du:dateUtc="2025-11-30T20:04:00Z"/>
        </w:rPr>
      </w:pPr>
      <w:del w:id="968" w:author="Guilherme Miyata" w:date="2025-11-30T17:04:00Z" w16du:dateUtc="2025-11-30T20:04:00Z">
        <w:r w:rsidRPr="007B6B84" w:rsidDel="008E2AD3">
          <w:delText>CSS (</w:delText>
        </w:r>
        <w:r w:rsidRPr="007B6B84" w:rsidDel="008E2AD3">
          <w:rPr>
            <w:i/>
            <w:iCs/>
          </w:rPr>
          <w:delText>Cascading Style Sheets</w:delText>
        </w:r>
        <w:r w:rsidRPr="007B6B84" w:rsidDel="008E2AD3">
          <w:delText>): responsável pela formatação visual, controlando cores, fontes, espaçamento e disposição dos elementos na tela.</w:delText>
        </w:r>
      </w:del>
    </w:p>
    <w:p w14:paraId="56281F66" w14:textId="226F3C1C" w:rsidR="00D82131" w:rsidRPr="007B6B84" w:rsidDel="008E2AD3" w:rsidRDefault="00D82131" w:rsidP="00D82131">
      <w:pPr>
        <w:pStyle w:val="PargrafodaLista"/>
        <w:numPr>
          <w:ilvl w:val="0"/>
          <w:numId w:val="48"/>
        </w:numPr>
        <w:tabs>
          <w:tab w:val="num" w:pos="720"/>
        </w:tabs>
        <w:spacing w:after="160" w:line="360" w:lineRule="auto"/>
        <w:jc w:val="both"/>
        <w:rPr>
          <w:del w:id="969" w:author="Guilherme Miyata" w:date="2025-11-30T17:04:00Z" w16du:dateUtc="2025-11-30T20:04:00Z"/>
        </w:rPr>
      </w:pPr>
      <w:del w:id="970" w:author="Guilherme Miyata" w:date="2025-11-30T17:04:00Z" w16du:dateUtc="2025-11-30T20:04:00Z">
        <w:r w:rsidRPr="007B6B84" w:rsidDel="008E2AD3">
          <w:delText>JavaScript: linguagem de programação que confere interatividade e comportamento dinâmico às páginas. Permite atualizar gráficos, animar objetos 3D e processar dados recebidos do backend sem recarregar a página.</w:delText>
        </w:r>
      </w:del>
    </w:p>
    <w:p w14:paraId="5C49801E" w14:textId="623618F4" w:rsidR="00D82131" w:rsidRPr="007B6B84" w:rsidDel="008E2AD3" w:rsidRDefault="00F8521C" w:rsidP="00D82131">
      <w:pPr>
        <w:pStyle w:val="PargrafodaLista"/>
        <w:numPr>
          <w:ilvl w:val="0"/>
          <w:numId w:val="48"/>
        </w:numPr>
        <w:tabs>
          <w:tab w:val="num" w:pos="720"/>
        </w:tabs>
        <w:spacing w:after="160" w:line="360" w:lineRule="auto"/>
        <w:jc w:val="both"/>
        <w:rPr>
          <w:del w:id="971" w:author="Guilherme Miyata" w:date="2025-11-30T17:04:00Z" w16du:dateUtc="2025-11-30T20:04:00Z"/>
        </w:rPr>
      </w:pPr>
      <w:del w:id="972" w:author="Guilherme Miyata" w:date="2025-11-30T17:04:00Z" w16du:dateUtc="2025-11-30T20:04:00Z">
        <w:r w:rsidRPr="007B6B84" w:rsidDel="008E2AD3">
          <w:delText>Python: utilizado no backend por sua simplicidade e ampla gama de bibliotecas para controle e comunicação. Atua como servidor de dados, realizando a ponte entre o microcontrolador (ESP32-S3) e o navegador, por meio de APIs REST ou conexões WebSocket.</w:delText>
        </w:r>
      </w:del>
    </w:p>
    <w:p w14:paraId="19AD600C" w14:textId="021CD254" w:rsidR="00C72E37" w:rsidRPr="007B6B84" w:rsidRDefault="00D82131" w:rsidP="00C76EB0">
      <w:pPr>
        <w:tabs>
          <w:tab w:val="num" w:pos="720"/>
        </w:tabs>
        <w:spacing w:after="160" w:line="360" w:lineRule="auto"/>
        <w:ind w:firstLine="567"/>
        <w:jc w:val="both"/>
        <w:rPr>
          <w:ins w:id="973" w:author="Anderson Hirata" w:date="2025-11-26T18:04:00Z" w16du:dateUtc="2025-11-26T21:04:00Z"/>
        </w:rPr>
      </w:pPr>
      <w:del w:id="974" w:author="Guilherme Miyata" w:date="2025-11-30T17:04:00Z" w16du:dateUtc="2025-11-30T20:04:00Z">
        <w:r w:rsidRPr="007B6B84" w:rsidDel="008E2AD3">
          <w:delText>Essas tecnologias, quando integradas, permitem o desenvolvimento de interfaces modernas, responsivas e capazes de processar informações em tempo real, características fundamentais para aplicações de controle e monitoramento.</w:delText>
        </w:r>
        <w:commentRangeEnd w:id="953"/>
        <w:r w:rsidR="00534699" w:rsidRPr="007B6B84" w:rsidDel="008E2AD3">
          <w:rPr>
            <w:rStyle w:val="Refdecomentrio"/>
          </w:rPr>
          <w:commentReference w:id="953"/>
        </w:r>
      </w:del>
    </w:p>
    <w:bookmarkStart w:id="975" w:name="_Toc213518126"/>
    <w:bookmarkStart w:id="976" w:name="_Toc214231446"/>
    <w:bookmarkStart w:id="977" w:name="_Toc214231560"/>
    <w:bookmarkStart w:id="978" w:name="_Toc215453002"/>
    <w:p w14:paraId="164EB2A0" w14:textId="0C0A58C6" w:rsidR="00C114A2" w:rsidRPr="007B6B84" w:rsidRDefault="00437E20" w:rsidP="00506233">
      <w:pPr>
        <w:pStyle w:val="Main"/>
        <w:rPr>
          <w:noProof w:val="0"/>
          <w:lang w:val="pt-BR"/>
        </w:rPr>
      </w:pPr>
      <w:r w:rsidRPr="00091E0D">
        <w:rPr>
          <w:lang w:val="pt-BR"/>
        </w:rPr>
        <w:lastRenderedPageBreak/>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7B6B84">
        <w:rPr>
          <w:noProof w:val="0"/>
          <w:lang w:val="pt-BR"/>
        </w:rPr>
        <w:t>MÉTODO</w:t>
      </w:r>
      <w:r w:rsidR="00957D7F" w:rsidRPr="007B6B84">
        <w:rPr>
          <w:noProof w:val="0"/>
          <w:lang w:val="pt-BR"/>
        </w:rPr>
        <w:t xml:space="preserve"> E PROCEDIMENTOS METODOLÓGICOS</w:t>
      </w:r>
      <w:bookmarkEnd w:id="975"/>
      <w:bookmarkEnd w:id="976"/>
      <w:bookmarkEnd w:id="977"/>
      <w:bookmarkEnd w:id="978"/>
    </w:p>
    <w:p w14:paraId="231F5BB7" w14:textId="26F88960" w:rsidR="00C114A2" w:rsidRPr="007B6B84" w:rsidRDefault="00FB74E1" w:rsidP="00A502AB">
      <w:pPr>
        <w:spacing w:after="160" w:line="360" w:lineRule="auto"/>
        <w:ind w:firstLine="360"/>
        <w:jc w:val="both"/>
      </w:pPr>
      <w:r w:rsidRPr="007B6B84">
        <w:t xml:space="preserve">Este capítulo descreve os procedimentos adotados </w:t>
      </w:r>
      <w:r w:rsidR="00036DDA" w:rsidRPr="007B6B84">
        <w:t xml:space="preserve">neste trabalho para </w:t>
      </w:r>
      <w:r w:rsidR="001F7882" w:rsidRPr="007B6B84">
        <w:t xml:space="preserve">o processo de adaptação e reestruturação da plataforma de Stewart. Sendo assim, </w:t>
      </w:r>
      <w:r w:rsidR="0028149D" w:rsidRPr="007B6B84">
        <w:t>parti</w:t>
      </w:r>
      <w:r w:rsidR="001F7882" w:rsidRPr="007B6B84">
        <w:t>u-se</w:t>
      </w:r>
      <w:r w:rsidR="0028149D" w:rsidRPr="007B6B84">
        <w:t xml:space="preserve"> da</w:t>
      </w:r>
      <w:r w:rsidRPr="007B6B84">
        <w:t xml:space="preserve"> </w:t>
      </w:r>
      <w:r w:rsidRPr="007B6B84">
        <w:rPr>
          <w:highlight w:val="yellow"/>
          <w:rPrChange w:id="979" w:author="Guilherme Miyata" w:date="2025-11-30T23:27:00Z" w16du:dateUtc="2025-12-01T02:27:00Z">
            <w:rPr/>
          </w:rPrChange>
        </w:rPr>
        <w:t>análise da bancada existente</w:t>
      </w:r>
      <w:r w:rsidR="0028149D" w:rsidRPr="007B6B84">
        <w:t xml:space="preserve">, </w:t>
      </w:r>
      <w:r w:rsidR="000D4D0B" w:rsidRPr="007B6B84">
        <w:t xml:space="preserve">na qual foi observado quais componentes foram utilizados para a sua construção, bem como a </w:t>
      </w:r>
      <w:r w:rsidR="000D4D0B" w:rsidRPr="007B6B84">
        <w:rPr>
          <w:highlight w:val="yellow"/>
          <w:rPrChange w:id="980" w:author="Guilherme Miyata" w:date="2025-11-30T23:27:00Z" w16du:dateUtc="2025-12-01T02:27:00Z">
            <w:rPr/>
          </w:rPrChange>
        </w:rPr>
        <w:t>necessidade de adequações</w:t>
      </w:r>
      <w:r w:rsidR="000D4D0B" w:rsidRPr="007B6B84">
        <w:t xml:space="preserve"> para seu funcionamento completo, conforme proposto neste trabalho. Uma vez que a bancada estivesse funcional, a próxima etapa do trabalho consistiu em </w:t>
      </w:r>
      <w:r w:rsidR="000D4D0B" w:rsidRPr="007B6B84">
        <w:rPr>
          <w:highlight w:val="yellow"/>
          <w:rPrChange w:id="981" w:author="Guilherme Miyata" w:date="2025-11-30T23:27:00Z" w16du:dateUtc="2025-12-01T02:27:00Z">
            <w:rPr/>
          </w:rPrChange>
        </w:rPr>
        <w:t xml:space="preserve">realizar testes experimentais </w:t>
      </w:r>
      <w:r w:rsidR="00036DDA" w:rsidRPr="007B6B84">
        <w:rPr>
          <w:highlight w:val="yellow"/>
          <w:rPrChange w:id="982" w:author="Guilherme Miyata" w:date="2025-11-30T23:27:00Z" w16du:dateUtc="2025-12-01T02:27:00Z">
            <w:rPr/>
          </w:rPrChange>
        </w:rPr>
        <w:t>e</w:t>
      </w:r>
      <w:r w:rsidR="000D4D0B" w:rsidRPr="007B6B84">
        <w:rPr>
          <w:highlight w:val="yellow"/>
          <w:rPrChange w:id="983" w:author="Guilherme Miyata" w:date="2025-11-30T23:27:00Z" w16du:dateUtc="2025-12-01T02:27:00Z">
            <w:rPr/>
          </w:rPrChange>
        </w:rPr>
        <w:t xml:space="preserve"> coleta de dados</w:t>
      </w:r>
      <w:r w:rsidR="000D4D0B" w:rsidRPr="007B6B84">
        <w:t xml:space="preserve">, </w:t>
      </w:r>
      <w:r w:rsidR="00036DDA" w:rsidRPr="007B6B84">
        <w:t xml:space="preserve">usados para realizar o procedimento de </w:t>
      </w:r>
      <w:r w:rsidR="00036DDA" w:rsidRPr="007B6B84">
        <w:rPr>
          <w:highlight w:val="yellow"/>
          <w:rPrChange w:id="984" w:author="Guilherme Miyata" w:date="2025-11-30T23:27:00Z" w16du:dateUtc="2025-12-01T02:27:00Z">
            <w:rPr/>
          </w:rPrChange>
        </w:rPr>
        <w:t>modelagem matemática</w:t>
      </w:r>
      <w:r w:rsidR="00036DDA" w:rsidRPr="007B6B84">
        <w:t xml:space="preserve"> desse sistema usando métodos de identificação. </w:t>
      </w:r>
      <w:r w:rsidR="000D4D0B" w:rsidRPr="007B6B84">
        <w:t xml:space="preserve">Tal modelo, tem por objetivo reproduzir o comportamento dinâmico dos componentes da bancada para as </w:t>
      </w:r>
      <w:r w:rsidR="000D4D0B" w:rsidRPr="007B6B84">
        <w:rPr>
          <w:highlight w:val="yellow"/>
          <w:rPrChange w:id="985" w:author="Guilherme Miyata" w:date="2025-11-30T23:27:00Z" w16du:dateUtc="2025-12-01T02:27:00Z">
            <w:rPr/>
          </w:rPrChange>
        </w:rPr>
        <w:t>simulações de projeto do controlador PID</w:t>
      </w:r>
      <w:r w:rsidR="000D4D0B" w:rsidRPr="007B6B84">
        <w:t xml:space="preserve">. </w:t>
      </w:r>
      <w:r w:rsidR="00104A6F" w:rsidRPr="007B6B84">
        <w:t xml:space="preserve">Uma vez implementada as malhas de controle dos atuadores de posicionamento da plataforma, seguiu-se com </w:t>
      </w:r>
      <w:r w:rsidR="00036DDA" w:rsidRPr="007B6B84">
        <w:rPr>
          <w:highlight w:val="yellow"/>
          <w:rPrChange w:id="986" w:author="Guilherme Miyata" w:date="2025-11-30T23:27:00Z" w16du:dateUtc="2025-12-01T02:27:00Z">
            <w:rPr/>
          </w:rPrChange>
        </w:rPr>
        <w:t>a implementação da cinemática direta e inversa da plataforma de Stewart</w:t>
      </w:r>
      <w:r w:rsidR="00036DDA" w:rsidRPr="007B6B84">
        <w:t xml:space="preserve">, e para demonstração da plataforma de Stewart em um caso real, foi feita a </w:t>
      </w:r>
      <w:r w:rsidR="00036DDA" w:rsidRPr="007B6B84">
        <w:rPr>
          <w:highlight w:val="yellow"/>
          <w:rPrChange w:id="987" w:author="Guilherme Miyata" w:date="2025-11-30T23:27:00Z" w16du:dateUtc="2025-12-01T02:27:00Z">
            <w:rPr/>
          </w:rPrChange>
        </w:rPr>
        <w:t>integração da plataforma com um simulador de voo</w:t>
      </w:r>
      <w:r w:rsidR="00036DDA" w:rsidRPr="007B6B84">
        <w:t xml:space="preserve">. Durante todas as etapas envolvendo testes e aquisição de sinais da bancada, foi realizada a programação do controlador baseado em microcontrolador e </w:t>
      </w:r>
      <w:r w:rsidR="00036DDA" w:rsidRPr="007B6B84">
        <w:rPr>
          <w:highlight w:val="yellow"/>
          <w:rPrChange w:id="988" w:author="Guilherme Miyata" w:date="2025-11-30T23:27:00Z" w16du:dateUtc="2025-12-01T02:27:00Z">
            <w:rPr/>
          </w:rPrChange>
        </w:rPr>
        <w:t>desenvolvimento da interface com o operador</w:t>
      </w:r>
      <w:r w:rsidR="00036DDA" w:rsidRPr="007B6B84">
        <w:t xml:space="preserve">, sendo a arquitetura de comunicação descrita também neste capítulo. </w:t>
      </w:r>
    </w:p>
    <w:p w14:paraId="050E4271" w14:textId="1B7C18BF" w:rsidR="00C114A2" w:rsidRPr="007B6B84" w:rsidRDefault="00AD23E4" w:rsidP="00E00E4C">
      <w:pPr>
        <w:pStyle w:val="sub"/>
        <w:rPr>
          <w:noProof w:val="0"/>
          <w:lang w:val="pt-BR"/>
        </w:rPr>
      </w:pPr>
      <w:bookmarkStart w:id="989" w:name="_Toc213518008"/>
      <w:bookmarkStart w:id="990" w:name="_Toc214231447"/>
      <w:bookmarkStart w:id="991" w:name="_Toc214231561"/>
      <w:bookmarkStart w:id="992" w:name="_Toc215453003"/>
      <w:r w:rsidRPr="007B6B84">
        <w:rPr>
          <w:noProof w:val="0"/>
          <w:lang w:val="pt-BR"/>
        </w:rPr>
        <w:t>Análise da Bancada Existente no IFSP</w:t>
      </w:r>
      <w:bookmarkEnd w:id="989"/>
      <w:bookmarkEnd w:id="990"/>
      <w:bookmarkEnd w:id="991"/>
      <w:bookmarkEnd w:id="992"/>
    </w:p>
    <w:p w14:paraId="21C4F6E0" w14:textId="596F3918" w:rsidR="001F7882" w:rsidRDefault="00FB74E1" w:rsidP="00FB74E1">
      <w:pPr>
        <w:spacing w:after="160" w:line="360" w:lineRule="auto"/>
        <w:ind w:firstLine="567"/>
        <w:jc w:val="both"/>
      </w:pPr>
      <w:r w:rsidRPr="007B6B84">
        <w:t>Inicialmente, foi realizad</w:t>
      </w:r>
      <w:r w:rsidR="00340012" w:rsidRPr="007B6B84">
        <w:t>a</w:t>
      </w:r>
      <w:r w:rsidRPr="007B6B84">
        <w:t xml:space="preserve"> um</w:t>
      </w:r>
      <w:r w:rsidR="001F7882" w:rsidRPr="007B6B84">
        <w:t>a</w:t>
      </w:r>
      <w:r w:rsidRPr="007B6B84">
        <w:t xml:space="preserve"> </w:t>
      </w:r>
      <w:r w:rsidR="001F7882" w:rsidRPr="007B6B84">
        <w:t>inspeção completa</w:t>
      </w:r>
      <w:r w:rsidRPr="007B6B84">
        <w:t xml:space="preserve"> da bancada </w:t>
      </w:r>
      <w:r w:rsidR="001F7882" w:rsidRPr="007B6B84">
        <w:t xml:space="preserve">de plataforma de Stewart (Figura XXX) desenvolvida por </w:t>
      </w:r>
      <w:commentRangeStart w:id="993"/>
      <w:del w:id="994" w:author="Guilherme Miyata" w:date="2025-11-29T03:13:00Z" w16du:dateUtc="2025-11-29T06:13:00Z">
        <w:r w:rsidR="001F7882" w:rsidRPr="007B6B84" w:rsidDel="0018407C">
          <w:delText xml:space="preserve">GONÇALVES </w:delText>
        </w:r>
      </w:del>
      <w:ins w:id="995" w:author="Guilherme Miyata" w:date="2025-11-29T03:13:00Z" w16du:dateUtc="2025-11-29T06:13:00Z">
        <w:r w:rsidR="0018407C" w:rsidRPr="007B6B84">
          <w:t xml:space="preserve">Gonçalves </w:t>
        </w:r>
      </w:ins>
      <w:r w:rsidR="001F7882" w:rsidRPr="007B6B84">
        <w:t>(2023</w:t>
      </w:r>
      <w:commentRangeEnd w:id="993"/>
      <w:r w:rsidR="001F7882" w:rsidRPr="007B6B84">
        <w:rPr>
          <w:rStyle w:val="Refdecomentrio"/>
        </w:rPr>
        <w:commentReference w:id="993"/>
      </w:r>
      <w:r w:rsidR="001F7882" w:rsidRPr="007B6B84">
        <w:t xml:space="preserve">), </w:t>
      </w:r>
      <w:r w:rsidRPr="007B6B84">
        <w:t xml:space="preserve">disponível no Laboratório </w:t>
      </w:r>
      <w:r w:rsidR="001F7882" w:rsidRPr="007B6B84">
        <w:t xml:space="preserve">de Instrumentação e Controle </w:t>
      </w:r>
      <w:r w:rsidRPr="007B6B84">
        <w:t>do IFSP</w:t>
      </w:r>
      <w:r w:rsidR="001F7882" w:rsidRPr="007B6B84">
        <w:t>-SJC</w:t>
      </w:r>
      <w:r w:rsidRPr="007B6B84">
        <w:t>.</w:t>
      </w:r>
    </w:p>
    <w:p w14:paraId="5A31FC34" w14:textId="77777777" w:rsidR="00462E25" w:rsidRPr="007B6B84" w:rsidRDefault="0018407C" w:rsidP="00462E25">
      <w:pPr>
        <w:keepNext/>
        <w:spacing w:line="360" w:lineRule="auto"/>
        <w:jc w:val="center"/>
      </w:pPr>
      <w:ins w:id="996" w:author="Guilherme Miyata" w:date="2025-11-29T03:15:00Z" w16du:dateUtc="2025-11-29T06:15:00Z">
        <w:r w:rsidRPr="00091E0D">
          <w:rPr>
            <w:noProof/>
          </w:rPr>
          <w:drawing>
            <wp:inline distT="0" distB="0" distL="0" distR="0" wp14:anchorId="5DC5B08C" wp14:editId="0BEDE65D">
              <wp:extent cx="2408478" cy="2945081"/>
              <wp:effectExtent l="0" t="0" r="0" b="8255"/>
              <wp:docPr id="691037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37002" name=""/>
                      <pic:cNvPicPr/>
                    </pic:nvPicPr>
                    <pic:blipFill>
                      <a:blip r:embed="rId29"/>
                      <a:stretch>
                        <a:fillRect/>
                      </a:stretch>
                    </pic:blipFill>
                    <pic:spPr>
                      <a:xfrm>
                        <a:off x="0" y="0"/>
                        <a:ext cx="2431844" cy="2973653"/>
                      </a:xfrm>
                      <a:prstGeom prst="rect">
                        <a:avLst/>
                      </a:prstGeom>
                    </pic:spPr>
                  </pic:pic>
                </a:graphicData>
              </a:graphic>
            </wp:inline>
          </w:drawing>
        </w:r>
      </w:ins>
    </w:p>
    <w:p w14:paraId="24453031" w14:textId="013D4217" w:rsidR="0018407C" w:rsidRPr="007B6B84" w:rsidRDefault="00462E25">
      <w:pPr>
        <w:pStyle w:val="Legenda"/>
        <w:rPr>
          <w:ins w:id="997" w:author="Guilherme Miyata" w:date="2025-11-29T03:15:00Z" w16du:dateUtc="2025-11-29T06:15:00Z"/>
        </w:rPr>
        <w:pPrChange w:id="998" w:author="Guilherme Miyata" w:date="2025-11-29T03:15:00Z" w16du:dateUtc="2025-11-29T06:15:00Z">
          <w:pPr>
            <w:spacing w:after="160" w:line="360" w:lineRule="auto"/>
            <w:jc w:val="center"/>
          </w:pPr>
        </w:pPrChange>
      </w:pPr>
      <w:bookmarkStart w:id="999" w:name="_Toc215424462"/>
      <w:bookmarkStart w:id="1000" w:name="_Toc215443534"/>
      <w:r w:rsidRPr="007B6B84">
        <w:t xml:space="preserve">Figura </w:t>
      </w:r>
      <w:fldSimple w:instr=" SEQ Figura \* ARABIC ">
        <w:r w:rsidR="00CE3F9E" w:rsidRPr="007B6B84">
          <w:t>17</w:t>
        </w:r>
      </w:fldSimple>
      <w:r w:rsidRPr="007B6B84">
        <w:t xml:space="preserve">: </w:t>
      </w:r>
      <w:ins w:id="1001" w:author="Guilherme Miyata" w:date="2025-11-29T03:15:00Z" w16du:dateUtc="2025-11-29T06:15:00Z">
        <w:r w:rsidRPr="007B6B84">
          <w:t>Bancada de plataforma de Stewart, disponível no IFSP-SJC</w:t>
        </w:r>
        <w:bookmarkEnd w:id="999"/>
        <w:bookmarkEnd w:id="1000"/>
      </w:ins>
    </w:p>
    <w:p w14:paraId="41C1FC2D" w14:textId="54E95A79" w:rsidR="0018407C" w:rsidRPr="007B6B84" w:rsidRDefault="0018407C">
      <w:pPr>
        <w:jc w:val="center"/>
        <w:rPr>
          <w:ins w:id="1002" w:author="Anderson Hirata" w:date="2025-11-27T15:11:00Z" w16du:dateUtc="2025-11-27T18:11:00Z"/>
        </w:rPr>
        <w:pPrChange w:id="1003" w:author="Guilherme Miyata" w:date="2025-11-29T03:16:00Z" w16du:dateUtc="2025-11-29T06:16:00Z">
          <w:pPr>
            <w:spacing w:after="160" w:line="360" w:lineRule="auto"/>
            <w:ind w:firstLine="567"/>
            <w:jc w:val="both"/>
          </w:pPr>
        </w:pPrChange>
      </w:pPr>
      <w:ins w:id="1004" w:author="Guilherme Miyata" w:date="2025-11-29T03:16:00Z" w16du:dateUtc="2025-11-29T06:16:00Z">
        <w:r w:rsidRPr="007B6B84">
          <w:t>Fonte: Gonçalves, 2023</w:t>
        </w:r>
      </w:ins>
    </w:p>
    <w:p w14:paraId="6737FA1B" w14:textId="208202A2" w:rsidR="001F7882" w:rsidRPr="007B6B84" w:rsidDel="0018407C" w:rsidRDefault="001F7882">
      <w:pPr>
        <w:spacing w:after="160" w:line="360" w:lineRule="auto"/>
        <w:jc w:val="center"/>
        <w:rPr>
          <w:ins w:id="1005" w:author="Anderson Hirata" w:date="2025-11-27T15:12:00Z" w16du:dateUtc="2025-11-27T18:12:00Z"/>
          <w:del w:id="1006" w:author="Guilherme Miyata" w:date="2025-11-29T03:15:00Z" w16du:dateUtc="2025-11-29T06:15:00Z"/>
        </w:rPr>
        <w:pPrChange w:id="1007" w:author="Anderson Hirata" w:date="2025-11-27T15:13:00Z" w16du:dateUtc="2025-11-27T18:13:00Z">
          <w:pPr>
            <w:spacing w:after="160" w:line="360" w:lineRule="auto"/>
            <w:jc w:val="both"/>
          </w:pPr>
        </w:pPrChange>
      </w:pPr>
      <w:ins w:id="1008" w:author="Anderson Hirata" w:date="2025-11-27T15:12:00Z" w16du:dateUtc="2025-11-27T18:12:00Z">
        <w:del w:id="1009" w:author="Guilherme Miyata" w:date="2025-11-29T03:15:00Z" w16du:dateUtc="2025-11-29T06:15:00Z">
          <w:r w:rsidRPr="007B6B84" w:rsidDel="0018407C">
            <w:lastRenderedPageBreak/>
            <w:delText>[Incluir uma foto da bancada desenvolvida pelo Felipe]</w:delText>
          </w:r>
        </w:del>
      </w:ins>
    </w:p>
    <w:p w14:paraId="743FFC92" w14:textId="6D723ADA" w:rsidR="001F7882" w:rsidRPr="007B6B84" w:rsidDel="0018407C" w:rsidRDefault="001F7882">
      <w:pPr>
        <w:spacing w:after="160" w:line="360" w:lineRule="auto"/>
        <w:jc w:val="center"/>
        <w:rPr>
          <w:ins w:id="1010" w:author="Anderson Hirata" w:date="2025-11-27T15:11:00Z" w16du:dateUtc="2025-11-27T18:11:00Z"/>
          <w:del w:id="1011" w:author="Guilherme Miyata" w:date="2025-11-29T03:16:00Z" w16du:dateUtc="2025-11-29T06:16:00Z"/>
        </w:rPr>
        <w:pPrChange w:id="1012" w:author="Anderson Hirata" w:date="2025-11-27T15:13:00Z" w16du:dateUtc="2025-11-27T18:13:00Z">
          <w:pPr>
            <w:spacing w:after="160" w:line="360" w:lineRule="auto"/>
            <w:ind w:firstLine="567"/>
            <w:jc w:val="both"/>
          </w:pPr>
        </w:pPrChange>
      </w:pPr>
      <w:ins w:id="1013" w:author="Anderson Hirata" w:date="2025-11-27T15:12:00Z" w16du:dateUtc="2025-11-27T18:12:00Z">
        <w:del w:id="1014" w:author="Guilherme Miyata" w:date="2025-11-29T03:16:00Z" w16du:dateUtc="2025-11-29T06:16:00Z">
          <w:r w:rsidRPr="007B6B84" w:rsidDel="0018407C">
            <w:delText>Figura XXX – Bancada de plataforma de Stewart, disponível no IFSP-SJC</w:delText>
          </w:r>
        </w:del>
      </w:ins>
    </w:p>
    <w:p w14:paraId="2DD7CFBD" w14:textId="4CB9913B" w:rsidR="00FB74E1" w:rsidRPr="007B6B84" w:rsidRDefault="00FB74E1" w:rsidP="00FB74E1">
      <w:pPr>
        <w:spacing w:after="160" w:line="360" w:lineRule="auto"/>
        <w:ind w:firstLine="567"/>
        <w:jc w:val="both"/>
      </w:pPr>
      <w:r w:rsidRPr="007B6B84">
        <w:t>Esse levantamento englobou os seguintes aspectos:</w:t>
      </w:r>
    </w:p>
    <w:p w14:paraId="4B49583B" w14:textId="77777777" w:rsidR="00FB74E1" w:rsidRPr="007B6B84" w:rsidRDefault="00FB74E1" w:rsidP="00181FE2">
      <w:pPr>
        <w:numPr>
          <w:ilvl w:val="0"/>
          <w:numId w:val="27"/>
        </w:numPr>
        <w:spacing w:line="360" w:lineRule="auto"/>
        <w:jc w:val="both"/>
      </w:pPr>
      <w:r w:rsidRPr="007B6B84">
        <w:t>Componentes mecânicos (estrutura da base, plataforma móvel, juntas e curso dos atuadores);</w:t>
      </w:r>
    </w:p>
    <w:p w14:paraId="57CAAFB7" w14:textId="77777777" w:rsidR="00FB74E1" w:rsidRPr="007B6B84" w:rsidRDefault="00FB74E1" w:rsidP="00181FE2">
      <w:pPr>
        <w:numPr>
          <w:ilvl w:val="0"/>
          <w:numId w:val="27"/>
        </w:numPr>
        <w:spacing w:line="360" w:lineRule="auto"/>
        <w:jc w:val="both"/>
      </w:pPr>
      <w:r w:rsidRPr="007B6B84">
        <w:t>Tipos de sensores embarcados;</w:t>
      </w:r>
    </w:p>
    <w:p w14:paraId="15C3E8FB" w14:textId="77777777" w:rsidR="00FB74E1" w:rsidRPr="007B6B84" w:rsidRDefault="00FB74E1" w:rsidP="00181FE2">
      <w:pPr>
        <w:numPr>
          <w:ilvl w:val="0"/>
          <w:numId w:val="27"/>
        </w:numPr>
        <w:spacing w:line="360" w:lineRule="auto"/>
        <w:jc w:val="both"/>
      </w:pPr>
      <w:r w:rsidRPr="007B6B84">
        <w:t>Atuadores lineares utilizados;</w:t>
      </w:r>
    </w:p>
    <w:p w14:paraId="17CDB56F" w14:textId="77777777" w:rsidR="00FB74E1" w:rsidRPr="007B6B84" w:rsidRDefault="00FB74E1" w:rsidP="00181FE2">
      <w:pPr>
        <w:numPr>
          <w:ilvl w:val="0"/>
          <w:numId w:val="27"/>
        </w:numPr>
        <w:spacing w:line="360" w:lineRule="auto"/>
        <w:jc w:val="both"/>
      </w:pPr>
      <w:r w:rsidRPr="007B6B84">
        <w:t>Drivers e fontes de alimentação presentes;</w:t>
      </w:r>
    </w:p>
    <w:p w14:paraId="49B62B68" w14:textId="77777777" w:rsidR="00FB74E1" w:rsidRPr="007B6B84" w:rsidRDefault="00FB74E1" w:rsidP="00181FE2">
      <w:pPr>
        <w:numPr>
          <w:ilvl w:val="0"/>
          <w:numId w:val="27"/>
        </w:numPr>
        <w:spacing w:line="360" w:lineRule="auto"/>
        <w:jc w:val="both"/>
      </w:pPr>
      <w:r w:rsidRPr="007B6B84">
        <w:t>Fixações mecânicas e pontos de conexão;</w:t>
      </w:r>
    </w:p>
    <w:p w14:paraId="57221883" w14:textId="272C0714" w:rsidR="00886CA1" w:rsidRPr="007B6B84" w:rsidRDefault="00FB74E1" w:rsidP="00181FE2">
      <w:pPr>
        <w:numPr>
          <w:ilvl w:val="0"/>
          <w:numId w:val="27"/>
        </w:numPr>
        <w:spacing w:line="360" w:lineRule="auto"/>
        <w:jc w:val="both"/>
      </w:pPr>
      <w:r w:rsidRPr="007B6B84">
        <w:t>Arquitetura de controle e comunicação adotada anteriormente.</w:t>
      </w:r>
    </w:p>
    <w:p w14:paraId="64C38C88" w14:textId="77777777" w:rsidR="00462E25" w:rsidRPr="007B6B84" w:rsidRDefault="00886CA1" w:rsidP="00462E25">
      <w:pPr>
        <w:keepNext/>
        <w:spacing w:after="160" w:line="360" w:lineRule="auto"/>
        <w:ind w:left="851" w:hanging="851"/>
        <w:jc w:val="center"/>
      </w:pPr>
      <w:r w:rsidRPr="00091E0D">
        <w:rPr>
          <w:noProof/>
        </w:rPr>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30"/>
                    <a:stretch>
                      <a:fillRect/>
                    </a:stretch>
                  </pic:blipFill>
                  <pic:spPr>
                    <a:xfrm>
                      <a:off x="0" y="0"/>
                      <a:ext cx="5334202" cy="3084471"/>
                    </a:xfrm>
                    <a:prstGeom prst="rect">
                      <a:avLst/>
                    </a:prstGeom>
                  </pic:spPr>
                </pic:pic>
              </a:graphicData>
            </a:graphic>
          </wp:inline>
        </w:drawing>
      </w:r>
    </w:p>
    <w:p w14:paraId="4DE221D0" w14:textId="09285FF3" w:rsidR="00A75E9D" w:rsidRPr="007B6B84" w:rsidRDefault="00462E25" w:rsidP="00462E25">
      <w:pPr>
        <w:pStyle w:val="Legenda"/>
      </w:pPr>
      <w:bookmarkStart w:id="1015" w:name="_Toc215424463"/>
      <w:bookmarkStart w:id="1016" w:name="_Toc215443535"/>
      <w:r w:rsidRPr="007B6B84">
        <w:t xml:space="preserve">Figura </w:t>
      </w:r>
      <w:fldSimple w:instr=" SEQ Figura \* ARABIC ">
        <w:r w:rsidR="00CE3F9E" w:rsidRPr="007B6B84">
          <w:t>18</w:t>
        </w:r>
      </w:fldSimple>
      <w:r w:rsidRPr="007B6B84">
        <w:t>:</w:t>
      </w:r>
      <w:r w:rsidRPr="007B6B84">
        <w:rPr>
          <w:snapToGrid w:val="0"/>
        </w:rPr>
        <w:t xml:space="preserve"> Estrutura Original da Bancada com CLP Siemens e Atuadores Lineares</w:t>
      </w:r>
      <w:bookmarkEnd w:id="1015"/>
      <w:bookmarkEnd w:id="1016"/>
    </w:p>
    <w:p w14:paraId="1D783511" w14:textId="47B6C91A" w:rsidR="00702774" w:rsidRPr="007B6B84" w:rsidRDefault="00702774" w:rsidP="00702774">
      <w:pPr>
        <w:jc w:val="center"/>
        <w:rPr>
          <w:sz w:val="22"/>
          <w:szCs w:val="22"/>
        </w:rPr>
      </w:pPr>
      <w:r w:rsidRPr="007B6B84">
        <w:rPr>
          <w:sz w:val="22"/>
          <w:szCs w:val="22"/>
        </w:rPr>
        <w:t>Fonte: G</w:t>
      </w:r>
      <w:r w:rsidR="00FA1F22" w:rsidRPr="007B6B84">
        <w:rPr>
          <w:sz w:val="22"/>
          <w:szCs w:val="22"/>
        </w:rPr>
        <w:t>onçalves</w:t>
      </w:r>
      <w:r w:rsidRPr="007B6B84">
        <w:rPr>
          <w:sz w:val="22"/>
          <w:szCs w:val="22"/>
        </w:rPr>
        <w:t>, 2023</w:t>
      </w:r>
    </w:p>
    <w:p w14:paraId="4ED815B4" w14:textId="77777777" w:rsidR="00A75E9D" w:rsidRPr="007B6B84" w:rsidRDefault="00A75E9D" w:rsidP="00A75E9D"/>
    <w:p w14:paraId="576EDB9B" w14:textId="697FB28A" w:rsidR="00F84ACC" w:rsidRPr="007B6B84" w:rsidRDefault="00FB74E1" w:rsidP="00340012">
      <w:pPr>
        <w:spacing w:after="160" w:line="360" w:lineRule="auto"/>
        <w:ind w:firstLine="567"/>
        <w:jc w:val="both"/>
      </w:pPr>
      <w:r w:rsidRPr="007B6B84">
        <w:t>A bancada foi originalmente projetada para operar com um CLP Siemens S7-1200 CPU 1215C, utilizando módulos de saída digital e analógica para o controle dos pistões elétricos lineares. No entanto, em virtude da indisponibilidade desse equipamento no campus</w:t>
      </w:r>
      <w:r w:rsidR="00F8410B" w:rsidRPr="007B6B84">
        <w:t>,</w:t>
      </w:r>
      <w:r w:rsidRPr="007B6B84">
        <w:t xml:space="preserve"> </w:t>
      </w:r>
      <w:r w:rsidR="00F8410B" w:rsidRPr="007B6B84">
        <w:t>do</w:t>
      </w:r>
      <w:r w:rsidRPr="007B6B84">
        <w:t xml:space="preserve"> seu alto custo no mercado, </w:t>
      </w:r>
      <w:r w:rsidR="00F8410B" w:rsidRPr="007B6B84">
        <w:t xml:space="preserve">além da interface desenvolvida também em IHM específica para comunicação com esse CLP, </w:t>
      </w:r>
      <w:r w:rsidRPr="007B6B84">
        <w:t>optou-se por buscar uma solução mais acessível</w:t>
      </w:r>
      <w:r w:rsidR="000A61EF" w:rsidRPr="007B6B84">
        <w:t>, preferencialmente usando placas de desenvolvimento de código aberto, que pudesse ser programada com linguagem e software de desenvolvimento que não necessitasse de licença paga para seu uso</w:t>
      </w:r>
      <w:r w:rsidR="00F8410B" w:rsidRPr="007B6B84">
        <w:t xml:space="preserve">. </w:t>
      </w:r>
    </w:p>
    <w:p w14:paraId="7CFA2E2E" w14:textId="79540D31" w:rsidR="00E35FA7" w:rsidRPr="007B6B84" w:rsidRDefault="000A61EF" w:rsidP="00A75E9D">
      <w:pPr>
        <w:pStyle w:val="sub"/>
        <w:rPr>
          <w:noProof w:val="0"/>
          <w:lang w:val="pt-BR"/>
        </w:rPr>
      </w:pPr>
      <w:bookmarkStart w:id="1017" w:name="_Toc213518010"/>
      <w:bookmarkStart w:id="1018" w:name="_Toc214231448"/>
      <w:bookmarkStart w:id="1019" w:name="_Toc214231562"/>
      <w:bookmarkStart w:id="1020" w:name="_Toc215453004"/>
      <w:r w:rsidRPr="007B6B84">
        <w:rPr>
          <w:noProof w:val="0"/>
          <w:lang w:val="pt-BR"/>
        </w:rPr>
        <w:lastRenderedPageBreak/>
        <w:t xml:space="preserve">Adequação </w:t>
      </w:r>
      <w:r w:rsidR="006C1C10" w:rsidRPr="007B6B84">
        <w:rPr>
          <w:noProof w:val="0"/>
          <w:lang w:val="pt-BR"/>
        </w:rPr>
        <w:t>do</w:t>
      </w:r>
      <w:r w:rsidR="00382847" w:rsidRPr="007B6B84">
        <w:rPr>
          <w:noProof w:val="0"/>
          <w:lang w:val="pt-BR"/>
        </w:rPr>
        <w:t xml:space="preserve"> </w:t>
      </w:r>
      <w:r w:rsidR="006C1C10" w:rsidRPr="007B6B84">
        <w:rPr>
          <w:noProof w:val="0"/>
          <w:lang w:val="pt-BR"/>
        </w:rPr>
        <w:t>Controlador</w:t>
      </w:r>
      <w:r w:rsidRPr="007B6B84">
        <w:rPr>
          <w:noProof w:val="0"/>
          <w:lang w:val="pt-BR"/>
        </w:rPr>
        <w:t xml:space="preserve"> </w:t>
      </w:r>
      <w:r w:rsidR="00E35FA7" w:rsidRPr="007B6B84">
        <w:rPr>
          <w:noProof w:val="0"/>
          <w:lang w:val="pt-BR"/>
        </w:rPr>
        <w:t>da Bancada</w:t>
      </w:r>
      <w:bookmarkEnd w:id="1017"/>
      <w:bookmarkEnd w:id="1018"/>
      <w:bookmarkEnd w:id="1019"/>
      <w:bookmarkEnd w:id="1020"/>
    </w:p>
    <w:p w14:paraId="7DD56C9E" w14:textId="3D5A600E" w:rsidR="000A61EF" w:rsidRPr="007B6B84" w:rsidRDefault="000A61EF" w:rsidP="00A502AB">
      <w:pPr>
        <w:spacing w:after="160" w:line="360" w:lineRule="auto"/>
        <w:ind w:firstLine="567"/>
        <w:jc w:val="both"/>
        <w:rPr>
          <w:snapToGrid w:val="0"/>
        </w:rPr>
      </w:pPr>
      <w:r w:rsidRPr="007B6B84">
        <w:t xml:space="preserve">Com o objetivo de desenvolver o controlador para a plataforma usando placas de desenvolvimento de código aberto, e que possibilitasse futuras modificações ou expansões, foi escolhido a placa de desenvolvimento ESP32-S3. Essa placa, além de atender os requisitos mencionados, ela também pode ser programada usando ambientes de desenvolvimento e linguagem de código aberto, baseada na família de placas Arduino. Outro ponto importante, é que a placa ESP32-S3 possui comunicação Wi-Fi, Bluetooth (Classic e BLE), além de protocolos seriais como UART, SPI, I2C, CAN e até o protocolo proprietário ESP-NOW para comunicação direta entre dispositivos sem necessidade de roteador. Assim, ela possibilita o uso com sistemas modernos de comunicação para sistemas embarcados </w:t>
      </w:r>
      <w:r w:rsidR="00A502AB" w:rsidRPr="007B6B84">
        <w:t>e</w:t>
      </w:r>
      <w:r w:rsidRPr="007B6B84">
        <w:t xml:space="preserve"> possibilitando a integração com redes de computadores, e sistemas Web.</w:t>
      </w:r>
      <w:r w:rsidRPr="007B6B84">
        <w:rPr>
          <w:snapToGrid w:val="0"/>
        </w:rPr>
        <w:t xml:space="preserve"> Com relação aos sinais de entrada e saída para o controle da plataforma de Stewart, </w:t>
      </w:r>
      <w:r w:rsidR="00996EDC" w:rsidRPr="007B6B84">
        <w:rPr>
          <w:snapToGrid w:val="0"/>
        </w:rPr>
        <w:t>devido ao controlador anterior implementado ser baseado em CLP, cujo padrão de sinal digital é de 24V, e sinal analógico de 10V, foi necessário o uso de placas eletrônicas para conversão de sinal, além de módulos adicionais de expansão devido a quantidade limitada do modelo de CLP usado (GONÇALVES, 2023). Com a adequação do controlador baseado em ESP32-S3, essa configuração pôde ser simplificada, devido a quantidade de entradas e saídas suficientes nessa placa de desenvolvimento, além da padronização dos sinais digitais e analógicos (mais detalhes serão discutidos no próximo capítulo).</w:t>
      </w:r>
    </w:p>
    <w:p w14:paraId="407E55C5" w14:textId="77777777" w:rsidR="00F02031" w:rsidRPr="007B6B84" w:rsidRDefault="00F02031" w:rsidP="00F02031">
      <w:pPr>
        <w:pStyle w:val="subsub"/>
        <w:rPr>
          <w:noProof w:val="0"/>
          <w:lang w:val="pt-BR"/>
        </w:rPr>
      </w:pPr>
      <w:bookmarkStart w:id="1021" w:name="_Toc213518007"/>
      <w:bookmarkStart w:id="1022" w:name="_Toc214231442"/>
      <w:bookmarkStart w:id="1023" w:name="_Toc214231556"/>
      <w:bookmarkStart w:id="1024" w:name="_Toc215453005"/>
      <w:r w:rsidRPr="007B6B84">
        <w:rPr>
          <w:noProof w:val="0"/>
          <w:lang w:val="pt-BR"/>
        </w:rPr>
        <w:t>Controlador ESP32-S3</w:t>
      </w:r>
      <w:bookmarkEnd w:id="1021"/>
      <w:bookmarkEnd w:id="1022"/>
      <w:bookmarkEnd w:id="1023"/>
      <w:bookmarkEnd w:id="1024"/>
    </w:p>
    <w:p w14:paraId="08F80AB8" w14:textId="77777777" w:rsidR="007A2B95" w:rsidRPr="007B6B84" w:rsidRDefault="007A2B95" w:rsidP="007A2B95">
      <w:pPr>
        <w:spacing w:after="160" w:line="360" w:lineRule="auto"/>
        <w:ind w:firstLine="567"/>
        <w:jc w:val="both"/>
      </w:pPr>
      <w:r w:rsidRPr="007B6B84">
        <w:t xml:space="preserve">O ESP32-S3 foi adotado como unidade central de controle da bancada por reunir características importantes para aplicações didáticas e de pesquisa, como boa capacidade de processamento, facilidade de programação e ampla disponibilidade de pinos de entrada e saída. Embora o microcontrolador ofereça recursos avançados que permitem a implementação futura de algoritmos mais sofisticados, como estratégias de controle adaptativo, otimização ou predição, o foco neste trabalho recaiu principalmente em sua versatilidade e capacidade de integração. </w:t>
      </w:r>
    </w:p>
    <w:p w14:paraId="0C52270C" w14:textId="77777777" w:rsidR="007A2B95" w:rsidRPr="007B6B84" w:rsidRDefault="007A2B95" w:rsidP="007A2B95">
      <w:pPr>
        <w:spacing w:after="160" w:line="360" w:lineRule="auto"/>
        <w:ind w:firstLine="567"/>
        <w:jc w:val="both"/>
      </w:pPr>
      <w:r w:rsidRPr="007B6B84">
        <w:t xml:space="preserve">Um dos fatores determinantes na escolha do ESP32-S3 foi o número elevado de </w:t>
      </w:r>
      <w:proofErr w:type="spellStart"/>
      <w:r w:rsidRPr="007B6B84">
        <w:t>GPIOs</w:t>
      </w:r>
      <w:proofErr w:type="spellEnd"/>
      <w:r w:rsidRPr="007B6B84">
        <w:t xml:space="preserve"> disponíveis (até 45 pinos configuráveis), que atende confortavelmente às necessidades da plataforma de Stewart. Esses pinos permitem conectar, de forma direta, todos os sinais envolvidos no controle dos atuadores prismáticos: canais PWM para acionamento de velocidade, sinais digitais para definição de direção e entradas analógicas destinadas à leitura dos sensores de feedback. Dessa forma, não se fez necessária a utilização de módulos externos </w:t>
      </w:r>
      <w:r w:rsidRPr="007B6B84">
        <w:lastRenderedPageBreak/>
        <w:t xml:space="preserve">de expansão, o que simplificou o cabeamento e reduziu a complexidade da arquitetura de controle. </w:t>
      </w:r>
    </w:p>
    <w:p w14:paraId="1379276C" w14:textId="77777777" w:rsidR="00BE60FC" w:rsidRPr="007B6B84" w:rsidRDefault="00BE60FC" w:rsidP="00BE60FC">
      <w:pPr>
        <w:keepNext/>
        <w:spacing w:after="160" w:line="360" w:lineRule="auto"/>
        <w:jc w:val="both"/>
      </w:pPr>
      <w:r w:rsidRPr="00091E0D">
        <w:rPr>
          <w:noProof/>
        </w:rPr>
        <w:drawing>
          <wp:inline distT="0" distB="0" distL="0" distR="0" wp14:anchorId="6C7AC174" wp14:editId="19D02EDD">
            <wp:extent cx="5760085" cy="2681080"/>
            <wp:effectExtent l="0" t="0" r="0" b="5080"/>
            <wp:docPr id="66672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2711" name=""/>
                    <pic:cNvPicPr/>
                  </pic:nvPicPr>
                  <pic:blipFill rotWithShape="1">
                    <a:blip r:embed="rId31"/>
                    <a:srcRect t="4259"/>
                    <a:stretch>
                      <a:fillRect/>
                    </a:stretch>
                  </pic:blipFill>
                  <pic:spPr bwMode="auto">
                    <a:xfrm>
                      <a:off x="0" y="0"/>
                      <a:ext cx="5760085" cy="2681080"/>
                    </a:xfrm>
                    <a:prstGeom prst="rect">
                      <a:avLst/>
                    </a:prstGeom>
                    <a:ln>
                      <a:noFill/>
                    </a:ln>
                    <a:extLst>
                      <a:ext uri="{53640926-AAD7-44D8-BBD7-CCE9431645EC}">
                        <a14:shadowObscured xmlns:a14="http://schemas.microsoft.com/office/drawing/2010/main"/>
                      </a:ext>
                    </a:extLst>
                  </pic:spPr>
                </pic:pic>
              </a:graphicData>
            </a:graphic>
          </wp:inline>
        </w:drawing>
      </w:r>
    </w:p>
    <w:p w14:paraId="21844934" w14:textId="747ECB40" w:rsidR="00BE60FC" w:rsidRPr="007B6B84" w:rsidRDefault="00BE60FC" w:rsidP="00BE60FC">
      <w:pPr>
        <w:pStyle w:val="Legenda"/>
      </w:pPr>
      <w:bookmarkStart w:id="1025" w:name="_Toc215424464"/>
      <w:bookmarkStart w:id="1026" w:name="_Toc215443536"/>
      <w:r w:rsidRPr="007B6B84">
        <w:t xml:space="preserve">Figura </w:t>
      </w:r>
      <w:fldSimple w:instr=" SEQ Figura \* ARABIC ">
        <w:r w:rsidR="00CE3F9E" w:rsidRPr="007B6B84">
          <w:t>19</w:t>
        </w:r>
      </w:fldSimple>
      <w:r w:rsidRPr="007B6B84">
        <w:t>: ESP32-S3-DevKitC-1 Pin Layout</w:t>
      </w:r>
      <w:bookmarkEnd w:id="1025"/>
      <w:bookmarkEnd w:id="1026"/>
    </w:p>
    <w:p w14:paraId="2CEC5A51" w14:textId="064A9D58" w:rsidR="00BE60FC" w:rsidRPr="007B6B84" w:rsidRDefault="00BE60FC" w:rsidP="00BE60FC">
      <w:pPr>
        <w:jc w:val="center"/>
        <w:rPr>
          <w:sz w:val="22"/>
          <w:szCs w:val="22"/>
        </w:rPr>
      </w:pPr>
      <w:r w:rsidRPr="007B6B84">
        <w:rPr>
          <w:sz w:val="22"/>
          <w:szCs w:val="22"/>
        </w:rPr>
        <w:t xml:space="preserve">Fonte: </w:t>
      </w:r>
      <w:proofErr w:type="spellStart"/>
      <w:r w:rsidRPr="007B6B84">
        <w:rPr>
          <w:sz w:val="22"/>
          <w:szCs w:val="22"/>
        </w:rPr>
        <w:t>Eepressif</w:t>
      </w:r>
      <w:proofErr w:type="spellEnd"/>
      <w:r w:rsidRPr="007B6B84">
        <w:rPr>
          <w:sz w:val="22"/>
          <w:szCs w:val="22"/>
        </w:rPr>
        <w:t xml:space="preserve"> Systems, 2024.</w:t>
      </w:r>
    </w:p>
    <w:p w14:paraId="779A3CF7" w14:textId="77777777" w:rsidR="00462E25" w:rsidRPr="007B6B84" w:rsidRDefault="00462E25" w:rsidP="00BE60FC">
      <w:pPr>
        <w:jc w:val="center"/>
        <w:rPr>
          <w:sz w:val="22"/>
          <w:szCs w:val="22"/>
        </w:rPr>
      </w:pPr>
    </w:p>
    <w:p w14:paraId="133B79E0" w14:textId="1C208D55" w:rsidR="007A2B95" w:rsidRPr="007B6B84" w:rsidRDefault="007A2B95" w:rsidP="007A2B95">
      <w:pPr>
        <w:spacing w:after="160" w:line="360" w:lineRule="auto"/>
        <w:ind w:firstLine="567"/>
        <w:jc w:val="both"/>
        <w:rPr>
          <w:ins w:id="1027" w:author="Anderson Hirata" w:date="2025-11-27T16:17:00Z" w16du:dateUtc="2025-11-27T19:17:00Z"/>
        </w:rPr>
      </w:pPr>
      <w:r w:rsidRPr="007B6B84">
        <w:t>Além disso, o microcontrolador oferece interfaces modernas de comunicação, como Wi-Fi, Bluetooth e protocolos seriais, o que facilita sua integração com sistemas supervisórios, aplicações web e futuras extensões do projeto. Assim, o ESP32-S3 apresenta-se como uma plataforma equilibrada entre desempenho, flexibilidade e acessibilidade, atendendo plenamente às exigências do sistema desenvolvido.</w:t>
      </w:r>
    </w:p>
    <w:p w14:paraId="26EBC88D" w14:textId="158F1076" w:rsidR="00B71E02" w:rsidRPr="007B6B84" w:rsidRDefault="00D32073" w:rsidP="002B0DF6">
      <w:pPr>
        <w:pStyle w:val="sub"/>
        <w:rPr>
          <w:noProof w:val="0"/>
          <w:snapToGrid w:val="0"/>
          <w:lang w:val="pt-BR"/>
        </w:rPr>
      </w:pPr>
      <w:bookmarkStart w:id="1028" w:name="_Toc213518022"/>
      <w:bookmarkStart w:id="1029" w:name="_Toc214231454"/>
      <w:bookmarkStart w:id="1030" w:name="_Toc214231568"/>
      <w:bookmarkStart w:id="1031" w:name="_Toc215453006"/>
      <w:r w:rsidRPr="007B6B84">
        <w:rPr>
          <w:noProof w:val="0"/>
          <w:snapToGrid w:val="0"/>
          <w:lang w:val="pt-BR"/>
        </w:rPr>
        <w:t>T</w:t>
      </w:r>
      <w:r w:rsidR="000C7149" w:rsidRPr="007B6B84">
        <w:rPr>
          <w:noProof w:val="0"/>
          <w:snapToGrid w:val="0"/>
          <w:lang w:val="pt-BR"/>
        </w:rPr>
        <w:t xml:space="preserve">estes e </w:t>
      </w:r>
      <w:r w:rsidRPr="007B6B84">
        <w:rPr>
          <w:noProof w:val="0"/>
          <w:snapToGrid w:val="0"/>
          <w:lang w:val="pt-BR"/>
        </w:rPr>
        <w:t>A</w:t>
      </w:r>
      <w:r w:rsidR="000C7149" w:rsidRPr="007B6B84">
        <w:rPr>
          <w:noProof w:val="0"/>
          <w:snapToGrid w:val="0"/>
          <w:lang w:val="pt-BR"/>
        </w:rPr>
        <w:t xml:space="preserve">quisições de </w:t>
      </w:r>
      <w:r w:rsidRPr="007B6B84">
        <w:rPr>
          <w:noProof w:val="0"/>
          <w:snapToGrid w:val="0"/>
          <w:lang w:val="pt-BR"/>
        </w:rPr>
        <w:t>D</w:t>
      </w:r>
      <w:r w:rsidR="000C7149" w:rsidRPr="007B6B84">
        <w:rPr>
          <w:noProof w:val="0"/>
          <w:snapToGrid w:val="0"/>
          <w:lang w:val="pt-BR"/>
        </w:rPr>
        <w:t>ados</w:t>
      </w:r>
      <w:r w:rsidR="003053AB" w:rsidRPr="007B6B84">
        <w:rPr>
          <w:noProof w:val="0"/>
          <w:snapToGrid w:val="0"/>
          <w:lang w:val="pt-BR"/>
        </w:rPr>
        <w:t xml:space="preserve"> da </w:t>
      </w:r>
      <w:r w:rsidRPr="007B6B84">
        <w:rPr>
          <w:noProof w:val="0"/>
          <w:snapToGrid w:val="0"/>
          <w:lang w:val="pt-BR"/>
        </w:rPr>
        <w:t>B</w:t>
      </w:r>
      <w:r w:rsidR="003053AB" w:rsidRPr="007B6B84">
        <w:rPr>
          <w:noProof w:val="0"/>
          <w:snapToGrid w:val="0"/>
          <w:lang w:val="pt-BR"/>
        </w:rPr>
        <w:t>ancada</w:t>
      </w:r>
      <w:bookmarkEnd w:id="1028"/>
      <w:bookmarkEnd w:id="1029"/>
      <w:bookmarkEnd w:id="1030"/>
      <w:bookmarkEnd w:id="1031"/>
    </w:p>
    <w:p w14:paraId="30A5D203" w14:textId="67056C45" w:rsidR="002B0DF6" w:rsidRPr="007B6B84" w:rsidRDefault="0023586A" w:rsidP="00FA0B3E">
      <w:pPr>
        <w:spacing w:line="360" w:lineRule="auto"/>
        <w:ind w:firstLine="567"/>
        <w:jc w:val="both"/>
        <w:rPr>
          <w:snapToGrid w:val="0"/>
        </w:rPr>
      </w:pPr>
      <w:r w:rsidRPr="007B6B84">
        <w:rPr>
          <w:snapToGrid w:val="0"/>
        </w:rPr>
        <w:t>Após a conclusão das adequações mecânicas, elétricas e eletrônicas da bancada, foram definidos os procedimentos destinados à aquisição de dados e à avaliação experimental do comportamento dos atuadores lineares e dos sensores de posição. Os testes planejados tiveram como objetivo verificar a qualidade dos sinais de realimentação, caracterizar o desempenho individual de cada pistão e fornecer informações necessárias para as etapas posteriores de identificação de modelo e projeto do controlador.</w:t>
      </w:r>
    </w:p>
    <w:p w14:paraId="1B809412" w14:textId="64F0B4F6" w:rsidR="0023586A" w:rsidRPr="007B6B84" w:rsidRDefault="0023586A" w:rsidP="0023586A">
      <w:pPr>
        <w:pStyle w:val="subsub"/>
        <w:rPr>
          <w:noProof w:val="0"/>
          <w:lang w:val="pt-BR"/>
        </w:rPr>
      </w:pPr>
      <w:bookmarkStart w:id="1032" w:name="_Toc215453007"/>
      <w:r w:rsidRPr="007B6B84">
        <w:rPr>
          <w:noProof w:val="0"/>
          <w:lang w:val="pt-BR"/>
        </w:rPr>
        <w:t>Procedimentos de Teste e Coleta de Sinais</w:t>
      </w:r>
      <w:bookmarkEnd w:id="1032"/>
    </w:p>
    <w:p w14:paraId="4266A5F2" w14:textId="58920DB0" w:rsidR="0023586A" w:rsidRPr="007B6B84" w:rsidRDefault="0023586A" w:rsidP="0023586A">
      <w:pPr>
        <w:spacing w:line="360" w:lineRule="auto"/>
        <w:ind w:firstLine="567"/>
        <w:jc w:val="both"/>
        <w:rPr>
          <w:snapToGrid w:val="0"/>
        </w:rPr>
      </w:pPr>
      <w:r w:rsidRPr="007B6B84">
        <w:rPr>
          <w:snapToGrid w:val="0"/>
        </w:rPr>
        <w:t xml:space="preserve">Para analisar o comportamento dinâmico dos atuadores, foram definidos testes em malha aberta, consistindo na aplicação de degraus de comando e variações controladas no sinal PWM. Durante esses ensaios, os sinais dos sensores de posição seriam coletados pelo ESP32-S3 e transmitidos ao servidor para armazenamento e posterior análise. A estratégia adotada permite </w:t>
      </w:r>
      <w:r w:rsidRPr="007B6B84">
        <w:rPr>
          <w:snapToGrid w:val="0"/>
        </w:rPr>
        <w:lastRenderedPageBreak/>
        <w:t>comparar as respostas individuais dos seis atuadores e identificar possíveis assimetrias mecânicas ou elétricas, como diferenças de atrito, folgas ou variações de montagem.</w:t>
      </w:r>
    </w:p>
    <w:p w14:paraId="147FBA58" w14:textId="59949724" w:rsidR="003053AB" w:rsidRPr="007B6B84" w:rsidRDefault="00D32073" w:rsidP="003053AB">
      <w:pPr>
        <w:pStyle w:val="subsub"/>
        <w:rPr>
          <w:noProof w:val="0"/>
          <w:lang w:val="pt-BR"/>
        </w:rPr>
      </w:pPr>
      <w:bookmarkStart w:id="1033" w:name="_Toc213518023"/>
      <w:bookmarkStart w:id="1034" w:name="_Toc214231455"/>
      <w:bookmarkStart w:id="1035" w:name="_Toc214231569"/>
      <w:bookmarkStart w:id="1036" w:name="_Toc215453008"/>
      <w:r w:rsidRPr="007B6B84">
        <w:rPr>
          <w:noProof w:val="0"/>
          <w:lang w:val="pt-BR"/>
        </w:rPr>
        <w:t>T</w:t>
      </w:r>
      <w:r w:rsidR="003053AB" w:rsidRPr="007B6B84">
        <w:rPr>
          <w:noProof w:val="0"/>
          <w:lang w:val="pt-BR"/>
        </w:rPr>
        <w:t xml:space="preserve">ratamento de </w:t>
      </w:r>
      <w:r w:rsidRPr="007B6B84">
        <w:rPr>
          <w:noProof w:val="0"/>
          <w:lang w:val="pt-BR"/>
        </w:rPr>
        <w:t>R</w:t>
      </w:r>
      <w:r w:rsidR="003053AB" w:rsidRPr="007B6B84">
        <w:rPr>
          <w:noProof w:val="0"/>
          <w:lang w:val="pt-BR"/>
        </w:rPr>
        <w:t>uído</w:t>
      </w:r>
      <w:r w:rsidR="00DF37AB" w:rsidRPr="007B6B84">
        <w:rPr>
          <w:noProof w:val="0"/>
          <w:lang w:val="pt-BR"/>
        </w:rPr>
        <w:t xml:space="preserve"> e </w:t>
      </w:r>
      <w:r w:rsidRPr="007B6B84">
        <w:rPr>
          <w:noProof w:val="0"/>
          <w:lang w:val="pt-BR"/>
        </w:rPr>
        <w:t>F</w:t>
      </w:r>
      <w:r w:rsidR="00DF37AB" w:rsidRPr="007B6B84">
        <w:rPr>
          <w:noProof w:val="0"/>
          <w:lang w:val="pt-BR"/>
        </w:rPr>
        <w:t>iltragem</w:t>
      </w:r>
      <w:bookmarkEnd w:id="1033"/>
      <w:bookmarkEnd w:id="1034"/>
      <w:bookmarkEnd w:id="1035"/>
      <w:bookmarkEnd w:id="1036"/>
    </w:p>
    <w:p w14:paraId="48417DDD" w14:textId="6CA8E3CC" w:rsidR="0023586A" w:rsidRPr="007B6B84" w:rsidRDefault="0023586A" w:rsidP="0023586A">
      <w:pPr>
        <w:spacing w:line="360" w:lineRule="auto"/>
        <w:ind w:firstLine="567"/>
        <w:jc w:val="both"/>
        <w:rPr>
          <w:snapToGrid w:val="0"/>
        </w:rPr>
      </w:pPr>
      <w:r w:rsidRPr="007B6B84">
        <w:rPr>
          <w:snapToGrid w:val="0"/>
        </w:rPr>
        <w:t>Como parte da metodologia de aquisição, foram estabelecidos métodos de tratamento de sinais para mitigar o impacto de ruídos inerentes ao processo de medição. Entre as técnicas previstas para avaliação, incluem-se:</w:t>
      </w:r>
    </w:p>
    <w:p w14:paraId="138653F1" w14:textId="77777777" w:rsidR="0023586A" w:rsidRPr="007B6B84" w:rsidRDefault="0023586A" w:rsidP="0023586A">
      <w:pPr>
        <w:numPr>
          <w:ilvl w:val="0"/>
          <w:numId w:val="62"/>
        </w:numPr>
        <w:spacing w:line="360" w:lineRule="auto"/>
        <w:jc w:val="both"/>
        <w:rPr>
          <w:snapToGrid w:val="0"/>
        </w:rPr>
      </w:pPr>
      <w:r w:rsidRPr="007B6B84">
        <w:rPr>
          <w:snapToGrid w:val="0"/>
        </w:rPr>
        <w:t>filtro passa-baixa digital de primeira ordem (IIR), para reduzir componentes de alta frequência;</w:t>
      </w:r>
    </w:p>
    <w:p w14:paraId="234EF10F" w14:textId="77777777" w:rsidR="0023586A" w:rsidRPr="007B6B84" w:rsidRDefault="0023586A" w:rsidP="0023586A">
      <w:pPr>
        <w:numPr>
          <w:ilvl w:val="0"/>
          <w:numId w:val="62"/>
        </w:numPr>
        <w:spacing w:line="360" w:lineRule="auto"/>
        <w:jc w:val="both"/>
        <w:rPr>
          <w:snapToGrid w:val="0"/>
        </w:rPr>
      </w:pPr>
      <w:r w:rsidRPr="007B6B84">
        <w:rPr>
          <w:snapToGrid w:val="0"/>
        </w:rPr>
        <w:t>filtro de média móvel, utilizando janelas de diferentes tamanhos para suavizar a leitura dos sensores;</w:t>
      </w:r>
    </w:p>
    <w:p w14:paraId="2682A23E" w14:textId="77777777" w:rsidR="0023586A" w:rsidRPr="007B6B84" w:rsidRDefault="0023586A" w:rsidP="0023586A">
      <w:pPr>
        <w:numPr>
          <w:ilvl w:val="0"/>
          <w:numId w:val="62"/>
        </w:numPr>
        <w:spacing w:line="360" w:lineRule="auto"/>
        <w:jc w:val="both"/>
        <w:rPr>
          <w:snapToGrid w:val="0"/>
        </w:rPr>
      </w:pPr>
      <w:r w:rsidRPr="007B6B84">
        <w:rPr>
          <w:snapToGrid w:val="0"/>
        </w:rPr>
        <w:t xml:space="preserve">estratégias de supressão de picos, envolvendo </w:t>
      </w:r>
      <w:proofErr w:type="spellStart"/>
      <w:r w:rsidRPr="007B6B84">
        <w:rPr>
          <w:snapToGrid w:val="0"/>
        </w:rPr>
        <w:t>pré</w:t>
      </w:r>
      <w:proofErr w:type="spellEnd"/>
      <w:r w:rsidRPr="007B6B84">
        <w:rPr>
          <w:snapToGrid w:val="0"/>
        </w:rPr>
        <w:t>-amostragem e limitação de variação entre amostras.</w:t>
      </w:r>
    </w:p>
    <w:p w14:paraId="647693C8" w14:textId="0277FBE9" w:rsidR="002B0DF6" w:rsidRPr="007B6B84" w:rsidRDefault="0023586A" w:rsidP="0023586A">
      <w:pPr>
        <w:spacing w:line="360" w:lineRule="auto"/>
        <w:ind w:firstLine="567"/>
        <w:jc w:val="both"/>
        <w:rPr>
          <w:snapToGrid w:val="0"/>
        </w:rPr>
      </w:pPr>
      <w:r w:rsidRPr="007B6B84">
        <w:rPr>
          <w:snapToGrid w:val="0"/>
        </w:rPr>
        <w:t>A escolha final dos filtros a serem utilizados nas rotinas de controle seria realizada com base nos resultados experimentais, apresentados no Capítulo 4.</w:t>
      </w:r>
    </w:p>
    <w:p w14:paraId="5DC1FE80" w14:textId="61CF2B8D" w:rsidR="003053AB" w:rsidRPr="007B6B84" w:rsidRDefault="0023586A" w:rsidP="003053AB">
      <w:pPr>
        <w:pStyle w:val="subsub"/>
        <w:rPr>
          <w:noProof w:val="0"/>
          <w:lang w:val="pt-BR"/>
        </w:rPr>
      </w:pPr>
      <w:bookmarkStart w:id="1037" w:name="_Toc215453009"/>
      <w:r w:rsidRPr="007B6B84">
        <w:rPr>
          <w:noProof w:val="0"/>
          <w:lang w:val="pt-BR"/>
        </w:rPr>
        <w:t>Avaliação do Comportamento de Deslocamento</w:t>
      </w:r>
      <w:bookmarkEnd w:id="1037"/>
    </w:p>
    <w:p w14:paraId="0C770F81" w14:textId="62EC06D9" w:rsidR="003053AB" w:rsidRPr="007B6B84" w:rsidRDefault="0023586A" w:rsidP="0023586A">
      <w:pPr>
        <w:spacing w:line="360" w:lineRule="auto"/>
        <w:ind w:firstLine="567"/>
        <w:jc w:val="both"/>
        <w:rPr>
          <w:snapToGrid w:val="0"/>
        </w:rPr>
      </w:pPr>
      <w:r w:rsidRPr="007B6B84">
        <w:rPr>
          <w:snapToGrid w:val="0"/>
        </w:rPr>
        <w:t>Como etapa de caracterização da bancada, foram definidos ensaios de comparação entre atuadores, aplicando o mesmo sinal de acionamento simultaneamente aos seis pistões. Essa metodologia permite identificar diferenças de deslocamento, tempo de resposta e velocidade entre atuadores, fornecendo subsídios para ajustes individuais de parâmetros e calibrações específicas em cada canal.</w:t>
      </w:r>
    </w:p>
    <w:p w14:paraId="173E2CFF" w14:textId="20AAD3C0" w:rsidR="003053AB" w:rsidRPr="007B6B84" w:rsidRDefault="0023586A" w:rsidP="003053AB">
      <w:pPr>
        <w:pStyle w:val="subsub"/>
        <w:rPr>
          <w:noProof w:val="0"/>
          <w:lang w:val="pt-BR"/>
        </w:rPr>
      </w:pPr>
      <w:bookmarkStart w:id="1038" w:name="_Toc215453010"/>
      <w:r w:rsidRPr="007B6B84">
        <w:rPr>
          <w:noProof w:val="0"/>
          <w:lang w:val="pt-BR"/>
        </w:rPr>
        <w:t>Calibração Tensão–Posição (V0–V100)</w:t>
      </w:r>
      <w:bookmarkEnd w:id="1038"/>
    </w:p>
    <w:p w14:paraId="75770245" w14:textId="621FB50B" w:rsidR="0023586A" w:rsidRPr="007B6B84" w:rsidRDefault="0023586A" w:rsidP="0023586A">
      <w:pPr>
        <w:spacing w:line="360" w:lineRule="auto"/>
        <w:ind w:firstLine="567"/>
        <w:jc w:val="both"/>
        <w:rPr>
          <w:snapToGrid w:val="0"/>
        </w:rPr>
      </w:pPr>
      <w:r w:rsidRPr="007B6B84">
        <w:rPr>
          <w:snapToGrid w:val="0"/>
        </w:rPr>
        <w:t>Para correlacionar a leitura analógica dos sensores com a posição física dos atuadores, foi adotado um procedimento de calibração baseado em dois pontos característicos:</w:t>
      </w:r>
    </w:p>
    <w:p w14:paraId="719F0A26" w14:textId="77777777" w:rsidR="0023586A" w:rsidRPr="007B6B84" w:rsidRDefault="0023586A" w:rsidP="0023586A">
      <w:pPr>
        <w:numPr>
          <w:ilvl w:val="0"/>
          <w:numId w:val="63"/>
        </w:numPr>
        <w:spacing w:line="360" w:lineRule="auto"/>
        <w:jc w:val="both"/>
        <w:rPr>
          <w:snapToGrid w:val="0"/>
        </w:rPr>
      </w:pPr>
      <w:r w:rsidRPr="007B6B84">
        <w:rPr>
          <w:snapToGrid w:val="0"/>
        </w:rPr>
        <w:t>V0: tensão lida com o pistão totalmente recuado;</w:t>
      </w:r>
    </w:p>
    <w:p w14:paraId="7D554205" w14:textId="77777777" w:rsidR="0023586A" w:rsidRPr="007B6B84" w:rsidRDefault="0023586A" w:rsidP="0023586A">
      <w:pPr>
        <w:numPr>
          <w:ilvl w:val="0"/>
          <w:numId w:val="63"/>
        </w:numPr>
        <w:spacing w:line="360" w:lineRule="auto"/>
        <w:jc w:val="both"/>
        <w:rPr>
          <w:snapToGrid w:val="0"/>
        </w:rPr>
      </w:pPr>
      <w:r w:rsidRPr="007B6B84">
        <w:rPr>
          <w:snapToGrid w:val="0"/>
        </w:rPr>
        <w:t>V100: tensão lida com o pistão no limite superior do curso.</w:t>
      </w:r>
    </w:p>
    <w:p w14:paraId="10FABE1C" w14:textId="1E3718E3" w:rsidR="00D12D87" w:rsidRPr="007B6B84" w:rsidRDefault="0023586A" w:rsidP="0023586A">
      <w:pPr>
        <w:spacing w:line="360" w:lineRule="auto"/>
        <w:ind w:firstLine="567"/>
        <w:jc w:val="both"/>
        <w:rPr>
          <w:snapToGrid w:val="0"/>
        </w:rPr>
      </w:pPr>
      <w:r w:rsidRPr="007B6B84">
        <w:rPr>
          <w:snapToGrid w:val="0"/>
        </w:rPr>
        <w:t xml:space="preserve">Com esses valores, planejou-se estabelecer uma relação linear entre tensão medida e posição em milímetros, permitindo que o controlador </w:t>
      </w:r>
      <w:proofErr w:type="gramStart"/>
      <w:r w:rsidRPr="007B6B84">
        <w:rPr>
          <w:snapToGrid w:val="0"/>
        </w:rPr>
        <w:t>interprete</w:t>
      </w:r>
      <w:proofErr w:type="gramEnd"/>
      <w:r w:rsidRPr="007B6B84">
        <w:rPr>
          <w:snapToGrid w:val="0"/>
        </w:rPr>
        <w:t xml:space="preserve"> adequadamente o deslocamento dos atuadores. Essa calibração seria realizada individualmente em cada pistão para compensar variações inerentes aos sensores, cabos e mecanismos.</w:t>
      </w:r>
    </w:p>
    <w:p w14:paraId="0F6C2E34" w14:textId="3DB1C995" w:rsidR="00F368B6" w:rsidRPr="007B6B84" w:rsidRDefault="0023586A" w:rsidP="00F368B6">
      <w:pPr>
        <w:pStyle w:val="subsub"/>
        <w:rPr>
          <w:noProof w:val="0"/>
          <w:lang w:val="pt-BR"/>
        </w:rPr>
      </w:pPr>
      <w:bookmarkStart w:id="1039" w:name="_Toc215453011"/>
      <w:r w:rsidRPr="007B6B84">
        <w:rPr>
          <w:noProof w:val="0"/>
          <w:lang w:val="pt-BR"/>
        </w:rPr>
        <w:t>Identificação de Zona Morta e Não Linearidades</w:t>
      </w:r>
      <w:bookmarkEnd w:id="1039"/>
    </w:p>
    <w:p w14:paraId="3A10B0D2" w14:textId="79D5C74F" w:rsidR="00F368B6" w:rsidRPr="007B6B84" w:rsidRDefault="0023586A" w:rsidP="00F368B6">
      <w:pPr>
        <w:spacing w:line="360" w:lineRule="auto"/>
        <w:ind w:firstLine="567"/>
        <w:jc w:val="both"/>
        <w:rPr>
          <w:snapToGrid w:val="0"/>
        </w:rPr>
      </w:pPr>
      <w:r w:rsidRPr="007B6B84">
        <w:rPr>
          <w:snapToGrid w:val="0"/>
        </w:rPr>
        <w:t xml:space="preserve">Para detectar não linearidades típicas de sistemas eletromecânicos, como atrito estático, histerese e folgas, foram definidos testes de baixa amplitude, consistindo na aplicação de </w:t>
      </w:r>
      <w:r w:rsidRPr="007B6B84">
        <w:rPr>
          <w:snapToGrid w:val="0"/>
        </w:rPr>
        <w:lastRenderedPageBreak/>
        <w:t>pequenos degraus de referência próximos ao início de movimento. Esses ensaios permitiriam estimar o nível mínimo de comando necessário para vencer o atrito de cada atuador. Com base nessa análise, planejou-se implementar estratégias de compensação individualizada de zona morta no controlador.</w:t>
      </w:r>
    </w:p>
    <w:p w14:paraId="12D52A17" w14:textId="1BC89274" w:rsidR="00A529C3" w:rsidRPr="007B6B84" w:rsidRDefault="00A529C3" w:rsidP="00A529C3">
      <w:pPr>
        <w:pStyle w:val="subsub"/>
        <w:rPr>
          <w:noProof w:val="0"/>
          <w:lang w:val="pt-BR"/>
        </w:rPr>
      </w:pPr>
      <w:bookmarkStart w:id="1040" w:name="_Toc215453012"/>
      <w:r w:rsidRPr="007B6B84">
        <w:rPr>
          <w:noProof w:val="0"/>
          <w:lang w:val="pt-BR"/>
        </w:rPr>
        <w:t>Finalidade dos Dados</w:t>
      </w:r>
      <w:bookmarkEnd w:id="1040"/>
    </w:p>
    <w:p w14:paraId="13238768" w14:textId="77777777" w:rsidR="00A529C3" w:rsidRPr="007B6B84" w:rsidRDefault="00A529C3" w:rsidP="00A529C3">
      <w:pPr>
        <w:spacing w:line="360" w:lineRule="auto"/>
        <w:ind w:firstLine="567"/>
        <w:jc w:val="both"/>
        <w:rPr>
          <w:snapToGrid w:val="0"/>
        </w:rPr>
      </w:pPr>
      <w:r w:rsidRPr="007B6B84">
        <w:rPr>
          <w:snapToGrid w:val="0"/>
        </w:rPr>
        <w:t>Todos os dados obtidos durante os ensaios planejados seriam empregados nas etapas de:</w:t>
      </w:r>
    </w:p>
    <w:p w14:paraId="550E6AE2" w14:textId="77777777" w:rsidR="00A529C3" w:rsidRPr="007B6B84" w:rsidRDefault="00A529C3" w:rsidP="00A529C3">
      <w:pPr>
        <w:pStyle w:val="PargrafodaLista"/>
        <w:numPr>
          <w:ilvl w:val="0"/>
          <w:numId w:val="65"/>
        </w:numPr>
        <w:spacing w:line="360" w:lineRule="auto"/>
        <w:jc w:val="both"/>
        <w:rPr>
          <w:snapToGrid w:val="0"/>
        </w:rPr>
      </w:pPr>
      <w:r w:rsidRPr="007B6B84">
        <w:rPr>
          <w:snapToGrid w:val="0"/>
        </w:rPr>
        <w:t>identificação do modelo dinâmico da planta;</w:t>
      </w:r>
    </w:p>
    <w:p w14:paraId="25275298" w14:textId="77777777" w:rsidR="00A529C3" w:rsidRPr="007B6B84" w:rsidRDefault="00A529C3" w:rsidP="00A529C3">
      <w:pPr>
        <w:pStyle w:val="PargrafodaLista"/>
        <w:numPr>
          <w:ilvl w:val="0"/>
          <w:numId w:val="65"/>
        </w:numPr>
        <w:spacing w:line="360" w:lineRule="auto"/>
        <w:jc w:val="both"/>
        <w:rPr>
          <w:snapToGrid w:val="0"/>
        </w:rPr>
      </w:pPr>
      <w:r w:rsidRPr="007B6B84">
        <w:rPr>
          <w:snapToGrid w:val="0"/>
        </w:rPr>
        <w:t>avaliação e escolha das técnicas de filtragem digital;</w:t>
      </w:r>
    </w:p>
    <w:p w14:paraId="709859AC" w14:textId="77777777" w:rsidR="00A529C3" w:rsidRPr="007B6B84" w:rsidRDefault="00A529C3" w:rsidP="00A529C3">
      <w:pPr>
        <w:pStyle w:val="PargrafodaLista"/>
        <w:numPr>
          <w:ilvl w:val="0"/>
          <w:numId w:val="65"/>
        </w:numPr>
        <w:spacing w:line="360" w:lineRule="auto"/>
        <w:jc w:val="both"/>
        <w:rPr>
          <w:snapToGrid w:val="0"/>
        </w:rPr>
      </w:pPr>
      <w:r w:rsidRPr="007B6B84">
        <w:rPr>
          <w:snapToGrid w:val="0"/>
        </w:rPr>
        <w:t>implementação da compensação de não linearidades;</w:t>
      </w:r>
    </w:p>
    <w:p w14:paraId="1FB50E21" w14:textId="060D9C49" w:rsidR="00A529C3" w:rsidRPr="007B6B84" w:rsidRDefault="00A529C3" w:rsidP="00A529C3">
      <w:pPr>
        <w:pStyle w:val="PargrafodaLista"/>
        <w:numPr>
          <w:ilvl w:val="0"/>
          <w:numId w:val="65"/>
        </w:numPr>
        <w:spacing w:line="360" w:lineRule="auto"/>
        <w:jc w:val="both"/>
        <w:rPr>
          <w:snapToGrid w:val="0"/>
        </w:rPr>
      </w:pPr>
      <w:r w:rsidRPr="007B6B84">
        <w:rPr>
          <w:snapToGrid w:val="0"/>
        </w:rPr>
        <w:t>projeto e sintonia do controlador PID.</w:t>
      </w:r>
      <w:ins w:id="1041" w:author="Guilherme Miyata" w:date="2025-11-30T17:06:00Z" w16du:dateUtc="2025-11-30T20:06:00Z">
        <w:r w:rsidR="008E2AD3" w:rsidRPr="007B6B84">
          <w:rPr>
            <w:snapToGrid w:val="0"/>
          </w:rPr>
          <w:t xml:space="preserve"> </w:t>
        </w:r>
      </w:ins>
    </w:p>
    <w:p w14:paraId="1661F0B4" w14:textId="5D6C5017" w:rsidR="002B0DF6" w:rsidRPr="007B6B84" w:rsidRDefault="00B073BC" w:rsidP="001118D6">
      <w:pPr>
        <w:pStyle w:val="sub"/>
        <w:rPr>
          <w:noProof w:val="0"/>
          <w:lang w:val="pt-BR"/>
        </w:rPr>
      </w:pPr>
      <w:bookmarkStart w:id="1042" w:name="_Toc213518033"/>
      <w:bookmarkStart w:id="1043" w:name="_Toc214231459"/>
      <w:bookmarkStart w:id="1044" w:name="_Toc214231573"/>
      <w:bookmarkStart w:id="1045" w:name="_Toc215453013"/>
      <w:r w:rsidRPr="007B6B84">
        <w:rPr>
          <w:noProof w:val="0"/>
          <w:lang w:val="pt-BR"/>
        </w:rPr>
        <w:t>Identificação</w:t>
      </w:r>
      <w:r w:rsidR="008A6841" w:rsidRPr="007B6B84">
        <w:rPr>
          <w:noProof w:val="0"/>
          <w:lang w:val="pt-BR"/>
        </w:rPr>
        <w:t xml:space="preserve"> de M</w:t>
      </w:r>
      <w:r w:rsidRPr="007B6B84">
        <w:rPr>
          <w:noProof w:val="0"/>
          <w:lang w:val="pt-BR"/>
        </w:rPr>
        <w:t>o</w:t>
      </w:r>
      <w:r w:rsidR="008A6841" w:rsidRPr="007B6B84">
        <w:rPr>
          <w:noProof w:val="0"/>
          <w:lang w:val="pt-BR"/>
        </w:rPr>
        <w:t>delo e projeto</w:t>
      </w:r>
      <w:r w:rsidR="00AD2154" w:rsidRPr="007B6B84">
        <w:rPr>
          <w:noProof w:val="0"/>
          <w:lang w:val="pt-BR"/>
        </w:rPr>
        <w:t xml:space="preserve"> </w:t>
      </w:r>
      <w:r w:rsidR="008A6841" w:rsidRPr="007B6B84">
        <w:rPr>
          <w:noProof w:val="0"/>
          <w:lang w:val="pt-BR"/>
        </w:rPr>
        <w:t>do</w:t>
      </w:r>
      <w:r w:rsidR="00AD2154" w:rsidRPr="007B6B84">
        <w:rPr>
          <w:noProof w:val="0"/>
          <w:lang w:val="pt-BR"/>
        </w:rPr>
        <w:t xml:space="preserve"> </w:t>
      </w:r>
      <w:r w:rsidRPr="007B6B84">
        <w:rPr>
          <w:noProof w:val="0"/>
          <w:lang w:val="pt-BR"/>
        </w:rPr>
        <w:t>Controlador</w:t>
      </w:r>
      <w:r w:rsidR="008A6841" w:rsidRPr="007B6B84">
        <w:rPr>
          <w:noProof w:val="0"/>
          <w:lang w:val="pt-BR"/>
        </w:rPr>
        <w:t xml:space="preserve"> para a malha fechada</w:t>
      </w:r>
      <w:bookmarkEnd w:id="1042"/>
      <w:bookmarkEnd w:id="1043"/>
      <w:bookmarkEnd w:id="1044"/>
      <w:bookmarkEnd w:id="1045"/>
    </w:p>
    <w:p w14:paraId="33EAB805" w14:textId="01ADC034" w:rsidR="004139E0" w:rsidRPr="007B6B84" w:rsidRDefault="00F64BB2" w:rsidP="004139E0">
      <w:pPr>
        <w:spacing w:line="360" w:lineRule="auto"/>
        <w:ind w:firstLine="567"/>
        <w:jc w:val="both"/>
        <w:rPr>
          <w:snapToGrid w:val="0"/>
        </w:rPr>
      </w:pPr>
      <w:r w:rsidRPr="007B6B84">
        <w:rPr>
          <w:snapToGrid w:val="0"/>
        </w:rPr>
        <w:t>Esta etapa teve como objetivo obter modelos dinâmicos representativos dos atuadores da plataforma e, a partir deles, projetar controladores capazes de garantir o rastreamento de posição e a sincronização entre os seis pistões. Para isso, definiu-se uma metodologia em duas estratégias principais, ambas baseadas em identificação de sistemas em malha fechada e sintonia posterior dos controladores no domínio da função de transferência.</w:t>
      </w:r>
    </w:p>
    <w:p w14:paraId="40AF769A" w14:textId="59B1425F" w:rsidR="00EA61B6" w:rsidRPr="007B6B84" w:rsidRDefault="00EA61B6" w:rsidP="004139E0">
      <w:pPr>
        <w:spacing w:line="360" w:lineRule="auto"/>
        <w:ind w:firstLine="567"/>
        <w:jc w:val="both"/>
        <w:rPr>
          <w:snapToGrid w:val="0"/>
        </w:rPr>
      </w:pPr>
      <w:r w:rsidRPr="007B6B84">
        <w:rPr>
          <w:snapToGrid w:val="0"/>
        </w:rPr>
        <w:t>Optou-se pela identificação em malha fechada pois os atuadores apresentam zona morta e atrito estático, o que impediria a obtenção de dados informativos em malha aberta. A operação com realimentação melhora a razão sinal–ruído e restringe o sistema a uma região mais linear do comportamento, favorecendo a obtenção de modelos caixa preta coerentes com a dinâmica real dos pistões.</w:t>
      </w:r>
    </w:p>
    <w:p w14:paraId="48E31000" w14:textId="2099543B" w:rsidR="00AD2154" w:rsidRPr="007B6B84" w:rsidRDefault="00F64BB2" w:rsidP="003E601B">
      <w:pPr>
        <w:pStyle w:val="subsub"/>
        <w:rPr>
          <w:noProof w:val="0"/>
          <w:snapToGrid/>
          <w:lang w:val="pt-BR"/>
        </w:rPr>
      </w:pPr>
      <w:bookmarkStart w:id="1046" w:name="_Toc215453014"/>
      <w:r w:rsidRPr="007B6B84">
        <w:rPr>
          <w:noProof w:val="0"/>
          <w:snapToGrid/>
          <w:lang w:val="pt-BR"/>
        </w:rPr>
        <w:t>Estratégia Geral de Identificação</w:t>
      </w:r>
      <w:bookmarkEnd w:id="1046"/>
    </w:p>
    <w:p w14:paraId="69E62904" w14:textId="762FE52B" w:rsidR="00F64BB2" w:rsidRPr="007B6B84" w:rsidRDefault="00F64BB2" w:rsidP="00F64BB2">
      <w:pPr>
        <w:spacing w:line="360" w:lineRule="auto"/>
        <w:ind w:firstLine="567"/>
        <w:jc w:val="both"/>
        <w:rPr>
          <w:snapToGrid w:val="0"/>
        </w:rPr>
      </w:pPr>
      <w:r w:rsidRPr="007B6B84">
        <w:rPr>
          <w:snapToGrid w:val="0"/>
        </w:rPr>
        <w:t>A identificação do modelo foi estruturada em duas estratégias complementares. Em ambas, o procedimento foi dividido em três fases: aquisição de dados, identificação de modelos e projeto e ajuste dos controladores.</w:t>
      </w:r>
    </w:p>
    <w:p w14:paraId="19CB34BE" w14:textId="3E279290" w:rsidR="00F64BB2" w:rsidRPr="007B6B84" w:rsidRDefault="00F64BB2" w:rsidP="00F64BB2">
      <w:pPr>
        <w:spacing w:line="360" w:lineRule="auto"/>
        <w:ind w:firstLine="567"/>
        <w:jc w:val="both"/>
        <w:rPr>
          <w:snapToGrid w:val="0"/>
        </w:rPr>
      </w:pPr>
      <w:r w:rsidRPr="007B6B84">
        <w:rPr>
          <w:snapToGrid w:val="0"/>
        </w:rPr>
        <w:t xml:space="preserve">Na primeira estratégia, foram realizados ensaios com cada pistão acionado individualmente, mantendo os demais na posição de referência. Essa abordagem permitiu analisar o comportamento de cada atuador de forma isolada. Inicialmente foi adotada uma estrutura de modelo de segunda ordem, ajustada por meio do </w:t>
      </w:r>
      <w:r w:rsidRPr="007B6B84">
        <w:rPr>
          <w:i/>
          <w:iCs/>
          <w:snapToGrid w:val="0"/>
        </w:rPr>
        <w:t xml:space="preserve">System </w:t>
      </w:r>
      <w:proofErr w:type="spellStart"/>
      <w:r w:rsidRPr="007B6B84">
        <w:rPr>
          <w:i/>
          <w:iCs/>
          <w:snapToGrid w:val="0"/>
        </w:rPr>
        <w:t>Identification</w:t>
      </w:r>
      <w:proofErr w:type="spellEnd"/>
      <w:r w:rsidRPr="007B6B84">
        <w:rPr>
          <w:i/>
          <w:iCs/>
          <w:snapToGrid w:val="0"/>
        </w:rPr>
        <w:t xml:space="preserve"> Toolbox</w:t>
      </w:r>
      <w:r w:rsidRPr="007B6B84">
        <w:rPr>
          <w:snapToGrid w:val="0"/>
        </w:rPr>
        <w:t xml:space="preserve"> do MATLAB, a partir de dados obtidos em malha fechada.</w:t>
      </w:r>
    </w:p>
    <w:p w14:paraId="6760A457" w14:textId="3E0A1483" w:rsidR="00471426" w:rsidRPr="007B6B84" w:rsidRDefault="00F64BB2" w:rsidP="00F64BB2">
      <w:pPr>
        <w:spacing w:line="360" w:lineRule="auto"/>
        <w:ind w:firstLine="567"/>
        <w:jc w:val="both"/>
        <w:rPr>
          <w:snapToGrid w:val="0"/>
        </w:rPr>
      </w:pPr>
      <w:r w:rsidRPr="007B6B84">
        <w:rPr>
          <w:snapToGrid w:val="0"/>
        </w:rPr>
        <w:t xml:space="preserve">Na segunda estratégia, os ensaios foram planejados com acionamento simultâneo dos seis pistões, possibilitando a observação do comportamento dinâmico conjunto da plataforma. </w:t>
      </w:r>
      <w:r w:rsidRPr="007B6B84">
        <w:rPr>
          <w:snapToGrid w:val="0"/>
        </w:rPr>
        <w:lastRenderedPageBreak/>
        <w:t xml:space="preserve">Nessa etapa, optou-se por modelos de primeira ordem em malha fechada, mais condizentes com a resposta superamortecida observada em testes preliminares, utilizando novamente o </w:t>
      </w:r>
      <w:r w:rsidRPr="007B6B84">
        <w:rPr>
          <w:i/>
          <w:iCs/>
          <w:snapToGrid w:val="0"/>
        </w:rPr>
        <w:t xml:space="preserve">System </w:t>
      </w:r>
      <w:proofErr w:type="spellStart"/>
      <w:r w:rsidRPr="007B6B84">
        <w:rPr>
          <w:i/>
          <w:iCs/>
          <w:snapToGrid w:val="0"/>
        </w:rPr>
        <w:t>Identification</w:t>
      </w:r>
      <w:proofErr w:type="spellEnd"/>
      <w:r w:rsidRPr="007B6B84">
        <w:rPr>
          <w:i/>
          <w:iCs/>
          <w:snapToGrid w:val="0"/>
        </w:rPr>
        <w:t xml:space="preserve"> Toolbox</w:t>
      </w:r>
      <w:r w:rsidRPr="007B6B84">
        <w:rPr>
          <w:snapToGrid w:val="0"/>
        </w:rPr>
        <w:t xml:space="preserve"> como ferramenta de estimação. Os modelos obtidos serviram de base para o projeto de controladores com dinâmica alinhada entre os diferentes atuadores.</w:t>
      </w:r>
    </w:p>
    <w:p w14:paraId="31C14732" w14:textId="7F401A50" w:rsidR="00043A75" w:rsidRPr="007B6B84" w:rsidRDefault="00F64BB2" w:rsidP="00650629">
      <w:pPr>
        <w:pStyle w:val="subsub"/>
        <w:rPr>
          <w:noProof w:val="0"/>
          <w:lang w:val="pt-BR"/>
        </w:rPr>
      </w:pPr>
      <w:bookmarkStart w:id="1047" w:name="_Toc215453015"/>
      <w:r w:rsidRPr="007B6B84">
        <w:rPr>
          <w:noProof w:val="0"/>
          <w:lang w:val="pt-BR"/>
        </w:rPr>
        <w:t>Aquisição de Dados para Identificação</w:t>
      </w:r>
      <w:bookmarkEnd w:id="1047"/>
    </w:p>
    <w:p w14:paraId="225CE37C" w14:textId="3863FAA6" w:rsidR="00F64BB2" w:rsidRPr="007B6B84" w:rsidRDefault="00F64BB2" w:rsidP="00F64BB2">
      <w:pPr>
        <w:spacing w:line="360" w:lineRule="auto"/>
        <w:ind w:firstLine="567"/>
        <w:jc w:val="both"/>
        <w:rPr>
          <w:snapToGrid w:val="0"/>
        </w:rPr>
      </w:pPr>
      <w:r w:rsidRPr="007B6B84">
        <w:rPr>
          <w:snapToGrid w:val="0"/>
        </w:rPr>
        <w:t>A aquisição de dados foi realizada com o sistema operando em malha fechada, com ganhos proporcionais pré-definidos, de forma a mitigar não linearidades pronunciadas, como zona morta e atrito estático, e evitar saturações excessivas dos atuadores. Em ambos os conjuntos de ensaios, aplicaram-se degraus de referência em diferentes níveis de posição, registrando-se:</w:t>
      </w:r>
    </w:p>
    <w:p w14:paraId="608FD387" w14:textId="3FB95003" w:rsidR="00F64BB2" w:rsidRPr="007B6B84" w:rsidRDefault="00F64BB2" w:rsidP="00F64BB2">
      <w:pPr>
        <w:numPr>
          <w:ilvl w:val="0"/>
          <w:numId w:val="66"/>
        </w:numPr>
        <w:spacing w:line="360" w:lineRule="auto"/>
        <w:jc w:val="both"/>
        <w:rPr>
          <w:snapToGrid w:val="0"/>
        </w:rPr>
      </w:pPr>
      <w:r w:rsidRPr="007B6B84">
        <w:rPr>
          <w:snapToGrid w:val="0"/>
        </w:rPr>
        <w:t xml:space="preserve">o sinal de referência </w:t>
      </w:r>
      <m:oMath>
        <m:r>
          <w:rPr>
            <w:rFonts w:ascii="Cambria Math" w:hAnsi="Cambria Math"/>
            <w:snapToGrid w:val="0"/>
          </w:rPr>
          <m:t>r(t)</m:t>
        </m:r>
      </m:oMath>
      <w:r w:rsidRPr="007B6B84">
        <w:rPr>
          <w:snapToGrid w:val="0"/>
        </w:rPr>
        <w:t xml:space="preserve"> em milímetros;</w:t>
      </w:r>
    </w:p>
    <w:p w14:paraId="08B2C6D3" w14:textId="3D8E38C0" w:rsidR="00F64BB2" w:rsidRPr="007B6B84" w:rsidRDefault="00F64BB2" w:rsidP="00F64BB2">
      <w:pPr>
        <w:numPr>
          <w:ilvl w:val="0"/>
          <w:numId w:val="66"/>
        </w:numPr>
        <w:spacing w:line="360" w:lineRule="auto"/>
        <w:jc w:val="both"/>
        <w:rPr>
          <w:snapToGrid w:val="0"/>
        </w:rPr>
      </w:pPr>
      <w:r w:rsidRPr="007B6B84">
        <w:rPr>
          <w:snapToGrid w:val="0"/>
        </w:rPr>
        <w:t xml:space="preserve">o sinal de controle efetivo </w:t>
      </w:r>
      <m:oMath>
        <m:r>
          <w:rPr>
            <w:rFonts w:ascii="Cambria Math" w:hAnsi="Cambria Math"/>
            <w:snapToGrid w:val="0"/>
          </w:rPr>
          <m:t>u(t)</m:t>
        </m:r>
      </m:oMath>
      <w:r w:rsidRPr="007B6B84">
        <w:rPr>
          <w:snapToGrid w:val="0"/>
        </w:rPr>
        <w:t>;</w:t>
      </w:r>
    </w:p>
    <w:p w14:paraId="4D824BE4" w14:textId="27D881EF" w:rsidR="00F64BB2" w:rsidRPr="007B6B84" w:rsidRDefault="00F64BB2" w:rsidP="00F64BB2">
      <w:pPr>
        <w:numPr>
          <w:ilvl w:val="0"/>
          <w:numId w:val="66"/>
        </w:numPr>
        <w:spacing w:line="360" w:lineRule="auto"/>
        <w:jc w:val="both"/>
        <w:rPr>
          <w:snapToGrid w:val="0"/>
        </w:rPr>
      </w:pPr>
      <w:r w:rsidRPr="007B6B84">
        <w:rPr>
          <w:snapToGrid w:val="0"/>
        </w:rPr>
        <w:t xml:space="preserve">a saída </w:t>
      </w:r>
      <m:oMath>
        <m:r>
          <w:rPr>
            <w:rFonts w:ascii="Cambria Math" w:hAnsi="Cambria Math"/>
            <w:snapToGrid w:val="0"/>
          </w:rPr>
          <m:t>y(t)</m:t>
        </m:r>
      </m:oMath>
      <w:r w:rsidRPr="007B6B84">
        <w:rPr>
          <w:snapToGrid w:val="0"/>
        </w:rPr>
        <w:t xml:space="preserve"> em milímetros, obtida a partir da calibração tensão–posição;</w:t>
      </w:r>
    </w:p>
    <w:p w14:paraId="1AA64F5C" w14:textId="50166057" w:rsidR="00F64BB2" w:rsidRPr="007B6B84" w:rsidRDefault="00F64BB2" w:rsidP="00F64BB2">
      <w:pPr>
        <w:numPr>
          <w:ilvl w:val="0"/>
          <w:numId w:val="66"/>
        </w:numPr>
        <w:spacing w:line="360" w:lineRule="auto"/>
        <w:jc w:val="both"/>
        <w:rPr>
          <w:snapToGrid w:val="0"/>
        </w:rPr>
      </w:pPr>
      <w:r w:rsidRPr="007B6B84">
        <w:rPr>
          <w:snapToGrid w:val="0"/>
        </w:rPr>
        <w:t xml:space="preserve">o tempo </w:t>
      </w:r>
      <m:oMath>
        <m:r>
          <w:rPr>
            <w:rFonts w:ascii="Cambria Math" w:hAnsi="Cambria Math"/>
            <w:snapToGrid w:val="0"/>
          </w:rPr>
          <m:t>t</m:t>
        </m:r>
      </m:oMath>
      <w:r w:rsidRPr="007B6B84">
        <w:rPr>
          <w:snapToGrid w:val="0"/>
        </w:rPr>
        <w:t xml:space="preserve"> de aquisição.</w:t>
      </w:r>
    </w:p>
    <w:p w14:paraId="3503B02F" w14:textId="54BB565F" w:rsidR="00080F15" w:rsidRPr="007B6B84" w:rsidRDefault="00F64BB2" w:rsidP="00F64BB2">
      <w:pPr>
        <w:spacing w:line="360" w:lineRule="auto"/>
        <w:ind w:firstLine="567"/>
        <w:jc w:val="both"/>
        <w:rPr>
          <w:snapToGrid w:val="0"/>
        </w:rPr>
      </w:pPr>
      <w:r w:rsidRPr="007B6B84">
        <w:rPr>
          <w:snapToGrid w:val="0"/>
        </w:rPr>
        <w:t>Para padronizar o procedimento de coleta, foi utilizado um aplicativo próprio desenvolvido em Python, responsável por comunicar-se com o ESP32-S3 via porta serial, enviar os perfis de referência aos atuadores e registrar automaticamente os dados de telemetria em arquivos no formato CSV. Esse fluxo de aquisição permitiu repetibilidade dos ensaios e organização dos dados para posterior análise no MATLAB.</w:t>
      </w:r>
    </w:p>
    <w:p w14:paraId="757FE767" w14:textId="6AAD2573" w:rsidR="0054653F" w:rsidRPr="007B6B84" w:rsidRDefault="00F64BB2" w:rsidP="00FE52BD">
      <w:pPr>
        <w:pStyle w:val="subsub"/>
        <w:rPr>
          <w:noProof w:val="0"/>
          <w:lang w:val="pt-BR"/>
        </w:rPr>
      </w:pPr>
      <w:bookmarkStart w:id="1048" w:name="_Toc215453016"/>
      <w:r w:rsidRPr="007B6B84">
        <w:rPr>
          <w:noProof w:val="0"/>
          <w:lang w:val="pt-BR"/>
        </w:rPr>
        <w:t>Modelagem e Seleção da Estrutura</w:t>
      </w:r>
      <w:bookmarkEnd w:id="1048"/>
    </w:p>
    <w:p w14:paraId="7DE8D553" w14:textId="41112ADC" w:rsidR="00F64BB2" w:rsidRPr="007B6B84" w:rsidRDefault="00F64BB2" w:rsidP="00F64BB2">
      <w:pPr>
        <w:spacing w:line="360" w:lineRule="auto"/>
        <w:ind w:firstLine="567"/>
        <w:jc w:val="both"/>
        <w:rPr>
          <w:snapToGrid w:val="0"/>
        </w:rPr>
      </w:pPr>
      <w:r w:rsidRPr="007B6B84">
        <w:rPr>
          <w:snapToGrid w:val="0"/>
        </w:rPr>
        <w:t xml:space="preserve">Com os dados de entrada e saída disponíveis, os sinais foram importados para o MATLAB e organizados no </w:t>
      </w:r>
      <w:proofErr w:type="spellStart"/>
      <w:r w:rsidRPr="007B6B84">
        <w:rPr>
          <w:snapToGrid w:val="0"/>
        </w:rPr>
        <w:t>workspace</w:t>
      </w:r>
      <w:proofErr w:type="spellEnd"/>
      <w:r w:rsidRPr="007B6B84">
        <w:rPr>
          <w:snapToGrid w:val="0"/>
        </w:rPr>
        <w:t xml:space="preserve"> para utilização no System </w:t>
      </w:r>
      <w:proofErr w:type="spellStart"/>
      <w:r w:rsidRPr="007B6B84">
        <w:rPr>
          <w:snapToGrid w:val="0"/>
        </w:rPr>
        <w:t>Identification</w:t>
      </w:r>
      <w:proofErr w:type="spellEnd"/>
      <w:r w:rsidRPr="007B6B84">
        <w:rPr>
          <w:snapToGrid w:val="0"/>
        </w:rPr>
        <w:t xml:space="preserve"> Toolbox. A metodologia de modelagem consistiu em definir estruturas candidatas de modelo (primeira e segunda ordem em malha fechada), estimar os parâmetros de cada modelo a partir dos dados experimentais e comparar o desempenho das diferentes estruturas com base em métricas de ajuste e análise gráfica da resposta.</w:t>
      </w:r>
    </w:p>
    <w:p w14:paraId="6D62B768" w14:textId="3A00D09E" w:rsidR="00E84EE6" w:rsidRPr="007B6B84" w:rsidRDefault="00F64BB2" w:rsidP="00CB2E7C">
      <w:pPr>
        <w:spacing w:line="360" w:lineRule="auto"/>
        <w:ind w:firstLine="567"/>
        <w:jc w:val="both"/>
        <w:rPr>
          <w:snapToGrid w:val="0"/>
        </w:rPr>
      </w:pPr>
      <w:r w:rsidRPr="007B6B84">
        <w:rPr>
          <w:snapToGrid w:val="0"/>
        </w:rPr>
        <w:t>A escolha final da estrutura adotada considerou, além dos índices de ajuste numérico, a coerência física com o comportamento observado no sistema.</w:t>
      </w:r>
    </w:p>
    <w:p w14:paraId="6844E15F" w14:textId="7E37F438" w:rsidR="00A529C3" w:rsidRPr="007B6B84" w:rsidRDefault="00F64BB2" w:rsidP="00F64BB2">
      <w:pPr>
        <w:pStyle w:val="subsub"/>
        <w:rPr>
          <w:noProof w:val="0"/>
          <w:lang w:val="pt-BR"/>
        </w:rPr>
      </w:pPr>
      <w:bookmarkStart w:id="1049" w:name="_Toc215453017"/>
      <w:r w:rsidRPr="007B6B84">
        <w:rPr>
          <w:noProof w:val="0"/>
          <w:lang w:val="pt-BR"/>
        </w:rPr>
        <w:t>Projeto dos Controladores</w:t>
      </w:r>
      <w:bookmarkEnd w:id="1049"/>
    </w:p>
    <w:p w14:paraId="43B1A574" w14:textId="1EFD2A85" w:rsidR="00F64BB2" w:rsidRPr="007B6B84" w:rsidRDefault="00F64BB2" w:rsidP="00F64BB2">
      <w:pPr>
        <w:spacing w:line="360" w:lineRule="auto"/>
        <w:ind w:firstLine="567"/>
        <w:jc w:val="both"/>
        <w:rPr>
          <w:snapToGrid w:val="0"/>
        </w:rPr>
      </w:pPr>
      <w:r w:rsidRPr="007B6B84">
        <w:rPr>
          <w:snapToGrid w:val="0"/>
        </w:rPr>
        <w:t xml:space="preserve">Uma vez identificadas as funções de transferência em malha fechada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oMath>
      <w:r w:rsidRPr="007B6B84">
        <w:rPr>
          <w:snapToGrid w:val="0"/>
        </w:rPr>
        <w:t xml:space="preserve"> de cada atuador, procedeu-se à obtenção dos modelos equivalentes em malha aberta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oMath>
      <w:r w:rsidRPr="007B6B84">
        <w:rPr>
          <w:snapToGrid w:val="0"/>
        </w:rPr>
        <w:t xml:space="preserve">, utilizando relações clássicas entre planta e malha fechada para diferentes valores de ganho proporcional. </w:t>
      </w:r>
      <w:r w:rsidRPr="007B6B84">
        <w:rPr>
          <w:snapToGrid w:val="0"/>
        </w:rPr>
        <w:lastRenderedPageBreak/>
        <w:t xml:space="preserve">Esses modelos foram então empregados no projeto dos controladores utilizando ferramentas de síntese do MATLAB, como o comando </w:t>
      </w:r>
      <w:proofErr w:type="spellStart"/>
      <w:r w:rsidRPr="007B6B84">
        <w:rPr>
          <w:i/>
          <w:iCs/>
          <w:snapToGrid w:val="0"/>
        </w:rPr>
        <w:t>pidtune</w:t>
      </w:r>
      <w:proofErr w:type="spellEnd"/>
      <w:r w:rsidRPr="007B6B84">
        <w:rPr>
          <w:snapToGrid w:val="0"/>
        </w:rPr>
        <w:t xml:space="preserve"> e o ambiente </w:t>
      </w:r>
      <w:proofErr w:type="spellStart"/>
      <w:r w:rsidRPr="007B6B84">
        <w:rPr>
          <w:i/>
          <w:iCs/>
          <w:snapToGrid w:val="0"/>
        </w:rPr>
        <w:t>Control</w:t>
      </w:r>
      <w:proofErr w:type="spellEnd"/>
      <w:r w:rsidRPr="007B6B84">
        <w:rPr>
          <w:i/>
          <w:iCs/>
          <w:snapToGrid w:val="0"/>
        </w:rPr>
        <w:t xml:space="preserve"> System Designer</w:t>
      </w:r>
      <w:r w:rsidRPr="007B6B84">
        <w:rPr>
          <w:snapToGrid w:val="0"/>
        </w:rPr>
        <w:t>.</w:t>
      </w:r>
    </w:p>
    <w:p w14:paraId="781672E5" w14:textId="2F43F096" w:rsidR="00F64BB2" w:rsidRPr="007B6B84" w:rsidRDefault="00F64BB2" w:rsidP="00F64BB2">
      <w:pPr>
        <w:spacing w:line="360" w:lineRule="auto"/>
        <w:ind w:firstLine="567"/>
        <w:jc w:val="both"/>
        <w:rPr>
          <w:snapToGrid w:val="0"/>
        </w:rPr>
      </w:pPr>
      <w:r w:rsidRPr="007B6B84">
        <w:rPr>
          <w:snapToGrid w:val="0"/>
        </w:rPr>
        <w:t>O fluxo adotado consistiu em empregar, preferencialmente, controladores de estrutura proporcional–integral (PI), em função da natureza superamortecida da planta e da sensibilidade do termo derivativo a ruídos, definir uma faixa de largura de banda comum para os seis canais, de forma a obter respostas de malha fechada com tempos de subida e acomodação semelhantes e comparar, em simulação, as respostas a degraus de referência para todos os pistões, ajustando iterativamente a banda de projeto até alcançar sincronização satisfatória entre os atuadores.</w:t>
      </w:r>
    </w:p>
    <w:p w14:paraId="319138E1" w14:textId="07686AB3" w:rsidR="00F64BB2" w:rsidRPr="007B6B84" w:rsidRDefault="00F64BB2" w:rsidP="00F64BB2">
      <w:pPr>
        <w:spacing w:line="360" w:lineRule="auto"/>
        <w:ind w:firstLine="567"/>
        <w:jc w:val="both"/>
        <w:rPr>
          <w:snapToGrid w:val="0"/>
        </w:rPr>
      </w:pPr>
      <w:r w:rsidRPr="007B6B84">
        <w:rPr>
          <w:snapToGrid w:val="0"/>
        </w:rPr>
        <w:t xml:space="preserve">Adicionalmente, foi implementada a estratégia de controle com mecanismos de </w:t>
      </w:r>
      <w:proofErr w:type="spellStart"/>
      <w:r w:rsidRPr="007B6B84">
        <w:rPr>
          <w:i/>
          <w:iCs/>
          <w:snapToGrid w:val="0"/>
        </w:rPr>
        <w:t>anti-windup</w:t>
      </w:r>
      <w:proofErr w:type="spellEnd"/>
      <w:r w:rsidRPr="007B6B84">
        <w:rPr>
          <w:snapToGrid w:val="0"/>
        </w:rPr>
        <w:t xml:space="preserve"> para o termo integral, a fim de lidar com saturações do sinal de comando e restrições impostas pela cinemática da plataforma de Stewart. </w:t>
      </w:r>
    </w:p>
    <w:p w14:paraId="39393316" w14:textId="6908AB4F" w:rsidR="009C5D75" w:rsidRPr="007B6B84" w:rsidRDefault="00CB49B6" w:rsidP="009C5D75">
      <w:pPr>
        <w:pStyle w:val="sub"/>
        <w:rPr>
          <w:noProof w:val="0"/>
          <w:snapToGrid w:val="0"/>
          <w:lang w:val="pt-BR"/>
        </w:rPr>
      </w:pPr>
      <w:bookmarkStart w:id="1050" w:name="_Toc215453018"/>
      <w:r w:rsidRPr="007B6B84">
        <w:rPr>
          <w:noProof w:val="0"/>
          <w:snapToGrid w:val="0"/>
          <w:lang w:val="pt-BR"/>
        </w:rPr>
        <w:t>Desenvolvimento da Interface de Controle e Modos de Operação</w:t>
      </w:r>
      <w:bookmarkEnd w:id="1050"/>
    </w:p>
    <w:p w14:paraId="3CFB30D0" w14:textId="4EDA7F74" w:rsidR="00CB49B6" w:rsidRPr="007B6B84" w:rsidRDefault="00CB49B6" w:rsidP="00CB49B6">
      <w:pPr>
        <w:spacing w:line="360" w:lineRule="auto"/>
        <w:ind w:firstLine="567"/>
        <w:jc w:val="both"/>
        <w:rPr>
          <w:snapToGrid w:val="0"/>
        </w:rPr>
      </w:pPr>
      <w:r w:rsidRPr="007B6B84">
        <w:rPr>
          <w:snapToGrid w:val="0"/>
        </w:rPr>
        <w:t>Esta etapa teve como objetivo definir a arquitetura geral do sistema de supervisão e operação da plataforma, bem como os modos de uso previstos para interação com o operador e para integração com sistemas externos. A interface foi realizada com o intuito de permitir o controle manual, visualização em tempo real, execução de rotinas de movimento e integração com sensores inerciais e simuladores de voo, de forma modular e extensível.</w:t>
      </w:r>
    </w:p>
    <w:p w14:paraId="62699587" w14:textId="77777777" w:rsidR="009C5D75" w:rsidRPr="007B6B84" w:rsidRDefault="009C5D75" w:rsidP="009C5D75">
      <w:pPr>
        <w:pStyle w:val="subsub"/>
        <w:rPr>
          <w:noProof w:val="0"/>
          <w:lang w:val="pt-BR"/>
        </w:rPr>
      </w:pPr>
      <w:bookmarkStart w:id="1051" w:name="_Toc215453019"/>
      <w:r w:rsidRPr="007B6B84">
        <w:rPr>
          <w:noProof w:val="0"/>
          <w:lang w:val="pt-BR"/>
        </w:rPr>
        <w:t>Arquitetura de comunicação</w:t>
      </w:r>
      <w:bookmarkEnd w:id="1051"/>
    </w:p>
    <w:p w14:paraId="67054DDA" w14:textId="6781E983" w:rsidR="00CB49B6" w:rsidRPr="007B6B84" w:rsidRDefault="00CB49B6" w:rsidP="00CB49B6">
      <w:pPr>
        <w:spacing w:line="360" w:lineRule="auto"/>
        <w:ind w:firstLine="567"/>
        <w:jc w:val="both"/>
        <w:rPr>
          <w:snapToGrid w:val="0"/>
        </w:rPr>
      </w:pPr>
      <w:r w:rsidRPr="007B6B84">
        <w:rPr>
          <w:snapToGrid w:val="0"/>
        </w:rPr>
        <w:t>A solução adotada foi estruturada em uma arquitetura distribuída formada por três elementos principais:</w:t>
      </w:r>
    </w:p>
    <w:p w14:paraId="5231F326" w14:textId="77777777" w:rsidR="00CB49B6" w:rsidRPr="007B6B84" w:rsidRDefault="00CB49B6" w:rsidP="00CB49B6">
      <w:pPr>
        <w:pStyle w:val="PargrafodaLista"/>
        <w:numPr>
          <w:ilvl w:val="0"/>
          <w:numId w:val="70"/>
        </w:numPr>
        <w:spacing w:line="360" w:lineRule="auto"/>
        <w:jc w:val="both"/>
        <w:rPr>
          <w:b/>
          <w:bCs/>
          <w:snapToGrid w:val="0"/>
        </w:rPr>
      </w:pPr>
      <w:r w:rsidRPr="007B6B84">
        <w:rPr>
          <w:b/>
          <w:bCs/>
          <w:snapToGrid w:val="0"/>
        </w:rPr>
        <w:t xml:space="preserve">Interface Gráfica. </w:t>
      </w:r>
    </w:p>
    <w:p w14:paraId="36B8E89F" w14:textId="65728A30" w:rsidR="00CB49B6" w:rsidRPr="007B6B84" w:rsidRDefault="00CB49B6" w:rsidP="00CB49B6">
      <w:pPr>
        <w:spacing w:line="360" w:lineRule="auto"/>
        <w:ind w:left="360" w:firstLine="348"/>
        <w:jc w:val="both"/>
        <w:rPr>
          <w:snapToGrid w:val="0"/>
        </w:rPr>
      </w:pPr>
      <w:r w:rsidRPr="007B6B84">
        <w:rPr>
          <w:snapToGrid w:val="0"/>
        </w:rPr>
        <w:t xml:space="preserve">Uma aplicação web estática desenvolvida em HTML, CSS e </w:t>
      </w:r>
      <w:proofErr w:type="spellStart"/>
      <w:r w:rsidRPr="007B6B84">
        <w:rPr>
          <w:snapToGrid w:val="0"/>
        </w:rPr>
        <w:t>JavaScript</w:t>
      </w:r>
      <w:proofErr w:type="spellEnd"/>
      <w:r w:rsidRPr="007B6B84">
        <w:rPr>
          <w:snapToGrid w:val="0"/>
        </w:rPr>
        <w:t xml:space="preserve">, responsável por exibir controles, visualizações 3D, gráficos e indicadores. O frontend comunica-se com o sistema por meio de requisições REST para operações pontuais e </w:t>
      </w:r>
      <w:proofErr w:type="spellStart"/>
      <w:r w:rsidRPr="007B6B84">
        <w:rPr>
          <w:snapToGrid w:val="0"/>
        </w:rPr>
        <w:t>WebSocket</w:t>
      </w:r>
      <w:proofErr w:type="spellEnd"/>
      <w:r w:rsidRPr="007B6B84">
        <w:rPr>
          <w:snapToGrid w:val="0"/>
        </w:rPr>
        <w:t xml:space="preserve"> para fluxo contínuo de dados.</w:t>
      </w:r>
    </w:p>
    <w:p w14:paraId="557EC18C" w14:textId="77777777" w:rsidR="00CB49B6" w:rsidRPr="007B6B84" w:rsidRDefault="00CB49B6" w:rsidP="00CB49B6">
      <w:pPr>
        <w:pStyle w:val="PargrafodaLista"/>
        <w:numPr>
          <w:ilvl w:val="0"/>
          <w:numId w:val="70"/>
        </w:numPr>
        <w:spacing w:line="360" w:lineRule="auto"/>
        <w:jc w:val="both"/>
        <w:rPr>
          <w:b/>
          <w:bCs/>
          <w:snapToGrid w:val="0"/>
        </w:rPr>
      </w:pPr>
      <w:r w:rsidRPr="007B6B84">
        <w:rPr>
          <w:b/>
          <w:bCs/>
          <w:snapToGrid w:val="0"/>
        </w:rPr>
        <w:t>Servidor</w:t>
      </w:r>
    </w:p>
    <w:p w14:paraId="49658AAC" w14:textId="73DCCC0F" w:rsidR="00CB49B6" w:rsidRPr="007B6B84" w:rsidRDefault="00CB49B6" w:rsidP="00CB49B6">
      <w:pPr>
        <w:spacing w:line="360" w:lineRule="auto"/>
        <w:ind w:left="360" w:firstLine="348"/>
        <w:jc w:val="both"/>
        <w:rPr>
          <w:b/>
          <w:bCs/>
          <w:snapToGrid w:val="0"/>
        </w:rPr>
      </w:pPr>
      <w:r w:rsidRPr="007B6B84">
        <w:rPr>
          <w:snapToGrid w:val="0"/>
        </w:rPr>
        <w:t>O backend atua como camada intermediária entre o operador e o hardware. Ele recebe comandos do frontend, traduz parâmetros, valida limites de operação e encaminha instruções ao microcontrolador. Também é responsável pelo processamento da telemetria recebida da bancada e pela distribuição dessas informações ao frontend em tempo real.</w:t>
      </w:r>
    </w:p>
    <w:p w14:paraId="6CB8C4E4" w14:textId="77777777" w:rsidR="00CB49B6" w:rsidRPr="007B6B84" w:rsidRDefault="00CB49B6" w:rsidP="00CB49B6">
      <w:pPr>
        <w:pStyle w:val="PargrafodaLista"/>
        <w:numPr>
          <w:ilvl w:val="0"/>
          <w:numId w:val="70"/>
        </w:numPr>
        <w:spacing w:line="360" w:lineRule="auto"/>
        <w:jc w:val="both"/>
        <w:rPr>
          <w:b/>
          <w:bCs/>
          <w:snapToGrid w:val="0"/>
        </w:rPr>
      </w:pPr>
      <w:r w:rsidRPr="007B6B84">
        <w:rPr>
          <w:b/>
          <w:bCs/>
          <w:snapToGrid w:val="0"/>
        </w:rPr>
        <w:t>ESP32-S3 e ESP32-IMU</w:t>
      </w:r>
    </w:p>
    <w:p w14:paraId="1FDDCDDA" w14:textId="424A795D" w:rsidR="00CB49B6" w:rsidRPr="007B6B84" w:rsidRDefault="00CB49B6" w:rsidP="00CB49B6">
      <w:pPr>
        <w:spacing w:line="360" w:lineRule="auto"/>
        <w:ind w:left="360" w:firstLine="348"/>
        <w:jc w:val="both"/>
        <w:rPr>
          <w:snapToGrid w:val="0"/>
        </w:rPr>
      </w:pPr>
      <w:r w:rsidRPr="007B6B84">
        <w:rPr>
          <w:snapToGrid w:val="0"/>
        </w:rPr>
        <w:lastRenderedPageBreak/>
        <w:t>O firmware do ESP32-S3 executa o controle dos atuadores e transmite continuamente dados de posição, estados internos e níveis de PWM. Um segundo módulo, o ESP32, é dedicado à leitura de sensores inerciais</w:t>
      </w:r>
      <w:r w:rsidR="0046400A" w:rsidRPr="007B6B84">
        <w:rPr>
          <w:snapToGrid w:val="0"/>
        </w:rPr>
        <w:t xml:space="preserve"> (IMU)</w:t>
      </w:r>
      <w:r w:rsidRPr="007B6B84">
        <w:rPr>
          <w:snapToGrid w:val="0"/>
        </w:rPr>
        <w:t xml:space="preserve">, transmitindo </w:t>
      </w:r>
      <w:proofErr w:type="spellStart"/>
      <w:r w:rsidRPr="007B6B84">
        <w:rPr>
          <w:snapToGrid w:val="0"/>
        </w:rPr>
        <w:t>quaternions</w:t>
      </w:r>
      <w:proofErr w:type="spellEnd"/>
      <w:r w:rsidRPr="007B6B84">
        <w:rPr>
          <w:snapToGrid w:val="0"/>
        </w:rPr>
        <w:t xml:space="preserve"> ou ângulos ao controlador principal por meio do protocolo ESP-NOW.</w:t>
      </w:r>
    </w:p>
    <w:p w14:paraId="4F6FE859" w14:textId="2C9CB463" w:rsidR="009C5D75" w:rsidRPr="007B6B84" w:rsidRDefault="00CB49B6" w:rsidP="00CB49B6">
      <w:pPr>
        <w:spacing w:line="360" w:lineRule="auto"/>
        <w:ind w:firstLine="360"/>
        <w:jc w:val="both"/>
        <w:rPr>
          <w:snapToGrid w:val="0"/>
        </w:rPr>
      </w:pPr>
      <w:r w:rsidRPr="007B6B84">
        <w:rPr>
          <w:snapToGrid w:val="0"/>
        </w:rPr>
        <w:t>Essa arquitetura foi planejada para permitir divisão clara de responsabilidades, baixo acoplamento e futura expansão do sistema com novos modos de interação, mantendo compatibilidade com protocolos amplamente utilizados em sistemas embarcados e aplicações web.</w:t>
      </w:r>
    </w:p>
    <w:p w14:paraId="1331885C" w14:textId="77777777" w:rsidR="009C5D75" w:rsidRPr="007B6B84" w:rsidRDefault="009C5D75" w:rsidP="00CB49B6">
      <w:pPr>
        <w:pStyle w:val="subsub"/>
        <w:rPr>
          <w:noProof w:val="0"/>
          <w:lang w:val="pt-BR"/>
        </w:rPr>
      </w:pPr>
      <w:bookmarkStart w:id="1052" w:name="_Toc215453020"/>
      <w:r w:rsidRPr="007B6B84">
        <w:rPr>
          <w:noProof w:val="0"/>
          <w:lang w:val="pt-BR"/>
        </w:rPr>
        <w:t>Integração com os microcontroladores</w:t>
      </w:r>
      <w:bookmarkEnd w:id="1052"/>
    </w:p>
    <w:p w14:paraId="5078ACA5" w14:textId="25F4CAB0" w:rsidR="00CB49B6" w:rsidRPr="007B6B84" w:rsidRDefault="00CB49B6" w:rsidP="00CB49B6">
      <w:pPr>
        <w:spacing w:line="360" w:lineRule="auto"/>
        <w:ind w:firstLine="567"/>
        <w:jc w:val="both"/>
        <w:rPr>
          <w:snapToGrid w:val="0"/>
        </w:rPr>
      </w:pPr>
      <w:r w:rsidRPr="007B6B84">
        <w:rPr>
          <w:snapToGrid w:val="0"/>
        </w:rPr>
        <w:t>No planejamento do sistema, o ESP32-S3 foi definido como unidade principal de controle, encarregada de receber comandos do backend, calcular o sinal de controle, acionar os atuadores e enviar telemetria em intervalo regular.</w:t>
      </w:r>
    </w:p>
    <w:p w14:paraId="6E48E5B8" w14:textId="328496E3" w:rsidR="009C5D75" w:rsidRPr="007B6B84" w:rsidRDefault="00CB49B6" w:rsidP="00CB49B6">
      <w:pPr>
        <w:spacing w:line="360" w:lineRule="auto"/>
        <w:ind w:firstLine="567"/>
        <w:jc w:val="both"/>
        <w:rPr>
          <w:snapToGrid w:val="0"/>
        </w:rPr>
      </w:pPr>
      <w:r w:rsidRPr="007B6B84">
        <w:rPr>
          <w:snapToGrid w:val="0"/>
        </w:rPr>
        <w:t>O módulo ESP32 foi planejado como um subsistema independente, dedicado à captura de orientação por sensores inerciais, utilizando comunicação ESP-NOW para permitir transmissão sem depender de infraestrutura de rede externa. Esses dados foram considerados importantes para modos futuros de estabilização e para visualização de orientação em tempo real.</w:t>
      </w:r>
    </w:p>
    <w:p w14:paraId="40AEA055" w14:textId="77777777" w:rsidR="009C5D75" w:rsidRPr="007B6B84" w:rsidRDefault="009C5D75" w:rsidP="00CB49B6">
      <w:pPr>
        <w:pStyle w:val="subsub"/>
        <w:rPr>
          <w:noProof w:val="0"/>
          <w:lang w:val="pt-BR"/>
        </w:rPr>
      </w:pPr>
      <w:bookmarkStart w:id="1053" w:name="_Toc215453021"/>
      <w:r w:rsidRPr="007B6B84">
        <w:rPr>
          <w:noProof w:val="0"/>
          <w:lang w:val="pt-BR"/>
        </w:rPr>
        <w:t>Integração com FlightGear</w:t>
      </w:r>
      <w:bookmarkEnd w:id="1053"/>
    </w:p>
    <w:p w14:paraId="76CDD89A" w14:textId="38AB42A7" w:rsidR="0046400A" w:rsidRPr="007B6B84" w:rsidRDefault="0046400A" w:rsidP="0046400A">
      <w:pPr>
        <w:spacing w:line="360" w:lineRule="auto"/>
        <w:ind w:firstLine="567"/>
        <w:jc w:val="both"/>
        <w:rPr>
          <w:snapToGrid w:val="0"/>
        </w:rPr>
      </w:pPr>
      <w:r w:rsidRPr="007B6B84">
        <w:rPr>
          <w:snapToGrid w:val="0"/>
        </w:rPr>
        <w:t xml:space="preserve">Além da operação local, foi planejada uma integração com o simulador de voo </w:t>
      </w:r>
      <w:proofErr w:type="spellStart"/>
      <w:r w:rsidRPr="007B6B84">
        <w:rPr>
          <w:snapToGrid w:val="0"/>
        </w:rPr>
        <w:t>FlightGear</w:t>
      </w:r>
      <w:proofErr w:type="spellEnd"/>
      <w:r w:rsidRPr="007B6B84">
        <w:rPr>
          <w:snapToGrid w:val="0"/>
        </w:rPr>
        <w:t xml:space="preserve">, permitindo que variáveis de atitude da aeronave (especialmente </w:t>
      </w:r>
      <w:proofErr w:type="spellStart"/>
      <w:r w:rsidRPr="007B6B84">
        <w:rPr>
          <w:snapToGrid w:val="0"/>
        </w:rPr>
        <w:t>Roll</w:t>
      </w:r>
      <w:proofErr w:type="spellEnd"/>
      <w:r w:rsidRPr="007B6B84">
        <w:rPr>
          <w:snapToGrid w:val="0"/>
        </w:rPr>
        <w:t xml:space="preserve"> e </w:t>
      </w:r>
      <w:proofErr w:type="spellStart"/>
      <w:r w:rsidRPr="007B6B84">
        <w:rPr>
          <w:snapToGrid w:val="0"/>
        </w:rPr>
        <w:t>Pitch</w:t>
      </w:r>
      <w:proofErr w:type="spellEnd"/>
      <w:r w:rsidRPr="007B6B84">
        <w:rPr>
          <w:snapToGrid w:val="0"/>
        </w:rPr>
        <w:t>) fossem utilizadas como referência para a plataforma física.</w:t>
      </w:r>
    </w:p>
    <w:p w14:paraId="51FB8CD2" w14:textId="77777777" w:rsidR="0046400A" w:rsidRPr="007B6B84" w:rsidRDefault="0046400A" w:rsidP="0046400A">
      <w:pPr>
        <w:spacing w:line="360" w:lineRule="auto"/>
        <w:ind w:firstLine="567"/>
        <w:jc w:val="both"/>
        <w:rPr>
          <w:snapToGrid w:val="0"/>
        </w:rPr>
      </w:pPr>
      <w:r w:rsidRPr="007B6B84">
        <w:rPr>
          <w:snapToGrid w:val="0"/>
        </w:rPr>
        <w:t>Essa integração foi concebida por meio de um módulo auxiliar, responsável por:</w:t>
      </w:r>
    </w:p>
    <w:p w14:paraId="3A563E50" w14:textId="77777777" w:rsidR="0046400A" w:rsidRPr="007B6B84" w:rsidRDefault="0046400A" w:rsidP="0046400A">
      <w:pPr>
        <w:numPr>
          <w:ilvl w:val="0"/>
          <w:numId w:val="71"/>
        </w:numPr>
        <w:tabs>
          <w:tab w:val="num" w:pos="720"/>
        </w:tabs>
        <w:spacing w:line="360" w:lineRule="auto"/>
        <w:jc w:val="both"/>
        <w:rPr>
          <w:snapToGrid w:val="0"/>
        </w:rPr>
      </w:pPr>
      <w:r w:rsidRPr="007B6B84">
        <w:rPr>
          <w:snapToGrid w:val="0"/>
        </w:rPr>
        <w:t>estabelecer comunicação com o simulador via Telnet;</w:t>
      </w:r>
    </w:p>
    <w:p w14:paraId="19A15DBA" w14:textId="77777777" w:rsidR="0046400A" w:rsidRPr="007B6B84" w:rsidRDefault="0046400A" w:rsidP="0046400A">
      <w:pPr>
        <w:numPr>
          <w:ilvl w:val="0"/>
          <w:numId w:val="71"/>
        </w:numPr>
        <w:tabs>
          <w:tab w:val="num" w:pos="720"/>
        </w:tabs>
        <w:spacing w:line="360" w:lineRule="auto"/>
        <w:jc w:val="both"/>
        <w:rPr>
          <w:snapToGrid w:val="0"/>
        </w:rPr>
      </w:pPr>
      <w:r w:rsidRPr="007B6B84">
        <w:rPr>
          <w:snapToGrid w:val="0"/>
        </w:rPr>
        <w:t>coletar, filtrar e limitar as variáveis recebidas;</w:t>
      </w:r>
    </w:p>
    <w:p w14:paraId="5E957A2A" w14:textId="77777777" w:rsidR="0046400A" w:rsidRPr="007B6B84" w:rsidRDefault="0046400A" w:rsidP="0046400A">
      <w:pPr>
        <w:numPr>
          <w:ilvl w:val="0"/>
          <w:numId w:val="71"/>
        </w:numPr>
        <w:tabs>
          <w:tab w:val="num" w:pos="720"/>
        </w:tabs>
        <w:spacing w:line="360" w:lineRule="auto"/>
        <w:jc w:val="both"/>
        <w:rPr>
          <w:snapToGrid w:val="0"/>
        </w:rPr>
      </w:pPr>
      <w:r w:rsidRPr="007B6B84">
        <w:rPr>
          <w:snapToGrid w:val="0"/>
        </w:rPr>
        <w:t>encaminhar as informações ao backend para cálculo da cinemática inversa;</w:t>
      </w:r>
    </w:p>
    <w:p w14:paraId="277C960B" w14:textId="77777777" w:rsidR="0046400A" w:rsidRPr="007B6B84" w:rsidRDefault="0046400A" w:rsidP="0046400A">
      <w:pPr>
        <w:numPr>
          <w:ilvl w:val="0"/>
          <w:numId w:val="71"/>
        </w:numPr>
        <w:tabs>
          <w:tab w:val="num" w:pos="720"/>
        </w:tabs>
        <w:spacing w:line="360" w:lineRule="auto"/>
        <w:jc w:val="both"/>
        <w:rPr>
          <w:snapToGrid w:val="0"/>
        </w:rPr>
      </w:pPr>
      <w:r w:rsidRPr="007B6B84">
        <w:rPr>
          <w:snapToGrid w:val="0"/>
        </w:rPr>
        <w:t>permitir pré-visualização de movimentos antes da aplicação real.</w:t>
      </w:r>
    </w:p>
    <w:p w14:paraId="0649B646" w14:textId="211EE66B" w:rsidR="009C5D75" w:rsidRPr="007B6B84" w:rsidRDefault="0046400A" w:rsidP="0046400A">
      <w:pPr>
        <w:spacing w:line="360" w:lineRule="auto"/>
        <w:ind w:firstLine="567"/>
        <w:jc w:val="both"/>
        <w:rPr>
          <w:snapToGrid w:val="0"/>
        </w:rPr>
      </w:pPr>
      <w:r w:rsidRPr="007B6B84">
        <w:rPr>
          <w:snapToGrid w:val="0"/>
        </w:rPr>
        <w:t>A integração foi planejada com foco em segurança operacional, garantindo que poses inválidas fossem detectadas antes do envio aos atuadores.</w:t>
      </w:r>
    </w:p>
    <w:p w14:paraId="073C6001" w14:textId="79D4E4E8" w:rsidR="009C5D75" w:rsidRPr="007B6B84" w:rsidRDefault="0046400A" w:rsidP="009C5D75">
      <w:pPr>
        <w:pStyle w:val="subsub"/>
        <w:rPr>
          <w:noProof w:val="0"/>
          <w:lang w:val="pt-BR"/>
        </w:rPr>
      </w:pPr>
      <w:bookmarkStart w:id="1054" w:name="_Toc215453022"/>
      <w:r w:rsidRPr="007B6B84">
        <w:rPr>
          <w:noProof w:val="0"/>
          <w:lang w:val="pt-BR"/>
        </w:rPr>
        <w:lastRenderedPageBreak/>
        <w:t>Modos de Operação Planejados</w:t>
      </w:r>
      <w:bookmarkEnd w:id="1054"/>
    </w:p>
    <w:p w14:paraId="1682B9A0" w14:textId="37965B5A" w:rsidR="0046400A" w:rsidRPr="007B6B84" w:rsidRDefault="0046400A" w:rsidP="0046400A">
      <w:pPr>
        <w:keepNext/>
        <w:spacing w:line="360" w:lineRule="auto"/>
        <w:ind w:firstLine="567"/>
        <w:jc w:val="both"/>
        <w:rPr>
          <w:snapToGrid w:val="0"/>
        </w:rPr>
      </w:pPr>
      <w:r w:rsidRPr="007B6B84">
        <w:rPr>
          <w:snapToGrid w:val="0"/>
        </w:rPr>
        <w:t>A interface de operação foi projetada para oferecer diferentes modos de interação, adequados às diversas etapas do desenvolvimento e avaliação da plataforma. Os principais modos definidos foram:</w:t>
      </w:r>
    </w:p>
    <w:p w14:paraId="3017E60C" w14:textId="77777777" w:rsidR="0046400A" w:rsidRPr="007B6B84" w:rsidRDefault="0046400A" w:rsidP="0046400A">
      <w:pPr>
        <w:keepNext/>
        <w:spacing w:line="360" w:lineRule="auto"/>
        <w:ind w:firstLine="567"/>
        <w:jc w:val="both"/>
        <w:rPr>
          <w:b/>
          <w:bCs/>
          <w:snapToGrid w:val="0"/>
        </w:rPr>
      </w:pPr>
      <w:r w:rsidRPr="007B6B84">
        <w:rPr>
          <w:b/>
          <w:bCs/>
          <w:snapToGrid w:val="0"/>
        </w:rPr>
        <w:t>a) Painel PID</w:t>
      </w:r>
    </w:p>
    <w:p w14:paraId="1FE139AC" w14:textId="77777777" w:rsidR="0046400A" w:rsidRPr="007B6B84" w:rsidRDefault="0046400A" w:rsidP="0046400A">
      <w:pPr>
        <w:keepNext/>
        <w:spacing w:line="360" w:lineRule="auto"/>
        <w:ind w:firstLine="567"/>
        <w:jc w:val="both"/>
        <w:rPr>
          <w:snapToGrid w:val="0"/>
        </w:rPr>
      </w:pPr>
      <w:r w:rsidRPr="007B6B84">
        <w:rPr>
          <w:snapToGrid w:val="0"/>
        </w:rPr>
        <w:t>Previsto para permitir ajuste dos ganhos de controle, acompanhamento da resposta temporal e execução de testes de referência. O modo seria baseado em recebimento contínuo de telemetria e exibição gráfica para facilitar a análise do comportamento dinâmico dos atuadores.</w:t>
      </w:r>
    </w:p>
    <w:p w14:paraId="1E6E30C3" w14:textId="77777777" w:rsidR="0046400A" w:rsidRPr="007B6B84" w:rsidRDefault="0046400A" w:rsidP="0046400A">
      <w:pPr>
        <w:keepNext/>
        <w:spacing w:line="360" w:lineRule="auto"/>
        <w:ind w:firstLine="567"/>
        <w:jc w:val="both"/>
        <w:rPr>
          <w:b/>
          <w:bCs/>
          <w:snapToGrid w:val="0"/>
        </w:rPr>
      </w:pPr>
      <w:r w:rsidRPr="007B6B84">
        <w:rPr>
          <w:b/>
          <w:bCs/>
          <w:snapToGrid w:val="0"/>
        </w:rPr>
        <w:t>b) Modo de Cinemática e Visualização 3D</w:t>
      </w:r>
    </w:p>
    <w:p w14:paraId="045161F0" w14:textId="77777777" w:rsidR="0046400A" w:rsidRPr="007B6B84" w:rsidRDefault="0046400A" w:rsidP="0046400A">
      <w:pPr>
        <w:keepNext/>
        <w:spacing w:line="360" w:lineRule="auto"/>
        <w:ind w:firstLine="567"/>
        <w:jc w:val="both"/>
        <w:rPr>
          <w:snapToGrid w:val="0"/>
        </w:rPr>
      </w:pPr>
      <w:r w:rsidRPr="007B6B84">
        <w:rPr>
          <w:snapToGrid w:val="0"/>
        </w:rPr>
        <w:t>Planejado para permitir cálculo de cinemática inversa a partir de poses definidas pelo usuário, bem como reconstrução da pose real da plataforma a partir da telemetria enviada pelo ESP32-S3. A visualização seria feita mediante modelo 3D atualizado em tempo real.</w:t>
      </w:r>
    </w:p>
    <w:p w14:paraId="4126F766" w14:textId="77777777" w:rsidR="0046400A" w:rsidRPr="007B6B84" w:rsidRDefault="0046400A" w:rsidP="0046400A">
      <w:pPr>
        <w:keepNext/>
        <w:spacing w:line="360" w:lineRule="auto"/>
        <w:ind w:firstLine="567"/>
        <w:jc w:val="both"/>
        <w:rPr>
          <w:b/>
          <w:bCs/>
          <w:snapToGrid w:val="0"/>
        </w:rPr>
      </w:pPr>
      <w:r w:rsidRPr="007B6B84">
        <w:rPr>
          <w:b/>
          <w:bCs/>
          <w:snapToGrid w:val="0"/>
        </w:rPr>
        <w:t>c) Rotinas de Movimento</w:t>
      </w:r>
    </w:p>
    <w:p w14:paraId="0EEDDB46" w14:textId="77777777" w:rsidR="0046400A" w:rsidRPr="007B6B84" w:rsidRDefault="0046400A" w:rsidP="0046400A">
      <w:pPr>
        <w:keepNext/>
        <w:spacing w:line="360" w:lineRule="auto"/>
        <w:ind w:firstLine="567"/>
        <w:jc w:val="both"/>
        <w:rPr>
          <w:snapToGrid w:val="0"/>
        </w:rPr>
      </w:pPr>
      <w:r w:rsidRPr="007B6B84">
        <w:rPr>
          <w:snapToGrid w:val="0"/>
        </w:rPr>
        <w:t>Previstas como geradores de trajetória parametrizáveis, permitindo movimentos senoidais, circulares, helicoidais e combinações lineares e angulares. O backend ficaria responsável por calcular poses sucessivas e validar o movimento antes de enviar os comandos ao hardware.</w:t>
      </w:r>
    </w:p>
    <w:p w14:paraId="5601D063" w14:textId="77777777" w:rsidR="0046400A" w:rsidRPr="007B6B84" w:rsidRDefault="0046400A" w:rsidP="0046400A">
      <w:pPr>
        <w:keepNext/>
        <w:spacing w:line="360" w:lineRule="auto"/>
        <w:ind w:firstLine="567"/>
        <w:jc w:val="both"/>
        <w:rPr>
          <w:b/>
          <w:bCs/>
          <w:snapToGrid w:val="0"/>
        </w:rPr>
      </w:pPr>
      <w:r w:rsidRPr="007B6B84">
        <w:rPr>
          <w:b/>
          <w:bCs/>
          <w:snapToGrid w:val="0"/>
        </w:rPr>
        <w:t>d) Controle por IMU</w:t>
      </w:r>
    </w:p>
    <w:p w14:paraId="1EA45C81" w14:textId="235639FC" w:rsidR="0046400A" w:rsidRPr="007B6B84" w:rsidRDefault="0046400A" w:rsidP="0046400A">
      <w:pPr>
        <w:keepNext/>
        <w:spacing w:line="360" w:lineRule="auto"/>
        <w:ind w:firstLine="567"/>
        <w:jc w:val="both"/>
        <w:rPr>
          <w:snapToGrid w:val="0"/>
        </w:rPr>
      </w:pPr>
      <w:r w:rsidRPr="007B6B84">
        <w:rPr>
          <w:snapToGrid w:val="0"/>
        </w:rPr>
        <w:t>Planejado para utilizar dados fornecidos pelo módulo ESP32, permitindo que a plataforma seguisse pequenas inclinações detectadas pelos sensores inerciais. Esse modo foi definido como base para futuros estudos de estabilização ativa.</w:t>
      </w:r>
    </w:p>
    <w:p w14:paraId="227D81FA" w14:textId="77777777" w:rsidR="0046400A" w:rsidRPr="007B6B84" w:rsidRDefault="0046400A" w:rsidP="0046400A">
      <w:pPr>
        <w:keepNext/>
        <w:spacing w:line="360" w:lineRule="auto"/>
        <w:ind w:firstLine="567"/>
        <w:jc w:val="both"/>
        <w:rPr>
          <w:b/>
          <w:bCs/>
          <w:snapToGrid w:val="0"/>
        </w:rPr>
      </w:pPr>
      <w:r w:rsidRPr="007B6B84">
        <w:rPr>
          <w:b/>
          <w:bCs/>
          <w:snapToGrid w:val="0"/>
        </w:rPr>
        <w:t>e) Controle por Joystick</w:t>
      </w:r>
    </w:p>
    <w:p w14:paraId="43F027BD" w14:textId="426325F8" w:rsidR="0046400A" w:rsidRPr="007B6B84" w:rsidRDefault="0046400A" w:rsidP="0046400A">
      <w:pPr>
        <w:keepNext/>
        <w:spacing w:line="360" w:lineRule="auto"/>
        <w:ind w:firstLine="567"/>
        <w:jc w:val="both"/>
        <w:rPr>
          <w:snapToGrid w:val="0"/>
        </w:rPr>
      </w:pPr>
      <w:r w:rsidRPr="007B6B84">
        <w:rPr>
          <w:snapToGrid w:val="0"/>
        </w:rPr>
        <w:t xml:space="preserve">Previsto para permitir controle manual da plataforma utilizando dispositivos compatíveis com a </w:t>
      </w:r>
      <w:proofErr w:type="spellStart"/>
      <w:r w:rsidRPr="007B6B84">
        <w:rPr>
          <w:snapToGrid w:val="0"/>
        </w:rPr>
        <w:t>Gamepad</w:t>
      </w:r>
      <w:proofErr w:type="spellEnd"/>
      <w:r w:rsidRPr="007B6B84">
        <w:rPr>
          <w:snapToGrid w:val="0"/>
        </w:rPr>
        <w:t xml:space="preserve"> API do navegador. Os eixos dos joysticks do controle seriam convertidos em pose alvo e validados pelo módulo de cinemática antes do envio ao controlador.</w:t>
      </w:r>
    </w:p>
    <w:p w14:paraId="6F316848" w14:textId="77777777" w:rsidR="0046400A" w:rsidRPr="007B6B84" w:rsidRDefault="0046400A" w:rsidP="0046400A">
      <w:pPr>
        <w:keepNext/>
        <w:spacing w:line="360" w:lineRule="auto"/>
        <w:ind w:firstLine="567"/>
        <w:jc w:val="both"/>
        <w:rPr>
          <w:b/>
          <w:bCs/>
          <w:snapToGrid w:val="0"/>
        </w:rPr>
      </w:pPr>
      <w:r w:rsidRPr="007B6B84">
        <w:rPr>
          <w:b/>
          <w:bCs/>
          <w:snapToGrid w:val="0"/>
        </w:rPr>
        <w:t>f) Integração com Simulador de Voo</w:t>
      </w:r>
    </w:p>
    <w:p w14:paraId="557A7E34" w14:textId="77777777" w:rsidR="0046400A" w:rsidRPr="007B6B84" w:rsidRDefault="0046400A" w:rsidP="0046400A">
      <w:pPr>
        <w:keepNext/>
        <w:spacing w:line="360" w:lineRule="auto"/>
        <w:ind w:firstLine="567"/>
        <w:jc w:val="both"/>
        <w:rPr>
          <w:snapToGrid w:val="0"/>
        </w:rPr>
      </w:pPr>
      <w:r w:rsidRPr="007B6B84">
        <w:rPr>
          <w:snapToGrid w:val="0"/>
        </w:rPr>
        <w:t xml:space="preserve">Planejada para permitir que o movimento da plataforma fosse guiado por dados provenientes do </w:t>
      </w:r>
      <w:proofErr w:type="spellStart"/>
      <w:r w:rsidRPr="007B6B84">
        <w:rPr>
          <w:snapToGrid w:val="0"/>
        </w:rPr>
        <w:t>FlightGear</w:t>
      </w:r>
      <w:proofErr w:type="spellEnd"/>
      <w:r w:rsidRPr="007B6B84">
        <w:rPr>
          <w:snapToGrid w:val="0"/>
        </w:rPr>
        <w:t xml:space="preserve">, reproduzindo em escala reduzida manobras simples da aeronave, especialmente em </w:t>
      </w:r>
      <w:proofErr w:type="spellStart"/>
      <w:r w:rsidRPr="007B6B84">
        <w:rPr>
          <w:snapToGrid w:val="0"/>
        </w:rPr>
        <w:t>Roll</w:t>
      </w:r>
      <w:proofErr w:type="spellEnd"/>
      <w:r w:rsidRPr="007B6B84">
        <w:rPr>
          <w:snapToGrid w:val="0"/>
        </w:rPr>
        <w:t xml:space="preserve"> e </w:t>
      </w:r>
      <w:proofErr w:type="spellStart"/>
      <w:r w:rsidRPr="007B6B84">
        <w:rPr>
          <w:snapToGrid w:val="0"/>
        </w:rPr>
        <w:t>Pitch</w:t>
      </w:r>
      <w:proofErr w:type="spellEnd"/>
      <w:r w:rsidRPr="007B6B84">
        <w:rPr>
          <w:snapToGrid w:val="0"/>
        </w:rPr>
        <w:t>.</w:t>
      </w:r>
    </w:p>
    <w:p w14:paraId="3FCCDF97" w14:textId="77777777" w:rsidR="004305A7" w:rsidRPr="007B6B84" w:rsidRDefault="004305A7" w:rsidP="004305A7"/>
    <w:bookmarkStart w:id="1055" w:name="_Toc214231463"/>
    <w:bookmarkStart w:id="1056" w:name="_Toc215453023"/>
    <w:p w14:paraId="5EDDDBC5" w14:textId="7222852A" w:rsidR="00193235" w:rsidRPr="007B6B84" w:rsidRDefault="00437E20" w:rsidP="00D32073">
      <w:pPr>
        <w:pStyle w:val="Main"/>
        <w:rPr>
          <w:noProof w:val="0"/>
          <w:lang w:val="pt-BR"/>
        </w:rPr>
      </w:pPr>
      <w:r w:rsidRPr="00091E0D">
        <w:rPr>
          <w:i/>
          <w:lang w:val="pt-BR"/>
        </w:rPr>
        <w:lastRenderedPageBreak/>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A24361" w:rsidRPr="007B6B84">
        <w:rPr>
          <w:noProof w:val="0"/>
          <w:lang w:val="pt-BR"/>
        </w:rPr>
        <w:t xml:space="preserve">APRESENTAÇÃO E </w:t>
      </w:r>
      <w:r w:rsidR="00193235" w:rsidRPr="007B6B84">
        <w:rPr>
          <w:noProof w:val="0"/>
          <w:lang w:val="pt-BR"/>
        </w:rPr>
        <w:t>ANÁLISE DE RESULTADOS</w:t>
      </w:r>
      <w:bookmarkEnd w:id="1055"/>
      <w:bookmarkEnd w:id="1056"/>
    </w:p>
    <w:p w14:paraId="488676B8" w14:textId="4C6EC81D" w:rsidR="00D32073" w:rsidRPr="007B6B84" w:rsidRDefault="00D32073" w:rsidP="00D32073">
      <w:pPr>
        <w:pStyle w:val="sub"/>
        <w:rPr>
          <w:noProof w:val="0"/>
          <w:lang w:val="pt-BR"/>
        </w:rPr>
      </w:pPr>
      <w:bookmarkStart w:id="1057" w:name="_Toc215453024"/>
      <w:r w:rsidRPr="007B6B84">
        <w:rPr>
          <w:noProof w:val="0"/>
          <w:lang w:val="pt-BR"/>
        </w:rPr>
        <w:t>Bancada de plataforma de Stewart após Adequações</w:t>
      </w:r>
      <w:bookmarkEnd w:id="1057"/>
    </w:p>
    <w:p w14:paraId="2BB4625D" w14:textId="73F05B6A" w:rsidR="00AA3C4A" w:rsidRPr="007B6B84" w:rsidRDefault="00AA3C4A" w:rsidP="00AA3C4A">
      <w:pPr>
        <w:spacing w:after="160" w:line="360" w:lineRule="auto"/>
        <w:ind w:firstLine="567"/>
        <w:jc w:val="both"/>
        <w:rPr>
          <w:snapToGrid w:val="0"/>
        </w:rPr>
      </w:pPr>
      <w:r w:rsidRPr="007B6B84">
        <w:rPr>
          <w:snapToGrid w:val="0"/>
        </w:rPr>
        <w:t>A partir da análise realizada na seção 3.1, a bancada de plataforma de Stewart foi submetida a um conjunto de adequações estruturais, elétricas e de organização com o objetivo de restabelecer seu funcionamento pleno e prepará-la para a nova arquitetura de controle adotada neste trabalho. A Figura XXX apresenta a bancada após o processo de adequação.</w:t>
      </w:r>
    </w:p>
    <w:p w14:paraId="7D0DB192" w14:textId="77777777" w:rsidR="00AA3C4A" w:rsidRPr="007B6B84" w:rsidRDefault="00AA3C4A" w:rsidP="00AA3C4A">
      <w:pPr>
        <w:keepNext/>
        <w:spacing w:line="360" w:lineRule="auto"/>
        <w:jc w:val="center"/>
      </w:pPr>
      <w:r w:rsidRPr="00091E0D">
        <w:rPr>
          <w:noProof/>
          <w:snapToGrid w:val="0"/>
        </w:rPr>
        <w:drawing>
          <wp:inline distT="0" distB="0" distL="0" distR="0" wp14:anchorId="4716E247" wp14:editId="328DAF43">
            <wp:extent cx="5415318" cy="3357485"/>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32"/>
                    <a:stretch>
                      <a:fillRect/>
                    </a:stretch>
                  </pic:blipFill>
                  <pic:spPr>
                    <a:xfrm>
                      <a:off x="0" y="0"/>
                      <a:ext cx="5418176" cy="3359257"/>
                    </a:xfrm>
                    <a:prstGeom prst="rect">
                      <a:avLst/>
                    </a:prstGeom>
                  </pic:spPr>
                </pic:pic>
              </a:graphicData>
            </a:graphic>
          </wp:inline>
        </w:drawing>
      </w:r>
    </w:p>
    <w:p w14:paraId="7154DCD8" w14:textId="409B72CC" w:rsidR="00AA3C4A" w:rsidRPr="007B6B84" w:rsidRDefault="00AA3C4A" w:rsidP="00FA1F22">
      <w:pPr>
        <w:pStyle w:val="Legenda"/>
        <w:rPr>
          <w:snapToGrid w:val="0"/>
        </w:rPr>
      </w:pPr>
      <w:bookmarkStart w:id="1058" w:name="_Toc215424465"/>
      <w:bookmarkStart w:id="1059" w:name="_Toc215443537"/>
      <w:r w:rsidRPr="007B6B84">
        <w:t xml:space="preserve">Figura </w:t>
      </w:r>
      <w:fldSimple w:instr=" SEQ Figura \* ARABIC ">
        <w:r w:rsidR="00CE3F9E" w:rsidRPr="007B6B84">
          <w:t>20</w:t>
        </w:r>
      </w:fldSimple>
      <w:r w:rsidRPr="007B6B84">
        <w:t>:</w:t>
      </w:r>
      <w:r w:rsidR="00FA1F22" w:rsidRPr="007B6B84">
        <w:t xml:space="preserve"> </w:t>
      </w:r>
      <w:r w:rsidR="00FA1F22" w:rsidRPr="007B6B84">
        <w:rPr>
          <w:snapToGrid w:val="0"/>
        </w:rPr>
        <w:t>Estrutura Adaptada da Bancada com ESP32-S3 e Atuadores Lineares</w:t>
      </w:r>
      <w:bookmarkEnd w:id="1058"/>
      <w:bookmarkEnd w:id="1059"/>
    </w:p>
    <w:p w14:paraId="16240B82" w14:textId="1078326A" w:rsidR="00AA3C4A" w:rsidRPr="007B6B84" w:rsidRDefault="00AA3C4A" w:rsidP="00AA3C4A">
      <w:pPr>
        <w:jc w:val="center"/>
        <w:rPr>
          <w:sz w:val="22"/>
          <w:szCs w:val="22"/>
        </w:rPr>
      </w:pPr>
      <w:r w:rsidRPr="007B6B84">
        <w:rPr>
          <w:sz w:val="22"/>
          <w:szCs w:val="22"/>
        </w:rPr>
        <w:t>Fonte: Adaptado de Gonçalves, 2023</w:t>
      </w:r>
    </w:p>
    <w:p w14:paraId="09E3820D" w14:textId="77777777" w:rsidR="00FA1F22" w:rsidRPr="007B6B84" w:rsidRDefault="00FA1F22" w:rsidP="00AA3C4A">
      <w:pPr>
        <w:jc w:val="center"/>
      </w:pPr>
    </w:p>
    <w:p w14:paraId="040AB857" w14:textId="22C865CF" w:rsidR="00AA3C4A" w:rsidRPr="007B6B84" w:rsidRDefault="007B559B" w:rsidP="006C1C10">
      <w:pPr>
        <w:spacing w:after="160" w:line="360" w:lineRule="auto"/>
        <w:ind w:firstLine="708"/>
        <w:jc w:val="both"/>
        <w:rPr>
          <w:snapToGrid w:val="0"/>
        </w:rPr>
      </w:pPr>
      <w:r w:rsidRPr="007B6B84">
        <w:rPr>
          <w:snapToGrid w:val="0"/>
        </w:rPr>
        <w:t xml:space="preserve">O primeiro passo consistiu na verificação das condições mecânicas da estrutura original, incluindo a plataforma superior, a base fixa, as juntas de </w:t>
      </w:r>
      <w:proofErr w:type="spellStart"/>
      <w:r w:rsidRPr="007B6B84">
        <w:rPr>
          <w:snapToGrid w:val="0"/>
        </w:rPr>
        <w:t>Kardan</w:t>
      </w:r>
      <w:proofErr w:type="spellEnd"/>
      <w:r w:rsidRPr="007B6B84">
        <w:rPr>
          <w:snapToGrid w:val="0"/>
        </w:rPr>
        <w:t xml:space="preserve"> e o curso útil dos seis atuadores lineares. Durante essa análise, identificou-se que algumas das juntas de </w:t>
      </w:r>
      <w:proofErr w:type="spellStart"/>
      <w:r w:rsidRPr="007B6B84">
        <w:rPr>
          <w:snapToGrid w:val="0"/>
        </w:rPr>
        <w:t>Kardan</w:t>
      </w:r>
      <w:proofErr w:type="spellEnd"/>
      <w:r w:rsidRPr="007B6B84">
        <w:rPr>
          <w:snapToGrid w:val="0"/>
        </w:rPr>
        <w:t xml:space="preserve"> apresentavam desgaste significativo, podendo comprometer a articulação entre os atuadores e a plataforma móvel. Para garantir segurança mecânica e permitir a reposição futura dessas peças, as juntas foram reprojetadas em ambiente CAD e reconstruídas por meio de uma nova peça desenvolvida no </w:t>
      </w:r>
      <w:proofErr w:type="spellStart"/>
      <w:r w:rsidRPr="007B6B84">
        <w:rPr>
          <w:snapToGrid w:val="0"/>
        </w:rPr>
        <w:t>SolidWorks</w:t>
      </w:r>
      <w:proofErr w:type="spellEnd"/>
      <w:r w:rsidRPr="007B6B84">
        <w:rPr>
          <w:snapToGrid w:val="0"/>
        </w:rPr>
        <w:t>, mantendo dimensões e geometrias compatíveis com a estrutura existente.</w:t>
      </w:r>
      <w:r w:rsidR="001B4BA3" w:rsidRPr="007B6B84">
        <w:rPr>
          <w:snapToGrid w:val="0"/>
        </w:rPr>
        <w:t xml:space="preserve"> </w:t>
      </w:r>
    </w:p>
    <w:p w14:paraId="7E90AE72" w14:textId="77777777" w:rsidR="001B4BA3" w:rsidRPr="007B6B84" w:rsidRDefault="001B4BA3" w:rsidP="001B4BA3">
      <w:pPr>
        <w:keepNext/>
        <w:spacing w:line="360" w:lineRule="auto"/>
        <w:jc w:val="center"/>
      </w:pPr>
      <w:r w:rsidRPr="00091E0D">
        <w:rPr>
          <w:noProof/>
        </w:rPr>
        <w:lastRenderedPageBreak/>
        <w:drawing>
          <wp:inline distT="0" distB="0" distL="0" distR="0" wp14:anchorId="30636DD5" wp14:editId="6ECF8D00">
            <wp:extent cx="3743325" cy="3416396"/>
            <wp:effectExtent l="0" t="0" r="0" b="0"/>
            <wp:docPr id="1509634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4115" name=""/>
                    <pic:cNvPicPr/>
                  </pic:nvPicPr>
                  <pic:blipFill>
                    <a:blip r:embed="rId33">
                      <a:extLst>
                        <a:ext uri="{BEBA8EAE-BF5A-486C-A8C5-ECC9F3942E4B}">
                          <a14:imgProps xmlns:a14="http://schemas.microsoft.com/office/drawing/2010/main">
                            <a14:imgLayer r:embed="rId34">
                              <a14:imgEffect>
                                <a14:backgroundRemoval t="5024" b="94737" l="3712" r="94323">
                                  <a14:foregroundMark x1="19869" y1="12201" x2="18559" y2="26077"/>
                                  <a14:foregroundMark x1="19869" y1="11483" x2="11572" y2="15072"/>
                                  <a14:foregroundMark x1="14847" y1="24163" x2="21616" y2="41627"/>
                                  <a14:foregroundMark x1="4148" y1="18182" x2="5240" y2="28230"/>
                                  <a14:foregroundMark x1="22052" y1="5742" x2="20087" y2="5263"/>
                                  <a14:foregroundMark x1="77293" y1="18421" x2="74236" y2="33493"/>
                                  <a14:foregroundMark x1="86900" y1="11244" x2="89956" y2="18421"/>
                                  <a14:foregroundMark x1="94541" y1="20096" x2="94541" y2="24163"/>
                                  <a14:foregroundMark x1="26201" y1="40431" x2="32533" y2="40431"/>
                                  <a14:foregroundMark x1="35590" y1="40191" x2="38428" y2="36124"/>
                                  <a14:foregroundMark x1="66594" y1="63876" x2="71397" y2="71531"/>
                                  <a14:foregroundMark x1="60917" y1="57656" x2="60917" y2="57656"/>
                                  <a14:foregroundMark x1="79476" y1="94737" x2="79476" y2="94737"/>
                                  <a14:backgroundMark x1="53057" y1="65550" x2="53057" y2="65550"/>
                                  <a14:backgroundMark x1="51528" y1="74163" x2="51528" y2="74163"/>
                                  <a14:backgroundMark x1="19869" y1="4545" x2="19869" y2="4545"/>
                                  <a14:backgroundMark x1="20524" y1="5263" x2="20524" y2="5263"/>
                                  <a14:backgroundMark x1="20524" y1="5024" x2="20524" y2="5024"/>
                                </a14:backgroundRemoval>
                              </a14:imgEffect>
                            </a14:imgLayer>
                          </a14:imgProps>
                        </a:ext>
                      </a:extLst>
                    </a:blip>
                    <a:stretch>
                      <a:fillRect/>
                    </a:stretch>
                  </pic:blipFill>
                  <pic:spPr>
                    <a:xfrm>
                      <a:off x="0" y="0"/>
                      <a:ext cx="3746175" cy="3418997"/>
                    </a:xfrm>
                    <a:prstGeom prst="rect">
                      <a:avLst/>
                    </a:prstGeom>
                  </pic:spPr>
                </pic:pic>
              </a:graphicData>
            </a:graphic>
          </wp:inline>
        </w:drawing>
      </w:r>
    </w:p>
    <w:p w14:paraId="159CB00C" w14:textId="6B19CF6D" w:rsidR="001B4BA3" w:rsidRPr="007B6B84" w:rsidRDefault="001B4BA3" w:rsidP="001B4BA3">
      <w:pPr>
        <w:pStyle w:val="Legenda"/>
      </w:pPr>
      <w:bookmarkStart w:id="1060" w:name="_Toc215424466"/>
      <w:bookmarkStart w:id="1061" w:name="_Toc215443538"/>
      <w:r w:rsidRPr="007B6B84">
        <w:t xml:space="preserve">Figura </w:t>
      </w:r>
      <w:fldSimple w:instr=" SEQ Figura \* ARABIC ">
        <w:r w:rsidR="00CE3F9E" w:rsidRPr="007B6B84">
          <w:t>21</w:t>
        </w:r>
      </w:fldSimple>
      <w:r w:rsidRPr="007B6B84">
        <w:t xml:space="preserve">: Juntas de </w:t>
      </w:r>
      <w:proofErr w:type="spellStart"/>
      <w:r w:rsidRPr="007B6B84">
        <w:t>Kardan</w:t>
      </w:r>
      <w:proofErr w:type="spellEnd"/>
      <w:r w:rsidRPr="007B6B84">
        <w:t xml:space="preserve"> Reconstruídas</w:t>
      </w:r>
      <w:bookmarkEnd w:id="1060"/>
      <w:bookmarkEnd w:id="1061"/>
    </w:p>
    <w:p w14:paraId="29DBA068" w14:textId="77777777" w:rsidR="001B4BA3" w:rsidRPr="007B6B84" w:rsidRDefault="001B4BA3" w:rsidP="001B4BA3"/>
    <w:p w14:paraId="39E16236" w14:textId="40B7A0EC" w:rsidR="007B559B" w:rsidRPr="007B6B84" w:rsidRDefault="007B559B" w:rsidP="007B559B">
      <w:pPr>
        <w:spacing w:after="160" w:line="360" w:lineRule="auto"/>
        <w:ind w:firstLine="708"/>
        <w:jc w:val="both"/>
        <w:rPr>
          <w:snapToGrid w:val="0"/>
        </w:rPr>
      </w:pPr>
      <w:r w:rsidRPr="007B6B84">
        <w:rPr>
          <w:snapToGrid w:val="0"/>
        </w:rPr>
        <w:t>Em seguida, procedeu-se à reorganização do cabeamento da bancada. Na configuração original, muitos cabos estavam associados a componentes utilizados pelo CLP Siemens, que deixaram de ser necessários com a nova arquitetura de controle. O cabeamento foi reestruturado para eliminar essas vias redundantes e, ao mesmo tempo, estabelecer uma separação clara entre fios de potência, cabos de controle e linhas de feedback dos sensores, contribuindo para reduzir interferências, facilitar manutenções e melhorar o fluxo de organização interna da bancada.</w:t>
      </w:r>
    </w:p>
    <w:p w14:paraId="16818F5B" w14:textId="79990A10" w:rsidR="007B559B" w:rsidRPr="007B6B84" w:rsidRDefault="007B559B" w:rsidP="007B559B">
      <w:pPr>
        <w:spacing w:after="160" w:line="360" w:lineRule="auto"/>
        <w:ind w:firstLine="708"/>
        <w:jc w:val="both"/>
        <w:rPr>
          <w:snapToGrid w:val="0"/>
        </w:rPr>
      </w:pPr>
      <w:r w:rsidRPr="007B6B84">
        <w:rPr>
          <w:snapToGrid w:val="0"/>
        </w:rPr>
        <w:t>Na parte eletrônica, foram removidos componentes intermediários que já não fariam parte do novo sistema, como conversores analógico–PWM, placas NPN/PNP e interfaces de 24 V da lógica anterior. Também foram ajustados os circuitos de alimentação dos sensores, adequando níveis de tensão e conexões ao ESP32-S3. Por fim, manteve-se o conector DB37 original, garantindo compatibilidade com a estrutura existente e possibilitando sua integração direta.</w:t>
      </w:r>
    </w:p>
    <w:p w14:paraId="6945AE86" w14:textId="5D736021" w:rsidR="00935695" w:rsidRPr="007B6B84" w:rsidRDefault="00935695" w:rsidP="00935695">
      <w:pPr>
        <w:pStyle w:val="sub"/>
        <w:rPr>
          <w:noProof w:val="0"/>
          <w:snapToGrid w:val="0"/>
          <w:lang w:val="pt-BR"/>
        </w:rPr>
      </w:pPr>
      <w:bookmarkStart w:id="1062" w:name="_Toc215453025"/>
      <w:r w:rsidRPr="007B6B84">
        <w:rPr>
          <w:noProof w:val="0"/>
          <w:snapToGrid w:val="0"/>
          <w:lang w:val="pt-BR"/>
        </w:rPr>
        <w:t>Adequação do controlador da bancada</w:t>
      </w:r>
      <w:bookmarkEnd w:id="1062"/>
    </w:p>
    <w:p w14:paraId="443C43AF" w14:textId="77777777" w:rsidR="00382847" w:rsidRPr="007B6B84" w:rsidRDefault="00382847" w:rsidP="00382847">
      <w:pPr>
        <w:pStyle w:val="subsub"/>
        <w:rPr>
          <w:noProof w:val="0"/>
          <w:lang w:val="pt-BR"/>
        </w:rPr>
      </w:pPr>
      <w:bookmarkStart w:id="1063" w:name="_Toc213518011"/>
      <w:bookmarkStart w:id="1064" w:name="_Toc214231449"/>
      <w:bookmarkStart w:id="1065" w:name="_Toc214231563"/>
      <w:bookmarkStart w:id="1066" w:name="_Toc215453026"/>
      <w:r w:rsidRPr="007B6B84">
        <w:rPr>
          <w:noProof w:val="0"/>
          <w:lang w:val="pt-BR"/>
        </w:rPr>
        <w:t>Substituição do CLP pelo ESP32-S3</w:t>
      </w:r>
      <w:bookmarkEnd w:id="1063"/>
      <w:bookmarkEnd w:id="1064"/>
      <w:bookmarkEnd w:id="1065"/>
      <w:bookmarkEnd w:id="1066"/>
    </w:p>
    <w:p w14:paraId="56FD61F2" w14:textId="77777777" w:rsidR="00382847" w:rsidRPr="007B6B84" w:rsidRDefault="00382847" w:rsidP="00382847">
      <w:pPr>
        <w:spacing w:after="160" w:line="360" w:lineRule="auto"/>
        <w:ind w:firstLine="567"/>
        <w:jc w:val="both"/>
        <w:rPr>
          <w:snapToGrid w:val="0"/>
        </w:rPr>
      </w:pPr>
      <w:r w:rsidRPr="007B6B84">
        <w:rPr>
          <w:snapToGrid w:val="0"/>
        </w:rPr>
        <w:t>O ESP32-S3 passou a assumir o papel de unidade central de controle, sendo responsável por:</w:t>
      </w:r>
    </w:p>
    <w:p w14:paraId="51A364CB" w14:textId="77777777" w:rsidR="00382847" w:rsidRPr="007B6B84" w:rsidRDefault="00382847" w:rsidP="00382847">
      <w:pPr>
        <w:numPr>
          <w:ilvl w:val="0"/>
          <w:numId w:val="28"/>
        </w:numPr>
        <w:spacing w:line="360" w:lineRule="auto"/>
        <w:jc w:val="both"/>
        <w:rPr>
          <w:snapToGrid w:val="0"/>
        </w:rPr>
      </w:pPr>
      <w:r w:rsidRPr="007B6B84">
        <w:rPr>
          <w:snapToGrid w:val="0"/>
        </w:rPr>
        <w:t>Gerar sinais PWM para controle de posição e velocidade dos atuadores prismáticos;</w:t>
      </w:r>
    </w:p>
    <w:p w14:paraId="045E9E76" w14:textId="77777777" w:rsidR="00382847" w:rsidRPr="007B6B84" w:rsidRDefault="00382847" w:rsidP="00382847">
      <w:pPr>
        <w:numPr>
          <w:ilvl w:val="0"/>
          <w:numId w:val="28"/>
        </w:numPr>
        <w:spacing w:line="360" w:lineRule="auto"/>
        <w:jc w:val="both"/>
        <w:rPr>
          <w:snapToGrid w:val="0"/>
        </w:rPr>
      </w:pPr>
      <w:r w:rsidRPr="007B6B84">
        <w:rPr>
          <w:snapToGrid w:val="0"/>
        </w:rPr>
        <w:t>Gerar sinais digitais para as entradas de direção de atuação.</w:t>
      </w:r>
    </w:p>
    <w:p w14:paraId="3CF1B8C2" w14:textId="77777777" w:rsidR="00382847" w:rsidRPr="007B6B84" w:rsidRDefault="00382847" w:rsidP="00382847">
      <w:pPr>
        <w:numPr>
          <w:ilvl w:val="0"/>
          <w:numId w:val="28"/>
        </w:numPr>
        <w:spacing w:line="360" w:lineRule="auto"/>
        <w:jc w:val="both"/>
        <w:rPr>
          <w:snapToGrid w:val="0"/>
        </w:rPr>
      </w:pPr>
      <w:r w:rsidRPr="007B6B84">
        <w:rPr>
          <w:snapToGrid w:val="0"/>
        </w:rPr>
        <w:lastRenderedPageBreak/>
        <w:t>Realizar leitura dos sinais de feedback dos sensores de posição dos atuadores;</w:t>
      </w:r>
    </w:p>
    <w:p w14:paraId="2049C48B" w14:textId="77777777" w:rsidR="00382847" w:rsidRPr="007B6B84" w:rsidRDefault="00382847" w:rsidP="00382847">
      <w:pPr>
        <w:numPr>
          <w:ilvl w:val="0"/>
          <w:numId w:val="28"/>
        </w:numPr>
        <w:spacing w:line="360" w:lineRule="auto"/>
        <w:jc w:val="both"/>
        <w:rPr>
          <w:snapToGrid w:val="0"/>
        </w:rPr>
      </w:pPr>
      <w:r w:rsidRPr="007B6B84">
        <w:rPr>
          <w:snapToGrid w:val="0"/>
        </w:rPr>
        <w:t>Executar o algoritmo de controle PID;</w:t>
      </w:r>
    </w:p>
    <w:p w14:paraId="4905C8B6" w14:textId="77777777" w:rsidR="00382847" w:rsidRPr="007B6B84" w:rsidRDefault="00382847" w:rsidP="00382847">
      <w:pPr>
        <w:numPr>
          <w:ilvl w:val="0"/>
          <w:numId w:val="28"/>
        </w:numPr>
        <w:spacing w:line="360" w:lineRule="auto"/>
        <w:jc w:val="both"/>
        <w:rPr>
          <w:snapToGrid w:val="0"/>
        </w:rPr>
      </w:pPr>
      <w:r w:rsidRPr="007B6B84">
        <w:rPr>
          <w:snapToGrid w:val="0"/>
        </w:rPr>
        <w:t>Comunicar com sistemas externos via protocolo de comunicação serial.</w:t>
      </w:r>
    </w:p>
    <w:p w14:paraId="7DF1BB24" w14:textId="77777777" w:rsidR="00382847" w:rsidRPr="007B6B84" w:rsidRDefault="00382847" w:rsidP="00382847">
      <w:pPr>
        <w:pStyle w:val="subsub"/>
        <w:rPr>
          <w:noProof w:val="0"/>
          <w:lang w:val="pt-BR"/>
        </w:rPr>
      </w:pPr>
      <w:bookmarkStart w:id="1067" w:name="_Toc213518012"/>
      <w:bookmarkStart w:id="1068" w:name="_Toc214231450"/>
      <w:bookmarkStart w:id="1069" w:name="_Toc214231564"/>
      <w:bookmarkStart w:id="1070" w:name="_Toc215453027"/>
      <w:r w:rsidRPr="007B6B84">
        <w:rPr>
          <w:noProof w:val="0"/>
          <w:lang w:val="pt-BR"/>
        </w:rPr>
        <w:t>Retirada dos Optoacopladores e mudança na lógica de controle.</w:t>
      </w:r>
      <w:bookmarkEnd w:id="1067"/>
      <w:bookmarkEnd w:id="1068"/>
      <w:bookmarkEnd w:id="1069"/>
      <w:bookmarkEnd w:id="1070"/>
    </w:p>
    <w:p w14:paraId="3DA549CA" w14:textId="77777777" w:rsidR="00382847" w:rsidRPr="007B6B84" w:rsidRDefault="00382847" w:rsidP="00382847">
      <w:pPr>
        <w:spacing w:after="160" w:line="360" w:lineRule="auto"/>
        <w:ind w:firstLine="567"/>
        <w:jc w:val="both"/>
        <w:rPr>
          <w:snapToGrid w:val="0"/>
        </w:rPr>
      </w:pPr>
      <w:r w:rsidRPr="007B6B84">
        <w:rPr>
          <w:snapToGrid w:val="0"/>
        </w:rPr>
        <w:t xml:space="preserve">Na arquitetura anterior, eram utilizadas placas NPN e PNP com </w:t>
      </w:r>
      <w:proofErr w:type="spellStart"/>
      <w:r w:rsidRPr="007B6B84">
        <w:rPr>
          <w:snapToGrid w:val="0"/>
        </w:rPr>
        <w:t>optoacopladores</w:t>
      </w:r>
      <w:proofErr w:type="spellEnd"/>
      <w:r w:rsidRPr="007B6B84">
        <w:rPr>
          <w:snapToGrid w:val="0"/>
        </w:rPr>
        <w:t xml:space="preserve"> (modelo C309) para realizar a conversão dos sinais lógicos provenientes do CLP Siemens, que opera com nível lógico de 24 V, para níveis compatíveis com a lógica de 5 V utilizada nos drivers dos motores lineares. Esses </w:t>
      </w:r>
      <w:proofErr w:type="spellStart"/>
      <w:r w:rsidRPr="007B6B84">
        <w:rPr>
          <w:snapToGrid w:val="0"/>
        </w:rPr>
        <w:t>optoacopladores</w:t>
      </w:r>
      <w:proofErr w:type="spellEnd"/>
      <w:r w:rsidRPr="007B6B84">
        <w:rPr>
          <w:snapToGrid w:val="0"/>
        </w:rPr>
        <w:t xml:space="preserve"> eram responsáveis pela comutação das entradas IN1 e IN2, necessárias para o controle de direção dos pistões.</w:t>
      </w:r>
    </w:p>
    <w:p w14:paraId="090CB203" w14:textId="77777777" w:rsidR="00382847" w:rsidRPr="007B6B84" w:rsidRDefault="00382847" w:rsidP="00382847">
      <w:pPr>
        <w:keepNext/>
        <w:spacing w:after="160" w:line="360" w:lineRule="auto"/>
        <w:ind w:left="-142" w:firstLine="850"/>
        <w:jc w:val="center"/>
        <w:rPr>
          <w:color w:val="EE0000"/>
        </w:rPr>
      </w:pPr>
      <w:r w:rsidRPr="00091E0D">
        <w:rPr>
          <w:noProof/>
          <w:snapToGrid w:val="0"/>
          <w:color w:val="EE0000"/>
        </w:rPr>
        <w:drawing>
          <wp:inline distT="0" distB="0" distL="0" distR="0" wp14:anchorId="75C3B3A9" wp14:editId="6FD04491">
            <wp:extent cx="3581400" cy="1966592"/>
            <wp:effectExtent l="0" t="0" r="0" b="0"/>
            <wp:docPr id="183144101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35"/>
                    <a:stretch>
                      <a:fillRect/>
                    </a:stretch>
                  </pic:blipFill>
                  <pic:spPr>
                    <a:xfrm>
                      <a:off x="0" y="0"/>
                      <a:ext cx="3598462" cy="1975961"/>
                    </a:xfrm>
                    <a:prstGeom prst="rect">
                      <a:avLst/>
                    </a:prstGeom>
                  </pic:spPr>
                </pic:pic>
              </a:graphicData>
            </a:graphic>
          </wp:inline>
        </w:drawing>
      </w:r>
    </w:p>
    <w:p w14:paraId="4715D895" w14:textId="5BA52C71" w:rsidR="00382847" w:rsidRPr="007B6B84" w:rsidRDefault="00382847" w:rsidP="00382847">
      <w:pPr>
        <w:pStyle w:val="Legenda"/>
        <w:rPr>
          <w:snapToGrid w:val="0"/>
        </w:rPr>
      </w:pPr>
      <w:bookmarkStart w:id="1071" w:name="_Toc215424467"/>
      <w:bookmarkStart w:id="1072" w:name="_Toc215443539"/>
      <w:r w:rsidRPr="007B6B84">
        <w:t xml:space="preserve">Figura </w:t>
      </w:r>
      <w:fldSimple w:instr=" SEQ Figura \* ARABIC ">
        <w:r w:rsidR="00CE3F9E" w:rsidRPr="007B6B84">
          <w:t>22</w:t>
        </w:r>
      </w:fldSimple>
      <w:r w:rsidRPr="007B6B84">
        <w:t xml:space="preserve">: </w:t>
      </w:r>
      <w:r w:rsidRPr="007B6B84">
        <w:rPr>
          <w:snapToGrid w:val="0"/>
        </w:rPr>
        <w:t>Funcionamento conversores NPN/PNP</w:t>
      </w:r>
      <w:bookmarkEnd w:id="1071"/>
      <w:bookmarkEnd w:id="1072"/>
    </w:p>
    <w:p w14:paraId="498D9E06" w14:textId="318CAA75" w:rsidR="00382847" w:rsidRPr="007B6B84" w:rsidRDefault="00382847" w:rsidP="00935695">
      <w:pPr>
        <w:jc w:val="center"/>
        <w:rPr>
          <w:sz w:val="22"/>
          <w:szCs w:val="22"/>
        </w:rPr>
      </w:pPr>
      <w:r w:rsidRPr="007B6B84">
        <w:rPr>
          <w:sz w:val="22"/>
          <w:szCs w:val="22"/>
        </w:rPr>
        <w:t>Fonte: Case Controlador Portátil e Plataforma de Stewart (GONÇALVES, 2023)</w:t>
      </w:r>
    </w:p>
    <w:p w14:paraId="217A86FA" w14:textId="77777777" w:rsidR="00935695" w:rsidRPr="007B6B84" w:rsidRDefault="00935695" w:rsidP="00935695">
      <w:pPr>
        <w:jc w:val="center"/>
        <w:rPr>
          <w:sz w:val="22"/>
          <w:szCs w:val="22"/>
        </w:rPr>
      </w:pPr>
    </w:p>
    <w:p w14:paraId="58F41C21" w14:textId="77777777" w:rsidR="00382847" w:rsidRPr="007B6B84" w:rsidRDefault="00382847" w:rsidP="00382847">
      <w:pPr>
        <w:spacing w:after="160" w:line="360" w:lineRule="auto"/>
        <w:ind w:firstLine="567"/>
        <w:jc w:val="both"/>
        <w:rPr>
          <w:snapToGrid w:val="0"/>
        </w:rPr>
      </w:pPr>
      <w:r w:rsidRPr="007B6B84">
        <w:rPr>
          <w:snapToGrid w:val="0"/>
        </w:rPr>
        <w:t>Com a substituição do CLP pelo ESP32-S3, a necessidade dessas placas intermediárias foi eliminada. Isso se deve ao fato de que o ESP32-S3 operar com sinais lógicos de 0 a 3,3V e os drivers utilizados (como o JZ-3615 ou similares) operarem com sinais lógicos entre 2 V e 5 V, tornando possível a conexão direta entre o microcontrolador e as entradas de controle do driver, sem risco de incompatibilidade elétrica ou danos aos componentes.</w:t>
      </w:r>
    </w:p>
    <w:p w14:paraId="27E7F090" w14:textId="77777777" w:rsidR="00382847" w:rsidRPr="007B6B84" w:rsidRDefault="00382847" w:rsidP="00382847">
      <w:pPr>
        <w:spacing w:after="160" w:line="360" w:lineRule="auto"/>
        <w:ind w:firstLine="567"/>
        <w:jc w:val="both"/>
        <w:rPr>
          <w:snapToGrid w:val="0"/>
        </w:rPr>
      </w:pPr>
      <w:r w:rsidRPr="007B6B84">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8047E3C" w14:textId="77777777" w:rsidR="00382847" w:rsidRPr="007B6B84" w:rsidRDefault="00382847" w:rsidP="00382847">
      <w:pPr>
        <w:keepNext/>
        <w:spacing w:after="160" w:line="360" w:lineRule="auto"/>
        <w:ind w:hanging="142"/>
        <w:jc w:val="center"/>
        <w:rPr>
          <w:color w:val="EE0000"/>
        </w:rPr>
      </w:pPr>
      <w:r w:rsidRPr="00091E0D">
        <w:rPr>
          <w:noProof/>
          <w:color w:val="EE0000"/>
        </w:rPr>
        <w:lastRenderedPageBreak/>
        <w:drawing>
          <wp:inline distT="0" distB="0" distL="0" distR="0" wp14:anchorId="23E3575A" wp14:editId="639AE817">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36"/>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2F6B86EF" w14:textId="611C34D9" w:rsidR="00382847" w:rsidRPr="007B6B84" w:rsidRDefault="00382847" w:rsidP="00382847">
      <w:pPr>
        <w:pStyle w:val="Legenda"/>
      </w:pPr>
      <w:bookmarkStart w:id="1073" w:name="_Toc213518013"/>
      <w:bookmarkStart w:id="1074" w:name="_Toc215424468"/>
      <w:bookmarkStart w:id="1075" w:name="_Toc215443540"/>
      <w:r w:rsidRPr="007B6B84">
        <w:t xml:space="preserve">Figura </w:t>
      </w:r>
      <w:fldSimple w:instr=" SEQ Figura \* ARABIC ">
        <w:r w:rsidR="00CE3F9E" w:rsidRPr="007B6B84">
          <w:t>23</w:t>
        </w:r>
      </w:fldSimple>
      <w:r w:rsidRPr="007B6B84">
        <w:t>:</w:t>
      </w:r>
      <w:bookmarkEnd w:id="1073"/>
      <w:r w:rsidRPr="007B6B84">
        <w:t xml:space="preserve"> Comando dos Motores</w:t>
      </w:r>
      <w:bookmarkEnd w:id="1074"/>
      <w:bookmarkEnd w:id="1075"/>
    </w:p>
    <w:p w14:paraId="4B244F12" w14:textId="77777777" w:rsidR="00382847" w:rsidRPr="007B6B84" w:rsidRDefault="00382847" w:rsidP="00382847">
      <w:pPr>
        <w:jc w:val="center"/>
        <w:rPr>
          <w:sz w:val="22"/>
          <w:szCs w:val="22"/>
        </w:rPr>
      </w:pPr>
      <w:r w:rsidRPr="007B6B84">
        <w:rPr>
          <w:sz w:val="22"/>
          <w:szCs w:val="22"/>
        </w:rPr>
        <w:t>Fonte: Driver Motor Ponte H (https://www.usinainfo.com.br/driver-para-motor/driver-motor-ponte-h-para-motor-dc-9-36v-12a-jz-3615-a-para-arduino-esp32-8983.html)</w:t>
      </w:r>
    </w:p>
    <w:p w14:paraId="4AFA53FC" w14:textId="77777777" w:rsidR="00382847" w:rsidRPr="007B6B84" w:rsidRDefault="00382847" w:rsidP="00382847"/>
    <w:p w14:paraId="0074BA5A" w14:textId="77777777" w:rsidR="00382847" w:rsidRPr="007B6B84" w:rsidRDefault="00382847" w:rsidP="00382847">
      <w:pPr>
        <w:spacing w:after="160" w:line="360" w:lineRule="auto"/>
        <w:ind w:left="-142" w:firstLine="850"/>
        <w:jc w:val="both"/>
        <w:rPr>
          <w:snapToGrid w:val="0"/>
        </w:rPr>
      </w:pPr>
      <w:r w:rsidRPr="007B6B84">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191DACF8" w14:textId="77777777" w:rsidR="00382847" w:rsidRPr="007B6B84" w:rsidRDefault="00382847" w:rsidP="00382847">
      <w:pPr>
        <w:spacing w:after="160" w:line="360" w:lineRule="auto"/>
        <w:ind w:left="-142" w:firstLine="850"/>
        <w:jc w:val="both"/>
        <w:rPr>
          <w:snapToGrid w:val="0"/>
        </w:rPr>
      </w:pPr>
      <w:r w:rsidRPr="007B6B84">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2816842" w14:textId="77777777" w:rsidR="00382847" w:rsidRPr="007B6B84" w:rsidRDefault="00382847" w:rsidP="00382847">
      <w:pPr>
        <w:keepNext/>
        <w:spacing w:after="160" w:line="360" w:lineRule="auto"/>
        <w:ind w:left="-142" w:firstLine="850"/>
        <w:jc w:val="center"/>
      </w:pPr>
      <w:r w:rsidRPr="00091E0D">
        <w:rPr>
          <w:noProof/>
          <w:snapToGrid w:val="0"/>
        </w:rPr>
        <w:drawing>
          <wp:inline distT="0" distB="0" distL="0" distR="0" wp14:anchorId="48C6B6BC" wp14:editId="0A5D3838">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37"/>
                    <a:stretch>
                      <a:fillRect/>
                    </a:stretch>
                  </pic:blipFill>
                  <pic:spPr>
                    <a:xfrm>
                      <a:off x="0" y="0"/>
                      <a:ext cx="4644360" cy="2652678"/>
                    </a:xfrm>
                    <a:prstGeom prst="rect">
                      <a:avLst/>
                    </a:prstGeom>
                  </pic:spPr>
                </pic:pic>
              </a:graphicData>
            </a:graphic>
          </wp:inline>
        </w:drawing>
      </w:r>
    </w:p>
    <w:p w14:paraId="598979DD" w14:textId="42A64AE0" w:rsidR="00382847" w:rsidRPr="007B6B84" w:rsidRDefault="00382847" w:rsidP="00382847">
      <w:pPr>
        <w:pStyle w:val="Legenda"/>
        <w:rPr>
          <w:snapToGrid w:val="0"/>
        </w:rPr>
      </w:pPr>
      <w:bookmarkStart w:id="1076" w:name="_Toc213518014"/>
      <w:bookmarkStart w:id="1077" w:name="_Toc215424469"/>
      <w:bookmarkStart w:id="1078" w:name="_Toc215443541"/>
      <w:r w:rsidRPr="007B6B84">
        <w:t xml:space="preserve">Figura </w:t>
      </w:r>
      <w:fldSimple w:instr=" SEQ Figura \* ARABIC ">
        <w:r w:rsidR="00CE3F9E" w:rsidRPr="007B6B84">
          <w:t>24</w:t>
        </w:r>
      </w:fldSimple>
      <w:r w:rsidRPr="007B6B84">
        <w:t xml:space="preserve">: </w:t>
      </w:r>
      <w:r w:rsidRPr="007B6B84">
        <w:rPr>
          <w:snapToGrid w:val="0"/>
        </w:rPr>
        <w:t>Arquitetura original com CLP e conversores NPN/PNP</w:t>
      </w:r>
      <w:bookmarkEnd w:id="1076"/>
      <w:bookmarkEnd w:id="1077"/>
      <w:bookmarkEnd w:id="1078"/>
    </w:p>
    <w:p w14:paraId="0A14F93B" w14:textId="77777777" w:rsidR="00382847" w:rsidRPr="007B6B84" w:rsidRDefault="00382847" w:rsidP="00382847">
      <w:pPr>
        <w:jc w:val="center"/>
        <w:rPr>
          <w:sz w:val="22"/>
          <w:szCs w:val="22"/>
        </w:rPr>
      </w:pPr>
      <w:r w:rsidRPr="007B6B84">
        <w:rPr>
          <w:sz w:val="22"/>
          <w:szCs w:val="22"/>
        </w:rPr>
        <w:t>Fonte: Case Controlador Portátil e Plataforma de Stewart (GONÇALVES, 2023)</w:t>
      </w:r>
    </w:p>
    <w:p w14:paraId="61A9F172" w14:textId="77777777" w:rsidR="00382847" w:rsidRPr="007B6B84" w:rsidRDefault="00382847" w:rsidP="00382847">
      <w:pPr>
        <w:pStyle w:val="Legenda"/>
        <w:rPr>
          <w:snapToGrid w:val="0"/>
        </w:rPr>
      </w:pPr>
    </w:p>
    <w:p w14:paraId="4FA09847" w14:textId="77777777" w:rsidR="00382847" w:rsidRPr="007B6B84" w:rsidRDefault="00382847" w:rsidP="00382847">
      <w:pPr>
        <w:spacing w:after="160" w:line="360" w:lineRule="auto"/>
        <w:jc w:val="both"/>
        <w:rPr>
          <w:snapToGrid w:val="0"/>
        </w:rPr>
      </w:pPr>
    </w:p>
    <w:p w14:paraId="5EFEAAEA" w14:textId="77777777" w:rsidR="00382847" w:rsidRPr="007B6B84" w:rsidRDefault="00382847" w:rsidP="00382847">
      <w:pPr>
        <w:keepNext/>
        <w:spacing w:after="160" w:line="360" w:lineRule="auto"/>
        <w:ind w:left="-142" w:firstLine="850"/>
        <w:jc w:val="center"/>
      </w:pPr>
      <w:r w:rsidRPr="00091E0D">
        <w:rPr>
          <w:noProof/>
          <w:snapToGrid w:val="0"/>
        </w:rPr>
        <w:lastRenderedPageBreak/>
        <w:drawing>
          <wp:inline distT="0" distB="0" distL="0" distR="0" wp14:anchorId="354281BA" wp14:editId="53779E0D">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35"/>
                    <a:stretch>
                      <a:fillRect/>
                    </a:stretch>
                  </pic:blipFill>
                  <pic:spPr>
                    <a:xfrm>
                      <a:off x="0" y="0"/>
                      <a:ext cx="3598462" cy="1975961"/>
                    </a:xfrm>
                    <a:prstGeom prst="rect">
                      <a:avLst/>
                    </a:prstGeom>
                  </pic:spPr>
                </pic:pic>
              </a:graphicData>
            </a:graphic>
          </wp:inline>
        </w:drawing>
      </w:r>
    </w:p>
    <w:p w14:paraId="6AEFCC04" w14:textId="71579666" w:rsidR="00382847" w:rsidRPr="007B6B84" w:rsidRDefault="00382847" w:rsidP="00382847">
      <w:pPr>
        <w:pStyle w:val="Legenda"/>
        <w:rPr>
          <w:snapToGrid w:val="0"/>
        </w:rPr>
      </w:pPr>
      <w:bookmarkStart w:id="1079" w:name="_Toc213518015"/>
      <w:bookmarkStart w:id="1080" w:name="_Toc215424470"/>
      <w:bookmarkStart w:id="1081" w:name="_Toc215443542"/>
      <w:r w:rsidRPr="007B6B84">
        <w:t xml:space="preserve">Figura </w:t>
      </w:r>
      <w:fldSimple w:instr=" SEQ Figura \* ARABIC ">
        <w:r w:rsidR="00CE3F9E" w:rsidRPr="007B6B84">
          <w:t>25</w:t>
        </w:r>
      </w:fldSimple>
      <w:r w:rsidRPr="007B6B84">
        <w:t xml:space="preserve">: </w:t>
      </w:r>
      <w:r w:rsidRPr="007B6B84">
        <w:rPr>
          <w:snapToGrid w:val="0"/>
        </w:rPr>
        <w:t>Funcionamento conversores NPN/PNP</w:t>
      </w:r>
      <w:bookmarkEnd w:id="1079"/>
      <w:bookmarkEnd w:id="1080"/>
      <w:bookmarkEnd w:id="1081"/>
    </w:p>
    <w:p w14:paraId="0C729CB5" w14:textId="77777777" w:rsidR="00382847" w:rsidRPr="007B6B84" w:rsidRDefault="00382847" w:rsidP="00382847">
      <w:pPr>
        <w:jc w:val="center"/>
        <w:rPr>
          <w:sz w:val="22"/>
          <w:szCs w:val="22"/>
        </w:rPr>
      </w:pPr>
      <w:r w:rsidRPr="007B6B84">
        <w:rPr>
          <w:sz w:val="22"/>
          <w:szCs w:val="22"/>
        </w:rPr>
        <w:t>Fonte: Case Controlador Portátil e Plataforma de Stewart (GONÇALVES, 2023)</w:t>
      </w:r>
    </w:p>
    <w:p w14:paraId="23F28AEC" w14:textId="77777777" w:rsidR="00382847" w:rsidRPr="007B6B84" w:rsidRDefault="00382847" w:rsidP="00382847"/>
    <w:p w14:paraId="2AC837EF" w14:textId="77777777" w:rsidR="00382847" w:rsidRPr="007B6B84" w:rsidRDefault="00382847" w:rsidP="00382847"/>
    <w:p w14:paraId="5E168824" w14:textId="77777777" w:rsidR="00382847" w:rsidRPr="007B6B84" w:rsidRDefault="00382847" w:rsidP="00382847">
      <w:pPr>
        <w:keepNext/>
        <w:spacing w:after="160" w:line="360" w:lineRule="auto"/>
        <w:ind w:left="-142" w:firstLine="850"/>
        <w:jc w:val="center"/>
      </w:pPr>
      <w:r w:rsidRPr="00091E0D">
        <w:rPr>
          <w:noProof/>
          <w:snapToGrid w:val="0"/>
        </w:rPr>
        <w:drawing>
          <wp:inline distT="0" distB="0" distL="0" distR="0" wp14:anchorId="2EF73EA0" wp14:editId="5E2A5B29">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38"/>
                    <a:stretch>
                      <a:fillRect/>
                    </a:stretch>
                  </pic:blipFill>
                  <pic:spPr>
                    <a:xfrm>
                      <a:off x="0" y="0"/>
                      <a:ext cx="4572201" cy="2178990"/>
                    </a:xfrm>
                    <a:prstGeom prst="rect">
                      <a:avLst/>
                    </a:prstGeom>
                  </pic:spPr>
                </pic:pic>
              </a:graphicData>
            </a:graphic>
          </wp:inline>
        </w:drawing>
      </w:r>
    </w:p>
    <w:p w14:paraId="2171AF63" w14:textId="672DDB96" w:rsidR="00382847" w:rsidRPr="007B6B84" w:rsidRDefault="00382847" w:rsidP="00382847">
      <w:pPr>
        <w:pStyle w:val="Legenda"/>
        <w:rPr>
          <w:snapToGrid w:val="0"/>
        </w:rPr>
      </w:pPr>
      <w:bookmarkStart w:id="1082" w:name="_Toc213518016"/>
      <w:bookmarkStart w:id="1083" w:name="_Toc215424471"/>
      <w:bookmarkStart w:id="1084" w:name="_Toc215443543"/>
      <w:r w:rsidRPr="007B6B84">
        <w:t xml:space="preserve">Figura </w:t>
      </w:r>
      <w:fldSimple w:instr=" SEQ Figura \* ARABIC ">
        <w:r w:rsidR="00CE3F9E" w:rsidRPr="007B6B84">
          <w:t>26</w:t>
        </w:r>
      </w:fldSimple>
      <w:r w:rsidRPr="007B6B84">
        <w:t>:</w:t>
      </w:r>
      <w:r w:rsidRPr="007B6B84">
        <w:rPr>
          <w:snapToGrid w:val="0"/>
        </w:rPr>
        <w:t xml:space="preserve"> Arquitetura atual com ESP32-S3 e controle direto</w:t>
      </w:r>
      <w:bookmarkEnd w:id="1082"/>
      <w:bookmarkEnd w:id="1083"/>
      <w:bookmarkEnd w:id="1084"/>
    </w:p>
    <w:p w14:paraId="2162286E" w14:textId="77777777" w:rsidR="00382847" w:rsidRPr="007B6B84" w:rsidRDefault="00382847" w:rsidP="00382847">
      <w:pPr>
        <w:spacing w:after="160" w:line="360" w:lineRule="auto"/>
        <w:jc w:val="both"/>
        <w:rPr>
          <w:snapToGrid w:val="0"/>
          <w:color w:val="EE0000"/>
        </w:rPr>
      </w:pPr>
    </w:p>
    <w:p w14:paraId="4DB5D808" w14:textId="77777777" w:rsidR="00382847" w:rsidRPr="007B6B84" w:rsidRDefault="00382847" w:rsidP="00382847">
      <w:pPr>
        <w:pStyle w:val="subsub"/>
        <w:rPr>
          <w:noProof w:val="0"/>
          <w:lang w:val="pt-BR"/>
        </w:rPr>
      </w:pPr>
      <w:bookmarkStart w:id="1085" w:name="_Toc213518017"/>
      <w:bookmarkStart w:id="1086" w:name="_Toc214231451"/>
      <w:bookmarkStart w:id="1087" w:name="_Toc214231565"/>
      <w:bookmarkStart w:id="1088" w:name="_Toc215453028"/>
      <w:r w:rsidRPr="007B6B84">
        <w:rPr>
          <w:rStyle w:val="subChar"/>
          <w:b/>
          <w:bCs/>
          <w:caps/>
          <w:noProof w:val="0"/>
          <w:lang w:val="pt-BR" w:eastAsia="en-US"/>
        </w:rPr>
        <w:t>Reconfiguração dos Drivers de Potência</w:t>
      </w:r>
      <w:bookmarkEnd w:id="1085"/>
      <w:bookmarkEnd w:id="1086"/>
      <w:bookmarkEnd w:id="1087"/>
      <w:bookmarkEnd w:id="1088"/>
    </w:p>
    <w:p w14:paraId="542D7D1A" w14:textId="77777777" w:rsidR="00382847" w:rsidRPr="007B6B84" w:rsidRDefault="00382847" w:rsidP="00382847">
      <w:pPr>
        <w:spacing w:after="160" w:line="360" w:lineRule="auto"/>
        <w:ind w:firstLine="567"/>
        <w:jc w:val="both"/>
        <w:rPr>
          <w:snapToGrid w:val="0"/>
        </w:rPr>
      </w:pPr>
      <w:r w:rsidRPr="007B6B84">
        <w:rPr>
          <w:snapToGrid w:val="0"/>
        </w:rPr>
        <w:t>Os drivers utilizados (como o modelo RQG ou JZ-3615) foram compatibilizados com o novo microcontrolador ESP32-S3. Para isso, foram realizados os seguintes ajustes:</w:t>
      </w:r>
    </w:p>
    <w:p w14:paraId="7025323F" w14:textId="77777777" w:rsidR="00382847" w:rsidRPr="007B6B84" w:rsidRDefault="00382847" w:rsidP="00382847">
      <w:pPr>
        <w:numPr>
          <w:ilvl w:val="0"/>
          <w:numId w:val="32"/>
        </w:numPr>
        <w:spacing w:after="160" w:line="360" w:lineRule="auto"/>
        <w:jc w:val="both"/>
        <w:rPr>
          <w:snapToGrid w:val="0"/>
        </w:rPr>
      </w:pPr>
      <w:r w:rsidRPr="007B6B84">
        <w:rPr>
          <w:snapToGrid w:val="0"/>
        </w:rPr>
        <w:t>A frequência do sinal PWM foi configurada para cerca de 20 kHz, valor recomendado para garantir uma resposta eficiente e silenciosa dos atuadores lineares;</w:t>
      </w:r>
    </w:p>
    <w:p w14:paraId="5E0598FD" w14:textId="77777777" w:rsidR="00382847" w:rsidRPr="007B6B84" w:rsidRDefault="00382847" w:rsidP="00382847">
      <w:pPr>
        <w:numPr>
          <w:ilvl w:val="0"/>
          <w:numId w:val="32"/>
        </w:numPr>
        <w:spacing w:after="160" w:line="360" w:lineRule="auto"/>
        <w:jc w:val="both"/>
        <w:rPr>
          <w:snapToGrid w:val="0"/>
        </w:rPr>
      </w:pPr>
      <w:r w:rsidRPr="007B6B84">
        <w:rPr>
          <w:snapToGrid w:val="0"/>
        </w:rPr>
        <w:t>As entradas de direção dos drivers (IN1 e IN2) passaram a ser controladas diretamente por pinos digitais do ESP32-S3;</w:t>
      </w:r>
    </w:p>
    <w:p w14:paraId="17CB16BA" w14:textId="77777777" w:rsidR="00382847" w:rsidRPr="007B6B84" w:rsidRDefault="00382847" w:rsidP="00382847">
      <w:pPr>
        <w:numPr>
          <w:ilvl w:val="0"/>
          <w:numId w:val="32"/>
        </w:numPr>
        <w:spacing w:after="160" w:line="360" w:lineRule="auto"/>
        <w:jc w:val="both"/>
        <w:rPr>
          <w:snapToGrid w:val="0"/>
        </w:rPr>
      </w:pPr>
      <w:r w:rsidRPr="007B6B84">
        <w:rPr>
          <w:snapToGrid w:val="0"/>
        </w:rPr>
        <w:t>O controle de velocidade dos atuadores passou a ser realizado por meio de canais PWM de hardware do ESP32-S3, utilizando sua estrutura nativa de temporizadores.</w:t>
      </w:r>
    </w:p>
    <w:p w14:paraId="653397DD" w14:textId="77777777" w:rsidR="00382847" w:rsidRPr="007B6B84" w:rsidRDefault="00382847" w:rsidP="00382847">
      <w:pPr>
        <w:spacing w:after="160" w:line="360" w:lineRule="auto"/>
        <w:ind w:firstLine="360"/>
        <w:jc w:val="both"/>
        <w:rPr>
          <w:snapToGrid w:val="0"/>
        </w:rPr>
      </w:pPr>
      <w:r w:rsidRPr="007B6B84">
        <w:rPr>
          <w:snapToGrid w:val="0"/>
        </w:rPr>
        <w:lastRenderedPageBreak/>
        <w:t xml:space="preserve">Na estrutura original, devido à limitação do CLP Siemens (que possuía apenas quatro saídas PWM), foram utilizadas placas conversoras analógico para PWM, do modelo LC-LM358-PWM2V. Essas placas eram responsáveis por converter sinais analógicos de 0–10 V em sinais PWM de 5 V, com </w:t>
      </w:r>
      <w:proofErr w:type="spellStart"/>
      <w:r w:rsidRPr="007B6B84">
        <w:rPr>
          <w:snapToGrid w:val="0"/>
        </w:rPr>
        <w:t>duty</w:t>
      </w:r>
      <w:proofErr w:type="spellEnd"/>
      <w:r w:rsidRPr="007B6B84">
        <w:rPr>
          <w:snapToGrid w:val="0"/>
        </w:rPr>
        <w:t xml:space="preserve"> </w:t>
      </w:r>
      <w:proofErr w:type="spellStart"/>
      <w:r w:rsidRPr="007B6B84">
        <w:rPr>
          <w:snapToGrid w:val="0"/>
        </w:rPr>
        <w:t>cycle</w:t>
      </w:r>
      <w:proofErr w:type="spellEnd"/>
      <w:r w:rsidRPr="007B6B84">
        <w:rPr>
          <w:snapToGrid w:val="0"/>
        </w:rPr>
        <w:t xml:space="preserve"> proporcional à tensão analógica recebida, permitindo controlar os drivers com base em saídas analógicas do CLP.</w:t>
      </w:r>
    </w:p>
    <w:p w14:paraId="0755DF44" w14:textId="77777777" w:rsidR="00382847" w:rsidRPr="007B6B84" w:rsidRDefault="00382847" w:rsidP="00382847">
      <w:pPr>
        <w:spacing w:after="160" w:line="360" w:lineRule="auto"/>
        <w:ind w:firstLine="360"/>
        <w:jc w:val="both"/>
        <w:rPr>
          <w:snapToGrid w:val="0"/>
        </w:rPr>
      </w:pPr>
      <w:r w:rsidRPr="007B6B84">
        <w:rPr>
          <w:snapToGrid w:val="0"/>
        </w:rPr>
        <w:t xml:space="preserve">Com a adoção do ESP32-S3, essas placas intermediárias tornaram-se desnecessárias. O novo controlador é capaz de gerar múltiplos sinais PWM simultâneos, com alta resolução e controle de </w:t>
      </w:r>
      <w:proofErr w:type="spellStart"/>
      <w:r w:rsidRPr="007B6B84">
        <w:rPr>
          <w:snapToGrid w:val="0"/>
        </w:rPr>
        <w:t>duty</w:t>
      </w:r>
      <w:proofErr w:type="spellEnd"/>
      <w:r w:rsidRPr="007B6B84">
        <w:rPr>
          <w:snapToGrid w:val="0"/>
        </w:rPr>
        <w:t xml:space="preserve"> </w:t>
      </w:r>
      <w:proofErr w:type="spellStart"/>
      <w:r w:rsidRPr="007B6B84">
        <w:rPr>
          <w:snapToGrid w:val="0"/>
        </w:rPr>
        <w:t>cycle</w:t>
      </w:r>
      <w:proofErr w:type="spellEnd"/>
      <w:r w:rsidRPr="007B6B84">
        <w:rPr>
          <w:snapToGrid w:val="0"/>
        </w:rPr>
        <w:t xml:space="preserve"> por software, permitindo a substituição direta dos conversores e uma simplificação da eletrônica do sistema. </w:t>
      </w:r>
    </w:p>
    <w:p w14:paraId="0462EF5A" w14:textId="77777777" w:rsidR="00382847" w:rsidRPr="007B6B84" w:rsidRDefault="00382847" w:rsidP="00382847">
      <w:pPr>
        <w:pStyle w:val="subsub"/>
        <w:rPr>
          <w:noProof w:val="0"/>
          <w:lang w:val="pt-BR"/>
        </w:rPr>
      </w:pPr>
      <w:bookmarkStart w:id="1089" w:name="_Toc213518018"/>
      <w:bookmarkStart w:id="1090" w:name="_Toc214231452"/>
      <w:bookmarkStart w:id="1091" w:name="_Toc214231566"/>
      <w:bookmarkStart w:id="1092" w:name="_Toc215453029"/>
      <w:r w:rsidRPr="007B6B84">
        <w:rPr>
          <w:noProof w:val="0"/>
          <w:lang w:val="pt-BR"/>
        </w:rPr>
        <w:t>Adaptação dos Sensores de Feedback</w:t>
      </w:r>
      <w:bookmarkEnd w:id="1089"/>
      <w:bookmarkEnd w:id="1090"/>
      <w:bookmarkEnd w:id="1091"/>
      <w:bookmarkEnd w:id="1092"/>
    </w:p>
    <w:p w14:paraId="6284F349" w14:textId="77777777" w:rsidR="00382847" w:rsidRPr="007B6B84" w:rsidRDefault="00382847" w:rsidP="00382847">
      <w:pPr>
        <w:spacing w:after="160" w:line="360" w:lineRule="auto"/>
        <w:ind w:firstLine="567"/>
        <w:jc w:val="both"/>
        <w:rPr>
          <w:snapToGrid w:val="0"/>
        </w:rPr>
      </w:pPr>
      <w:r w:rsidRPr="007B6B84">
        <w:rPr>
          <w:snapToGrid w:val="0"/>
        </w:rPr>
        <w:t>A bancada utiliza atuadores lineares equipados com feedback resistivo de posição, que funcionam de forma semelhante a potenciômetros. Esses sensores possuem três terminais: dois para os limites de tensão e um terminal de sinal. O funcionamento ocorre com base na variação da resistência elétrica proporcional ao deslocamento do atuador, o que resulta em uma tensão analógica correspondente à posição do atuador.</w:t>
      </w:r>
    </w:p>
    <w:p w14:paraId="21761C13" w14:textId="77777777" w:rsidR="00382847" w:rsidRPr="007B6B84" w:rsidRDefault="00382847" w:rsidP="00382847">
      <w:pPr>
        <w:keepNext/>
        <w:spacing w:after="160" w:line="360" w:lineRule="auto"/>
        <w:ind w:firstLine="567"/>
        <w:jc w:val="center"/>
      </w:pPr>
      <w:r w:rsidRPr="00091E0D">
        <w:rPr>
          <w:b/>
          <w:bCs/>
          <w:noProof/>
          <w:snapToGrid w:val="0"/>
        </w:rPr>
        <w:drawing>
          <wp:inline distT="0" distB="0" distL="0" distR="0" wp14:anchorId="19F82856" wp14:editId="6030290E">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39"/>
                    <a:stretch>
                      <a:fillRect/>
                    </a:stretch>
                  </pic:blipFill>
                  <pic:spPr>
                    <a:xfrm>
                      <a:off x="0" y="0"/>
                      <a:ext cx="2157402" cy="2231371"/>
                    </a:xfrm>
                    <a:prstGeom prst="rect">
                      <a:avLst/>
                    </a:prstGeom>
                  </pic:spPr>
                </pic:pic>
              </a:graphicData>
            </a:graphic>
          </wp:inline>
        </w:drawing>
      </w:r>
    </w:p>
    <w:p w14:paraId="4B1FD59A" w14:textId="33208765" w:rsidR="00382847" w:rsidRPr="007B6B84" w:rsidRDefault="00382847" w:rsidP="00382847">
      <w:pPr>
        <w:pStyle w:val="Legenda"/>
      </w:pPr>
      <w:bookmarkStart w:id="1093" w:name="_Toc213518019"/>
      <w:bookmarkStart w:id="1094" w:name="_Toc215424472"/>
      <w:bookmarkStart w:id="1095" w:name="_Toc215443544"/>
      <w:r w:rsidRPr="007B6B84">
        <w:t xml:space="preserve">Figura </w:t>
      </w:r>
      <w:fldSimple w:instr=" SEQ Figura \* ARABIC ">
        <w:r w:rsidR="00CE3F9E" w:rsidRPr="007B6B84">
          <w:t>27</w:t>
        </w:r>
      </w:fldSimple>
      <w:r w:rsidRPr="007B6B84">
        <w:t>: Atuador Linear</w:t>
      </w:r>
      <w:bookmarkEnd w:id="1093"/>
      <w:bookmarkEnd w:id="1094"/>
      <w:bookmarkEnd w:id="1095"/>
    </w:p>
    <w:p w14:paraId="1F52407A" w14:textId="77777777" w:rsidR="00382847" w:rsidRPr="007B6B84" w:rsidRDefault="00382847" w:rsidP="00382847">
      <w:pPr>
        <w:jc w:val="center"/>
        <w:rPr>
          <w:sz w:val="22"/>
          <w:szCs w:val="22"/>
        </w:rPr>
      </w:pPr>
      <w:r w:rsidRPr="007B6B84">
        <w:rPr>
          <w:sz w:val="22"/>
          <w:szCs w:val="22"/>
        </w:rPr>
        <w:t>Fonte: Case Controlador Portátil e Plataforma de Stewart (GONÇALVES, 2023)</w:t>
      </w:r>
    </w:p>
    <w:p w14:paraId="31803F65" w14:textId="77777777" w:rsidR="00382847" w:rsidRPr="007B6B84" w:rsidRDefault="00382847" w:rsidP="00382847"/>
    <w:p w14:paraId="200CCC93" w14:textId="77777777" w:rsidR="00382847" w:rsidRPr="007B6B84" w:rsidRDefault="00382847" w:rsidP="00382847">
      <w:pPr>
        <w:spacing w:after="160" w:line="360" w:lineRule="auto"/>
        <w:ind w:firstLine="567"/>
        <w:jc w:val="both"/>
        <w:rPr>
          <w:snapToGrid w:val="0"/>
        </w:rPr>
      </w:pPr>
      <w:r w:rsidRPr="007B6B84">
        <w:rPr>
          <w:snapToGrid w:val="0"/>
        </w:rPr>
        <w:t xml:space="preserve">Anteriormente, os sensores eram alimentados com uma faixa de tensão de 0 a 10 V, compatível com módulos analógicos industriais utilizados em </w:t>
      </w:r>
      <w:proofErr w:type="spellStart"/>
      <w:r w:rsidRPr="007B6B84">
        <w:rPr>
          <w:snapToGrid w:val="0"/>
        </w:rPr>
        <w:t>CLPs</w:t>
      </w:r>
      <w:proofErr w:type="spellEnd"/>
      <w:r w:rsidRPr="007B6B84">
        <w:rPr>
          <w:snapToGrid w:val="0"/>
        </w:rPr>
        <w:t>. No entanto, o ESP32-S3 opera com tensão máxima de entrada analógica de 3,3 V, o que tornava inviável a leitura direta desses sinais sem risco de danificar o microcontrolador.</w:t>
      </w:r>
    </w:p>
    <w:p w14:paraId="2610F6CD" w14:textId="77777777" w:rsidR="00382847" w:rsidRPr="007B6B84" w:rsidRDefault="00382847" w:rsidP="00382847">
      <w:pPr>
        <w:spacing w:after="160" w:line="360" w:lineRule="auto"/>
        <w:ind w:firstLine="567"/>
        <w:jc w:val="both"/>
        <w:rPr>
          <w:snapToGrid w:val="0"/>
        </w:rPr>
      </w:pPr>
      <w:r w:rsidRPr="007B6B84">
        <w:rPr>
          <w:snapToGrid w:val="0"/>
        </w:rPr>
        <w:t>Dessa forma, foi realizada uma adequação da alimentação dos sensores de feedback, reduzindo a faixa de 0–10 V para 0–3,3 V.</w:t>
      </w:r>
    </w:p>
    <w:p w14:paraId="73D8D051" w14:textId="77777777" w:rsidR="00382847" w:rsidRPr="007B6B84" w:rsidRDefault="00382847" w:rsidP="00382847">
      <w:pPr>
        <w:pStyle w:val="subsub"/>
        <w:rPr>
          <w:noProof w:val="0"/>
          <w:lang w:val="pt-BR"/>
        </w:rPr>
      </w:pPr>
      <w:bookmarkStart w:id="1096" w:name="_Toc213518020"/>
      <w:bookmarkStart w:id="1097" w:name="_Toc214231453"/>
      <w:bookmarkStart w:id="1098" w:name="_Toc214231567"/>
      <w:bookmarkStart w:id="1099" w:name="_Toc215453030"/>
      <w:r w:rsidRPr="007B6B84">
        <w:rPr>
          <w:noProof w:val="0"/>
          <w:lang w:val="pt-BR"/>
        </w:rPr>
        <w:lastRenderedPageBreak/>
        <w:t>Desenvolvimento de Placa de Circuito Impresso (PCB) de Interface</w:t>
      </w:r>
      <w:bookmarkEnd w:id="1096"/>
      <w:bookmarkEnd w:id="1097"/>
      <w:bookmarkEnd w:id="1098"/>
      <w:bookmarkEnd w:id="1099"/>
    </w:p>
    <w:p w14:paraId="5FBC95F4" w14:textId="77777777" w:rsidR="00382847" w:rsidRPr="007B6B84" w:rsidRDefault="00382847" w:rsidP="00382847">
      <w:pPr>
        <w:spacing w:after="160" w:line="360" w:lineRule="auto"/>
        <w:ind w:firstLine="567"/>
        <w:jc w:val="both"/>
        <w:rPr>
          <w:snapToGrid w:val="0"/>
        </w:rPr>
      </w:pPr>
      <w:r w:rsidRPr="007B6B84">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1AC72" w14:textId="77777777" w:rsidR="00382847" w:rsidRPr="007B6B84" w:rsidRDefault="00382847" w:rsidP="00382847">
      <w:pPr>
        <w:keepNext/>
        <w:spacing w:after="160" w:line="360" w:lineRule="auto"/>
        <w:ind w:firstLine="708"/>
        <w:jc w:val="center"/>
      </w:pPr>
      <w:r w:rsidRPr="00091E0D">
        <w:rPr>
          <w:noProof/>
          <w:snapToGrid w:val="0"/>
        </w:rPr>
        <w:drawing>
          <wp:inline distT="0" distB="0" distL="0" distR="0" wp14:anchorId="32A3F8AB" wp14:editId="57879841">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40"/>
                    <a:stretch>
                      <a:fillRect/>
                    </a:stretch>
                  </pic:blipFill>
                  <pic:spPr>
                    <a:xfrm>
                      <a:off x="0" y="0"/>
                      <a:ext cx="2860102" cy="2663354"/>
                    </a:xfrm>
                    <a:prstGeom prst="rect">
                      <a:avLst/>
                    </a:prstGeom>
                  </pic:spPr>
                </pic:pic>
              </a:graphicData>
            </a:graphic>
          </wp:inline>
        </w:drawing>
      </w:r>
    </w:p>
    <w:p w14:paraId="66D18673" w14:textId="274A9B3F" w:rsidR="00382847" w:rsidRPr="007B6B84" w:rsidRDefault="00382847" w:rsidP="00382847">
      <w:pPr>
        <w:pStyle w:val="Legenda"/>
      </w:pPr>
      <w:bookmarkStart w:id="1100" w:name="_Toc213518021"/>
      <w:bookmarkStart w:id="1101" w:name="_Toc215424473"/>
      <w:bookmarkStart w:id="1102" w:name="_Toc215443545"/>
      <w:r w:rsidRPr="007B6B84">
        <w:t xml:space="preserve">Figura </w:t>
      </w:r>
      <w:fldSimple w:instr=" SEQ Figura \* ARABIC ">
        <w:r w:rsidR="00CE3F9E" w:rsidRPr="007B6B84">
          <w:t>28</w:t>
        </w:r>
      </w:fldSimple>
      <w:r w:rsidRPr="007B6B84">
        <w:t>: Conector DB37 com fios numerados</w:t>
      </w:r>
      <w:bookmarkEnd w:id="1100"/>
      <w:bookmarkEnd w:id="1101"/>
      <w:bookmarkEnd w:id="1102"/>
    </w:p>
    <w:p w14:paraId="0F1FDF58" w14:textId="77777777" w:rsidR="00382847" w:rsidRPr="007B6B84" w:rsidRDefault="00382847" w:rsidP="00382847"/>
    <w:p w14:paraId="54C7E638" w14:textId="77777777" w:rsidR="00382847" w:rsidRPr="007B6B84" w:rsidRDefault="00382847" w:rsidP="00382847">
      <w:pPr>
        <w:spacing w:after="160" w:line="360" w:lineRule="auto"/>
        <w:ind w:firstLine="708"/>
        <w:jc w:val="both"/>
        <w:rPr>
          <w:snapToGrid w:val="0"/>
        </w:rPr>
      </w:pPr>
      <w:r w:rsidRPr="007B6B84">
        <w:rPr>
          <w:snapToGrid w:val="0"/>
        </w:rPr>
        <w:t>A necessidade dessa PCB surgiu devido à quantidade significativa de sinais envolvidos no controle da bancada, incluindo os canais de PWM, as entradas de direção (IN1 e IN2) para cada atuador, além das entradas analógicas dos sensores de feedback. De forma a evitar conexões soltas, ruídos elétricos ou falhas por mau contato em protoboards, optou-se por desenvolver uma interface física mais confiável para testes.</w:t>
      </w:r>
    </w:p>
    <w:p w14:paraId="13D7D57A" w14:textId="77777777" w:rsidR="00382847" w:rsidRPr="007B6B84" w:rsidRDefault="00382847" w:rsidP="00382847">
      <w:pPr>
        <w:keepNext/>
        <w:spacing w:after="160" w:line="259" w:lineRule="auto"/>
        <w:jc w:val="center"/>
      </w:pPr>
      <w:r w:rsidRPr="00091E0D">
        <w:rPr>
          <w:noProof/>
          <w:snapToGrid w:val="0"/>
        </w:rPr>
        <w:drawing>
          <wp:inline distT="0" distB="0" distL="0" distR="0" wp14:anchorId="07E8D12E" wp14:editId="01C25613">
            <wp:extent cx="2107565" cy="2077986"/>
            <wp:effectExtent l="0" t="0" r="6985"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41"/>
                    <a:stretch>
                      <a:fillRect/>
                    </a:stretch>
                  </pic:blipFill>
                  <pic:spPr>
                    <a:xfrm>
                      <a:off x="0" y="0"/>
                      <a:ext cx="2110141" cy="2080526"/>
                    </a:xfrm>
                    <a:prstGeom prst="rect">
                      <a:avLst/>
                    </a:prstGeom>
                  </pic:spPr>
                </pic:pic>
              </a:graphicData>
            </a:graphic>
          </wp:inline>
        </w:drawing>
      </w:r>
      <w:r w:rsidRPr="007B6B84">
        <w:t xml:space="preserve">  </w:t>
      </w:r>
      <w:r w:rsidRPr="00091E0D">
        <w:rPr>
          <w:noProof/>
        </w:rPr>
        <w:drawing>
          <wp:inline distT="0" distB="0" distL="0" distR="0" wp14:anchorId="60A7966F" wp14:editId="200E358F">
            <wp:extent cx="1938448" cy="2080162"/>
            <wp:effectExtent l="0" t="0" r="5080"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798" t="28922" r="5380" b="27051"/>
                    <a:stretch>
                      <a:fillRect/>
                    </a:stretch>
                  </pic:blipFill>
                  <pic:spPr bwMode="auto">
                    <a:xfrm>
                      <a:off x="0" y="0"/>
                      <a:ext cx="1945426" cy="2087650"/>
                    </a:xfrm>
                    <a:prstGeom prst="rect">
                      <a:avLst/>
                    </a:prstGeom>
                    <a:noFill/>
                    <a:ln>
                      <a:noFill/>
                    </a:ln>
                    <a:extLst>
                      <a:ext uri="{53640926-AAD7-44D8-BBD7-CCE9431645EC}">
                        <a14:shadowObscured xmlns:a14="http://schemas.microsoft.com/office/drawing/2010/main"/>
                      </a:ext>
                    </a:extLst>
                  </pic:spPr>
                </pic:pic>
              </a:graphicData>
            </a:graphic>
          </wp:inline>
        </w:drawing>
      </w:r>
    </w:p>
    <w:p w14:paraId="776304C8" w14:textId="0B0CC040" w:rsidR="00382847" w:rsidRPr="007B6B84" w:rsidRDefault="00382847" w:rsidP="00935695">
      <w:pPr>
        <w:pStyle w:val="Legenda"/>
      </w:pPr>
      <w:bookmarkStart w:id="1103" w:name="_Toc215424474"/>
      <w:bookmarkStart w:id="1104" w:name="_Toc215443546"/>
      <w:r w:rsidRPr="007B6B84">
        <w:t xml:space="preserve">Figura </w:t>
      </w:r>
      <w:fldSimple w:instr=" SEQ Figura \* ARABIC ">
        <w:r w:rsidR="00CE3F9E" w:rsidRPr="007B6B84">
          <w:t>29</w:t>
        </w:r>
      </w:fldSimple>
      <w:r w:rsidRPr="007B6B84">
        <w:t>: PCB para</w:t>
      </w:r>
      <w:r w:rsidR="00935695" w:rsidRPr="007B6B84">
        <w:t xml:space="preserve"> Interface com</w:t>
      </w:r>
      <w:r w:rsidRPr="007B6B84">
        <w:t xml:space="preserve"> ESP32S</w:t>
      </w:r>
      <w:r w:rsidR="00935695" w:rsidRPr="007B6B84">
        <w:t>3</w:t>
      </w:r>
      <w:bookmarkEnd w:id="1103"/>
      <w:bookmarkEnd w:id="1104"/>
    </w:p>
    <w:p w14:paraId="2C0A1428" w14:textId="77777777" w:rsidR="00382847" w:rsidRPr="007B6B84" w:rsidRDefault="00382847" w:rsidP="00382847">
      <w:pPr>
        <w:pStyle w:val="subsub"/>
        <w:rPr>
          <w:noProof w:val="0"/>
          <w:lang w:val="pt-BR"/>
        </w:rPr>
      </w:pPr>
      <w:bookmarkStart w:id="1105" w:name="_Toc215453031"/>
      <w:r w:rsidRPr="007B6B84">
        <w:rPr>
          <w:noProof w:val="0"/>
          <w:lang w:val="pt-BR"/>
        </w:rPr>
        <w:lastRenderedPageBreak/>
        <w:t>Mapeamento dos Sinais do Conector DB37</w:t>
      </w:r>
      <w:bookmarkEnd w:id="1105"/>
    </w:p>
    <w:p w14:paraId="19B3FDBA" w14:textId="77777777" w:rsidR="00382847" w:rsidRPr="007B6B84" w:rsidRDefault="00382847" w:rsidP="00382847">
      <w:pPr>
        <w:pStyle w:val="Legenda"/>
        <w:jc w:val="left"/>
      </w:pPr>
    </w:p>
    <w:p w14:paraId="7899615D" w14:textId="77777777" w:rsidR="00935695" w:rsidRPr="007B6B84" w:rsidRDefault="00382847" w:rsidP="00462E25">
      <w:r w:rsidRPr="007B6B84">
        <w:t>Os sinais provenientes da plataforma estavam organizados da seguinte forma no DB37 original:</w:t>
      </w:r>
    </w:p>
    <w:p w14:paraId="29198F14" w14:textId="6D56D68E" w:rsidR="00382847" w:rsidRPr="007B6B84" w:rsidRDefault="00382847" w:rsidP="00935695">
      <w:pPr>
        <w:pStyle w:val="Legenda"/>
        <w:rPr>
          <w:snapToGrid w:val="0"/>
        </w:rPr>
      </w:pPr>
      <w:r w:rsidRPr="007B6B84">
        <w:br/>
      </w:r>
      <w:bookmarkStart w:id="1106" w:name="_Toc215424475"/>
      <w:bookmarkStart w:id="1107" w:name="_Toc215443612"/>
      <w:r w:rsidR="00935695" w:rsidRPr="007B6B84">
        <w:t xml:space="preserve">Tabela </w:t>
      </w:r>
      <w:fldSimple w:instr=" SEQ Tabela \* ARABIC ">
        <w:r w:rsidR="00CE3F9E" w:rsidRPr="007B6B84">
          <w:t>1</w:t>
        </w:r>
      </w:fldSimple>
      <w:r w:rsidR="00935695" w:rsidRPr="007B6B84">
        <w:t>: Organização Original DB37</w:t>
      </w:r>
      <w:bookmarkEnd w:id="1106"/>
      <w:bookmarkEnd w:id="1107"/>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935695" w:rsidRPr="007B6B84" w14:paraId="04EC8CA7"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492C92E"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1E3CDE87"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0319B57"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2A211839"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52AAFE59"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PWM</w:t>
            </w:r>
          </w:p>
        </w:tc>
      </w:tr>
      <w:tr w:rsidR="00935695" w:rsidRPr="007B6B84" w14:paraId="28C85BDE"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1DCA0D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0813E8A0"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19</w:t>
            </w:r>
          </w:p>
        </w:tc>
        <w:tc>
          <w:tcPr>
            <w:tcW w:w="1843" w:type="dxa"/>
            <w:tcBorders>
              <w:top w:val="single" w:sz="4" w:space="0" w:color="auto"/>
              <w:left w:val="nil"/>
              <w:bottom w:val="single" w:sz="4" w:space="0" w:color="auto"/>
              <w:right w:val="single" w:sz="4" w:space="0" w:color="auto"/>
            </w:tcBorders>
            <w:noWrap/>
            <w:vAlign w:val="center"/>
            <w:hideMark/>
          </w:tcPr>
          <w:p w14:paraId="7ECFE74A"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w:t>
            </w:r>
          </w:p>
        </w:tc>
        <w:tc>
          <w:tcPr>
            <w:tcW w:w="2268" w:type="dxa"/>
            <w:tcBorders>
              <w:top w:val="single" w:sz="4" w:space="0" w:color="auto"/>
              <w:left w:val="nil"/>
              <w:bottom w:val="single" w:sz="4" w:space="0" w:color="auto"/>
              <w:right w:val="single" w:sz="4" w:space="0" w:color="auto"/>
            </w:tcBorders>
            <w:noWrap/>
            <w:vAlign w:val="center"/>
            <w:hideMark/>
          </w:tcPr>
          <w:p w14:paraId="08E8F65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25</w:t>
            </w:r>
          </w:p>
        </w:tc>
        <w:tc>
          <w:tcPr>
            <w:tcW w:w="607" w:type="dxa"/>
            <w:tcBorders>
              <w:top w:val="single" w:sz="4" w:space="0" w:color="auto"/>
              <w:left w:val="nil"/>
              <w:bottom w:val="single" w:sz="4" w:space="0" w:color="auto"/>
              <w:right w:val="single" w:sz="4" w:space="0" w:color="auto"/>
            </w:tcBorders>
            <w:noWrap/>
            <w:vAlign w:val="center"/>
            <w:hideMark/>
          </w:tcPr>
          <w:p w14:paraId="6C3E301B"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15</w:t>
            </w:r>
          </w:p>
        </w:tc>
      </w:tr>
      <w:tr w:rsidR="00935695" w:rsidRPr="007B6B84" w14:paraId="2CBF1817"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792865"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280F6EE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20</w:t>
            </w:r>
          </w:p>
        </w:tc>
        <w:tc>
          <w:tcPr>
            <w:tcW w:w="1843" w:type="dxa"/>
            <w:tcBorders>
              <w:top w:val="single" w:sz="4" w:space="0" w:color="auto"/>
              <w:left w:val="nil"/>
              <w:bottom w:val="single" w:sz="4" w:space="0" w:color="auto"/>
              <w:right w:val="single" w:sz="4" w:space="0" w:color="auto"/>
            </w:tcBorders>
            <w:noWrap/>
            <w:vAlign w:val="center"/>
            <w:hideMark/>
          </w:tcPr>
          <w:p w14:paraId="731D6C73"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w:t>
            </w:r>
          </w:p>
        </w:tc>
        <w:tc>
          <w:tcPr>
            <w:tcW w:w="2268" w:type="dxa"/>
            <w:tcBorders>
              <w:top w:val="single" w:sz="4" w:space="0" w:color="auto"/>
              <w:left w:val="nil"/>
              <w:bottom w:val="single" w:sz="4" w:space="0" w:color="auto"/>
              <w:right w:val="single" w:sz="4" w:space="0" w:color="auto"/>
            </w:tcBorders>
            <w:noWrap/>
            <w:vAlign w:val="center"/>
            <w:hideMark/>
          </w:tcPr>
          <w:p w14:paraId="4AD6794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26</w:t>
            </w:r>
          </w:p>
        </w:tc>
        <w:tc>
          <w:tcPr>
            <w:tcW w:w="607" w:type="dxa"/>
            <w:tcBorders>
              <w:top w:val="single" w:sz="4" w:space="0" w:color="auto"/>
              <w:left w:val="nil"/>
              <w:bottom w:val="single" w:sz="4" w:space="0" w:color="auto"/>
              <w:right w:val="single" w:sz="4" w:space="0" w:color="auto"/>
            </w:tcBorders>
            <w:noWrap/>
            <w:vAlign w:val="center"/>
            <w:hideMark/>
          </w:tcPr>
          <w:p w14:paraId="20F687A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16</w:t>
            </w:r>
          </w:p>
        </w:tc>
      </w:tr>
      <w:tr w:rsidR="00935695" w:rsidRPr="007B6B84" w14:paraId="1BDCADB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A0BFEF3"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79408CE3"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21</w:t>
            </w:r>
          </w:p>
        </w:tc>
        <w:tc>
          <w:tcPr>
            <w:tcW w:w="1843" w:type="dxa"/>
            <w:tcBorders>
              <w:top w:val="single" w:sz="4" w:space="0" w:color="auto"/>
              <w:left w:val="nil"/>
              <w:bottom w:val="single" w:sz="4" w:space="0" w:color="auto"/>
              <w:right w:val="single" w:sz="4" w:space="0" w:color="auto"/>
            </w:tcBorders>
            <w:noWrap/>
            <w:vAlign w:val="center"/>
            <w:hideMark/>
          </w:tcPr>
          <w:p w14:paraId="3C69CDC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11</w:t>
            </w:r>
          </w:p>
        </w:tc>
        <w:tc>
          <w:tcPr>
            <w:tcW w:w="2268" w:type="dxa"/>
            <w:tcBorders>
              <w:top w:val="single" w:sz="4" w:space="0" w:color="auto"/>
              <w:left w:val="nil"/>
              <w:bottom w:val="single" w:sz="4" w:space="0" w:color="auto"/>
              <w:right w:val="single" w:sz="4" w:space="0" w:color="auto"/>
            </w:tcBorders>
            <w:noWrap/>
            <w:vAlign w:val="center"/>
            <w:hideMark/>
          </w:tcPr>
          <w:p w14:paraId="42087275"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27</w:t>
            </w:r>
          </w:p>
        </w:tc>
        <w:tc>
          <w:tcPr>
            <w:tcW w:w="607" w:type="dxa"/>
            <w:tcBorders>
              <w:top w:val="single" w:sz="4" w:space="0" w:color="auto"/>
              <w:left w:val="nil"/>
              <w:bottom w:val="single" w:sz="4" w:space="0" w:color="auto"/>
              <w:right w:val="single" w:sz="4" w:space="0" w:color="auto"/>
            </w:tcBorders>
            <w:noWrap/>
            <w:vAlign w:val="center"/>
            <w:hideMark/>
          </w:tcPr>
          <w:p w14:paraId="591BD58F"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17</w:t>
            </w:r>
          </w:p>
        </w:tc>
      </w:tr>
      <w:tr w:rsidR="00935695" w:rsidRPr="007B6B84" w14:paraId="0361E844"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C01D684"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6D8F8242"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22</w:t>
            </w:r>
          </w:p>
        </w:tc>
        <w:tc>
          <w:tcPr>
            <w:tcW w:w="1843" w:type="dxa"/>
            <w:tcBorders>
              <w:top w:val="single" w:sz="4" w:space="0" w:color="auto"/>
              <w:left w:val="nil"/>
              <w:bottom w:val="single" w:sz="4" w:space="0" w:color="auto"/>
              <w:right w:val="single" w:sz="4" w:space="0" w:color="auto"/>
            </w:tcBorders>
            <w:noWrap/>
            <w:vAlign w:val="center"/>
            <w:hideMark/>
          </w:tcPr>
          <w:p w14:paraId="3585050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12</w:t>
            </w:r>
          </w:p>
        </w:tc>
        <w:tc>
          <w:tcPr>
            <w:tcW w:w="2268" w:type="dxa"/>
            <w:tcBorders>
              <w:top w:val="single" w:sz="4" w:space="0" w:color="auto"/>
              <w:left w:val="nil"/>
              <w:bottom w:val="single" w:sz="4" w:space="0" w:color="auto"/>
              <w:right w:val="single" w:sz="4" w:space="0" w:color="auto"/>
            </w:tcBorders>
            <w:noWrap/>
            <w:vAlign w:val="center"/>
            <w:hideMark/>
          </w:tcPr>
          <w:p w14:paraId="4B1DC7E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28</w:t>
            </w:r>
          </w:p>
        </w:tc>
        <w:tc>
          <w:tcPr>
            <w:tcW w:w="607" w:type="dxa"/>
            <w:tcBorders>
              <w:top w:val="single" w:sz="4" w:space="0" w:color="auto"/>
              <w:left w:val="nil"/>
              <w:bottom w:val="single" w:sz="4" w:space="0" w:color="auto"/>
              <w:right w:val="single" w:sz="4" w:space="0" w:color="auto"/>
            </w:tcBorders>
            <w:noWrap/>
            <w:vAlign w:val="center"/>
            <w:hideMark/>
          </w:tcPr>
          <w:p w14:paraId="508B199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18</w:t>
            </w:r>
          </w:p>
        </w:tc>
      </w:tr>
      <w:tr w:rsidR="00935695" w:rsidRPr="007B6B84" w14:paraId="0E63E733"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18187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5D6FB465"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23</w:t>
            </w:r>
          </w:p>
        </w:tc>
        <w:tc>
          <w:tcPr>
            <w:tcW w:w="1843" w:type="dxa"/>
            <w:tcBorders>
              <w:top w:val="single" w:sz="4" w:space="0" w:color="auto"/>
              <w:left w:val="nil"/>
              <w:bottom w:val="single" w:sz="4" w:space="0" w:color="auto"/>
              <w:right w:val="single" w:sz="4" w:space="0" w:color="auto"/>
            </w:tcBorders>
            <w:noWrap/>
            <w:vAlign w:val="center"/>
            <w:hideMark/>
          </w:tcPr>
          <w:p w14:paraId="216869C0"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13</w:t>
            </w:r>
          </w:p>
        </w:tc>
        <w:tc>
          <w:tcPr>
            <w:tcW w:w="2268" w:type="dxa"/>
            <w:tcBorders>
              <w:top w:val="single" w:sz="4" w:space="0" w:color="auto"/>
              <w:left w:val="nil"/>
              <w:bottom w:val="single" w:sz="4" w:space="0" w:color="auto"/>
              <w:right w:val="single" w:sz="4" w:space="0" w:color="auto"/>
            </w:tcBorders>
            <w:noWrap/>
            <w:vAlign w:val="center"/>
            <w:hideMark/>
          </w:tcPr>
          <w:p w14:paraId="3DADA32C"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29</w:t>
            </w:r>
          </w:p>
        </w:tc>
        <w:tc>
          <w:tcPr>
            <w:tcW w:w="607" w:type="dxa"/>
            <w:tcBorders>
              <w:top w:val="single" w:sz="4" w:space="0" w:color="auto"/>
              <w:left w:val="nil"/>
              <w:bottom w:val="single" w:sz="4" w:space="0" w:color="auto"/>
              <w:right w:val="single" w:sz="4" w:space="0" w:color="auto"/>
            </w:tcBorders>
            <w:noWrap/>
            <w:vAlign w:val="center"/>
            <w:hideMark/>
          </w:tcPr>
          <w:p w14:paraId="4959A035"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33</w:t>
            </w:r>
          </w:p>
        </w:tc>
      </w:tr>
      <w:tr w:rsidR="00935695" w:rsidRPr="007B6B84" w14:paraId="05D97590"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A9501E"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5F735867"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24</w:t>
            </w:r>
          </w:p>
        </w:tc>
        <w:tc>
          <w:tcPr>
            <w:tcW w:w="1843" w:type="dxa"/>
            <w:tcBorders>
              <w:top w:val="single" w:sz="4" w:space="0" w:color="auto"/>
              <w:left w:val="nil"/>
              <w:bottom w:val="single" w:sz="4" w:space="0" w:color="auto"/>
              <w:right w:val="single" w:sz="4" w:space="0" w:color="auto"/>
            </w:tcBorders>
            <w:noWrap/>
            <w:vAlign w:val="center"/>
            <w:hideMark/>
          </w:tcPr>
          <w:p w14:paraId="67134886"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69D2261A"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30</w:t>
            </w:r>
          </w:p>
        </w:tc>
        <w:tc>
          <w:tcPr>
            <w:tcW w:w="607" w:type="dxa"/>
            <w:tcBorders>
              <w:top w:val="single" w:sz="4" w:space="0" w:color="auto"/>
              <w:left w:val="nil"/>
              <w:bottom w:val="single" w:sz="4" w:space="0" w:color="auto"/>
              <w:right w:val="single" w:sz="4" w:space="0" w:color="auto"/>
            </w:tcBorders>
            <w:noWrap/>
            <w:vAlign w:val="center"/>
            <w:hideMark/>
          </w:tcPr>
          <w:p w14:paraId="3E0CA317"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34</w:t>
            </w:r>
          </w:p>
        </w:tc>
      </w:tr>
    </w:tbl>
    <w:p w14:paraId="027FBE61" w14:textId="77777777" w:rsidR="00382847" w:rsidRPr="007B6B84" w:rsidRDefault="00382847" w:rsidP="00382847">
      <w:pPr>
        <w:pStyle w:val="Legenda"/>
        <w:jc w:val="left"/>
        <w:rPr>
          <w:snapToGrid w:val="0"/>
        </w:rPr>
      </w:pPr>
    </w:p>
    <w:p w14:paraId="79B73107" w14:textId="77777777" w:rsidR="00382847" w:rsidRPr="007B6B84" w:rsidRDefault="00382847" w:rsidP="00382847">
      <w:pPr>
        <w:spacing w:line="360" w:lineRule="auto"/>
        <w:rPr>
          <w:snapToGrid w:val="0"/>
        </w:rPr>
      </w:pPr>
      <w:r w:rsidRPr="007B6B84">
        <w:tab/>
      </w:r>
      <w:r w:rsidRPr="007B6B84">
        <w:rPr>
          <w:snapToGrid w:val="0"/>
        </w:rPr>
        <w:t xml:space="preserve">Esses sinais foram então reorganizados e conectados aos </w:t>
      </w:r>
      <w:proofErr w:type="spellStart"/>
      <w:r w:rsidRPr="007B6B84">
        <w:rPr>
          <w:snapToGrid w:val="0"/>
        </w:rPr>
        <w:t>GPIOs</w:t>
      </w:r>
      <w:proofErr w:type="spellEnd"/>
      <w:r w:rsidRPr="007B6B84">
        <w:rPr>
          <w:snapToGrid w:val="0"/>
        </w:rPr>
        <w:t xml:space="preserve"> do ESP32-S3, respeitando limitações de conversão analógica, canais de PWM e pinos adequados para uso como saídas digitais.</w:t>
      </w:r>
    </w:p>
    <w:p w14:paraId="03E0D6AE" w14:textId="77777777" w:rsidR="00382847" w:rsidRPr="007B6B84" w:rsidRDefault="00382847" w:rsidP="00382847">
      <w:pPr>
        <w:spacing w:line="360" w:lineRule="auto"/>
        <w:ind w:firstLine="567"/>
        <w:rPr>
          <w:snapToGrid w:val="0"/>
        </w:rPr>
      </w:pPr>
      <w:r w:rsidRPr="007B6B84">
        <w:rPr>
          <w:snapToGrid w:val="0"/>
        </w:rPr>
        <w:t>A Tabela a seguir apresenta o mapeamento final dos pinos utilizados no ESP32-S3 para cada um dos seis pistões, incluindo entradas de feedback, canais PWM e sinais digitais de direção (IN1/IN2):</w:t>
      </w:r>
    </w:p>
    <w:p w14:paraId="63988270" w14:textId="7A99B5A8" w:rsidR="00382847" w:rsidRPr="007B6B84" w:rsidRDefault="00935695" w:rsidP="00935695">
      <w:pPr>
        <w:pStyle w:val="Legenda"/>
        <w:rPr>
          <w:snapToGrid w:val="0"/>
        </w:rPr>
      </w:pPr>
      <w:bookmarkStart w:id="1108" w:name="_Toc215424476"/>
      <w:bookmarkStart w:id="1109" w:name="_Toc215443613"/>
      <w:r w:rsidRPr="007B6B84">
        <w:t xml:space="preserve">Tabela </w:t>
      </w:r>
      <w:fldSimple w:instr=" SEQ Tabela \* ARABIC ">
        <w:r w:rsidR="00CE3F9E" w:rsidRPr="007B6B84">
          <w:t>2</w:t>
        </w:r>
      </w:fldSimple>
      <w:r w:rsidRPr="007B6B84">
        <w:t>: Organização DB37 Após Adaptação da Bancada</w:t>
      </w:r>
      <w:bookmarkEnd w:id="1108"/>
      <w:bookmarkEnd w:id="1109"/>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935695" w:rsidRPr="007B6B84" w14:paraId="17D4C914"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CD0E97D"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259A4258"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9EFED08"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7465152F"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64EA9EA3"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PWM</w:t>
            </w:r>
          </w:p>
        </w:tc>
      </w:tr>
      <w:tr w:rsidR="00935695" w:rsidRPr="007B6B84" w14:paraId="2CCA0862"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932D364"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0DE475FA" w14:textId="77777777" w:rsidR="00382847" w:rsidRPr="007B6B84" w:rsidRDefault="00382847" w:rsidP="006A46DE">
            <w:pPr>
              <w:jc w:val="center"/>
              <w:rPr>
                <w:rFonts w:ascii="Aptos Narrow" w:hAnsi="Aptos Narrow"/>
                <w:sz w:val="22"/>
                <w:szCs w:val="22"/>
              </w:rPr>
            </w:pPr>
            <w:r w:rsidRPr="007B6B84">
              <w:t>16</w:t>
            </w:r>
          </w:p>
        </w:tc>
        <w:tc>
          <w:tcPr>
            <w:tcW w:w="1843" w:type="dxa"/>
            <w:tcBorders>
              <w:top w:val="single" w:sz="4" w:space="0" w:color="auto"/>
              <w:left w:val="nil"/>
              <w:bottom w:val="single" w:sz="4" w:space="0" w:color="auto"/>
              <w:right w:val="single" w:sz="4" w:space="0" w:color="auto"/>
            </w:tcBorders>
            <w:noWrap/>
            <w:vAlign w:val="center"/>
            <w:hideMark/>
          </w:tcPr>
          <w:p w14:paraId="108EB8B6"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17</w:t>
            </w:r>
          </w:p>
        </w:tc>
        <w:tc>
          <w:tcPr>
            <w:tcW w:w="2268" w:type="dxa"/>
            <w:tcBorders>
              <w:top w:val="single" w:sz="4" w:space="0" w:color="auto"/>
              <w:left w:val="nil"/>
              <w:bottom w:val="single" w:sz="4" w:space="0" w:color="auto"/>
              <w:right w:val="single" w:sz="4" w:space="0" w:color="auto"/>
            </w:tcBorders>
            <w:noWrap/>
            <w:vAlign w:val="center"/>
            <w:hideMark/>
          </w:tcPr>
          <w:p w14:paraId="4E50DD22"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w:t>
            </w:r>
          </w:p>
        </w:tc>
        <w:tc>
          <w:tcPr>
            <w:tcW w:w="607" w:type="dxa"/>
            <w:tcBorders>
              <w:top w:val="single" w:sz="4" w:space="0" w:color="auto"/>
              <w:left w:val="nil"/>
              <w:bottom w:val="single" w:sz="4" w:space="0" w:color="auto"/>
              <w:right w:val="single" w:sz="4" w:space="0" w:color="auto"/>
            </w:tcBorders>
            <w:noWrap/>
            <w:vAlign w:val="center"/>
            <w:hideMark/>
          </w:tcPr>
          <w:p w14:paraId="0F4031FA"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8</w:t>
            </w:r>
          </w:p>
        </w:tc>
      </w:tr>
      <w:tr w:rsidR="00935695" w:rsidRPr="007B6B84" w14:paraId="4D7111E2"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DB052CB"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5065229E" w14:textId="77777777" w:rsidR="00382847" w:rsidRPr="007B6B84" w:rsidRDefault="00382847" w:rsidP="006A46DE">
            <w:pPr>
              <w:jc w:val="center"/>
              <w:rPr>
                <w:rFonts w:ascii="Aptos Narrow" w:hAnsi="Aptos Narrow"/>
                <w:sz w:val="22"/>
                <w:szCs w:val="22"/>
              </w:rPr>
            </w:pPr>
            <w:r w:rsidRPr="007B6B84">
              <w:t>13</w:t>
            </w:r>
          </w:p>
        </w:tc>
        <w:tc>
          <w:tcPr>
            <w:tcW w:w="1843" w:type="dxa"/>
            <w:tcBorders>
              <w:top w:val="single" w:sz="4" w:space="0" w:color="auto"/>
              <w:left w:val="nil"/>
              <w:bottom w:val="single" w:sz="4" w:space="0" w:color="auto"/>
              <w:right w:val="single" w:sz="4" w:space="0" w:color="auto"/>
            </w:tcBorders>
            <w:noWrap/>
            <w:vAlign w:val="center"/>
            <w:hideMark/>
          </w:tcPr>
          <w:p w14:paraId="52EDDE50"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0A7697E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w:t>
            </w:r>
          </w:p>
        </w:tc>
        <w:tc>
          <w:tcPr>
            <w:tcW w:w="607" w:type="dxa"/>
            <w:tcBorders>
              <w:top w:val="single" w:sz="4" w:space="0" w:color="auto"/>
              <w:left w:val="nil"/>
              <w:bottom w:val="single" w:sz="4" w:space="0" w:color="auto"/>
              <w:right w:val="single" w:sz="4" w:space="0" w:color="auto"/>
            </w:tcBorders>
            <w:noWrap/>
            <w:vAlign w:val="center"/>
            <w:hideMark/>
          </w:tcPr>
          <w:p w14:paraId="02AD4D0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18</w:t>
            </w:r>
          </w:p>
        </w:tc>
      </w:tr>
      <w:tr w:rsidR="00935695" w:rsidRPr="007B6B84" w14:paraId="16C6A734"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5C7ED1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61E02C21" w14:textId="77777777" w:rsidR="00382847" w:rsidRPr="007B6B84" w:rsidRDefault="00382847" w:rsidP="006A46DE">
            <w:pPr>
              <w:jc w:val="center"/>
              <w:rPr>
                <w:rFonts w:ascii="Aptos Narrow" w:hAnsi="Aptos Narrow"/>
                <w:sz w:val="22"/>
                <w:szCs w:val="22"/>
              </w:rPr>
            </w:pPr>
            <w:r w:rsidRPr="007B6B84">
              <w:t>35</w:t>
            </w:r>
          </w:p>
        </w:tc>
        <w:tc>
          <w:tcPr>
            <w:tcW w:w="1843" w:type="dxa"/>
            <w:tcBorders>
              <w:top w:val="single" w:sz="4" w:space="0" w:color="auto"/>
              <w:left w:val="nil"/>
              <w:bottom w:val="single" w:sz="4" w:space="0" w:color="auto"/>
              <w:right w:val="single" w:sz="4" w:space="0" w:color="auto"/>
            </w:tcBorders>
            <w:noWrap/>
            <w:vAlign w:val="center"/>
            <w:hideMark/>
          </w:tcPr>
          <w:p w14:paraId="7009C97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36</w:t>
            </w:r>
          </w:p>
        </w:tc>
        <w:tc>
          <w:tcPr>
            <w:tcW w:w="2268" w:type="dxa"/>
            <w:tcBorders>
              <w:top w:val="single" w:sz="4" w:space="0" w:color="auto"/>
              <w:left w:val="nil"/>
              <w:bottom w:val="single" w:sz="4" w:space="0" w:color="auto"/>
              <w:right w:val="single" w:sz="4" w:space="0" w:color="auto"/>
            </w:tcBorders>
            <w:noWrap/>
            <w:vAlign w:val="center"/>
            <w:hideMark/>
          </w:tcPr>
          <w:p w14:paraId="42831ED8"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w:t>
            </w:r>
          </w:p>
        </w:tc>
        <w:tc>
          <w:tcPr>
            <w:tcW w:w="607" w:type="dxa"/>
            <w:tcBorders>
              <w:top w:val="single" w:sz="4" w:space="0" w:color="auto"/>
              <w:left w:val="nil"/>
              <w:bottom w:val="single" w:sz="4" w:space="0" w:color="auto"/>
              <w:right w:val="single" w:sz="4" w:space="0" w:color="auto"/>
            </w:tcBorders>
            <w:noWrap/>
            <w:vAlign w:val="center"/>
            <w:hideMark/>
          </w:tcPr>
          <w:p w14:paraId="3B430FEC"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9</w:t>
            </w:r>
          </w:p>
        </w:tc>
      </w:tr>
      <w:tr w:rsidR="00935695" w:rsidRPr="007B6B84" w14:paraId="6F8A59A6"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0940E4"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240B6437" w14:textId="77777777" w:rsidR="00382847" w:rsidRPr="007B6B84" w:rsidRDefault="00382847" w:rsidP="006A46DE">
            <w:pPr>
              <w:jc w:val="center"/>
              <w:rPr>
                <w:rFonts w:ascii="Aptos Narrow" w:hAnsi="Aptos Narrow"/>
                <w:sz w:val="22"/>
                <w:szCs w:val="22"/>
              </w:rPr>
            </w:pPr>
            <w:r w:rsidRPr="007B6B84">
              <w:t>21</w:t>
            </w:r>
          </w:p>
        </w:tc>
        <w:tc>
          <w:tcPr>
            <w:tcW w:w="1843" w:type="dxa"/>
            <w:tcBorders>
              <w:top w:val="single" w:sz="4" w:space="0" w:color="auto"/>
              <w:left w:val="nil"/>
              <w:bottom w:val="single" w:sz="4" w:space="0" w:color="auto"/>
              <w:right w:val="single" w:sz="4" w:space="0" w:color="auto"/>
            </w:tcBorders>
            <w:noWrap/>
            <w:vAlign w:val="center"/>
            <w:hideMark/>
          </w:tcPr>
          <w:p w14:paraId="64104F58"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38</w:t>
            </w:r>
          </w:p>
        </w:tc>
        <w:tc>
          <w:tcPr>
            <w:tcW w:w="2268" w:type="dxa"/>
            <w:tcBorders>
              <w:top w:val="single" w:sz="4" w:space="0" w:color="auto"/>
              <w:left w:val="nil"/>
              <w:bottom w:val="single" w:sz="4" w:space="0" w:color="auto"/>
              <w:right w:val="single" w:sz="4" w:space="0" w:color="auto"/>
            </w:tcBorders>
            <w:noWrap/>
            <w:vAlign w:val="center"/>
            <w:hideMark/>
          </w:tcPr>
          <w:p w14:paraId="60C0DA1A"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w:t>
            </w:r>
          </w:p>
        </w:tc>
        <w:tc>
          <w:tcPr>
            <w:tcW w:w="607" w:type="dxa"/>
            <w:tcBorders>
              <w:top w:val="single" w:sz="4" w:space="0" w:color="auto"/>
              <w:left w:val="nil"/>
              <w:bottom w:val="single" w:sz="4" w:space="0" w:color="auto"/>
              <w:right w:val="single" w:sz="4" w:space="0" w:color="auto"/>
            </w:tcBorders>
            <w:noWrap/>
            <w:vAlign w:val="center"/>
            <w:hideMark/>
          </w:tcPr>
          <w:p w14:paraId="617C104E"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10</w:t>
            </w:r>
          </w:p>
        </w:tc>
      </w:tr>
      <w:tr w:rsidR="00935695" w:rsidRPr="007B6B84" w14:paraId="580DDCCC"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9E22E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32AEAE0C" w14:textId="77777777" w:rsidR="00382847" w:rsidRPr="007B6B84" w:rsidRDefault="00382847" w:rsidP="006A46DE">
            <w:pPr>
              <w:jc w:val="center"/>
              <w:rPr>
                <w:rFonts w:ascii="Aptos Narrow" w:hAnsi="Aptos Narrow"/>
                <w:sz w:val="22"/>
                <w:szCs w:val="22"/>
              </w:rPr>
            </w:pPr>
            <w:r w:rsidRPr="007B6B84">
              <w:t>39</w:t>
            </w:r>
          </w:p>
        </w:tc>
        <w:tc>
          <w:tcPr>
            <w:tcW w:w="1843" w:type="dxa"/>
            <w:tcBorders>
              <w:top w:val="single" w:sz="4" w:space="0" w:color="auto"/>
              <w:left w:val="nil"/>
              <w:bottom w:val="single" w:sz="4" w:space="0" w:color="auto"/>
              <w:right w:val="single" w:sz="4" w:space="0" w:color="auto"/>
            </w:tcBorders>
            <w:noWrap/>
            <w:vAlign w:val="center"/>
            <w:hideMark/>
          </w:tcPr>
          <w:p w14:paraId="7257D4E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37</w:t>
            </w:r>
          </w:p>
        </w:tc>
        <w:tc>
          <w:tcPr>
            <w:tcW w:w="2268" w:type="dxa"/>
            <w:tcBorders>
              <w:top w:val="single" w:sz="4" w:space="0" w:color="auto"/>
              <w:left w:val="nil"/>
              <w:bottom w:val="single" w:sz="4" w:space="0" w:color="auto"/>
              <w:right w:val="single" w:sz="4" w:space="0" w:color="auto"/>
            </w:tcBorders>
            <w:noWrap/>
            <w:vAlign w:val="center"/>
            <w:hideMark/>
          </w:tcPr>
          <w:p w14:paraId="2E908EBF"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5</w:t>
            </w:r>
          </w:p>
        </w:tc>
        <w:tc>
          <w:tcPr>
            <w:tcW w:w="607" w:type="dxa"/>
            <w:tcBorders>
              <w:top w:val="single" w:sz="4" w:space="0" w:color="auto"/>
              <w:left w:val="nil"/>
              <w:bottom w:val="single" w:sz="4" w:space="0" w:color="auto"/>
              <w:right w:val="single" w:sz="4" w:space="0" w:color="auto"/>
            </w:tcBorders>
            <w:noWrap/>
            <w:vAlign w:val="center"/>
            <w:hideMark/>
          </w:tcPr>
          <w:p w14:paraId="7AC0F898"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11</w:t>
            </w:r>
          </w:p>
        </w:tc>
      </w:tr>
      <w:tr w:rsidR="00935695" w:rsidRPr="007B6B84" w14:paraId="4841BE4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6DC686F"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709F3A7F" w14:textId="77777777" w:rsidR="00382847" w:rsidRPr="007B6B84" w:rsidRDefault="00382847" w:rsidP="006A46DE">
            <w:pPr>
              <w:jc w:val="center"/>
              <w:rPr>
                <w:rFonts w:ascii="Aptos Narrow" w:hAnsi="Aptos Narrow"/>
                <w:sz w:val="22"/>
                <w:szCs w:val="22"/>
              </w:rPr>
            </w:pPr>
            <w:r w:rsidRPr="007B6B84">
              <w:t>41</w:t>
            </w:r>
          </w:p>
        </w:tc>
        <w:tc>
          <w:tcPr>
            <w:tcW w:w="1843" w:type="dxa"/>
            <w:tcBorders>
              <w:top w:val="single" w:sz="4" w:space="0" w:color="auto"/>
              <w:left w:val="nil"/>
              <w:bottom w:val="single" w:sz="4" w:space="0" w:color="auto"/>
              <w:right w:val="single" w:sz="4" w:space="0" w:color="auto"/>
            </w:tcBorders>
            <w:noWrap/>
            <w:vAlign w:val="center"/>
            <w:hideMark/>
          </w:tcPr>
          <w:p w14:paraId="2794019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42</w:t>
            </w:r>
          </w:p>
        </w:tc>
        <w:tc>
          <w:tcPr>
            <w:tcW w:w="2268" w:type="dxa"/>
            <w:tcBorders>
              <w:top w:val="single" w:sz="4" w:space="0" w:color="auto"/>
              <w:left w:val="nil"/>
              <w:bottom w:val="single" w:sz="4" w:space="0" w:color="auto"/>
              <w:right w:val="single" w:sz="4" w:space="0" w:color="auto"/>
            </w:tcBorders>
            <w:noWrap/>
            <w:vAlign w:val="center"/>
            <w:hideMark/>
          </w:tcPr>
          <w:p w14:paraId="740EB807"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6</w:t>
            </w:r>
          </w:p>
        </w:tc>
        <w:tc>
          <w:tcPr>
            <w:tcW w:w="607" w:type="dxa"/>
            <w:tcBorders>
              <w:top w:val="single" w:sz="4" w:space="0" w:color="auto"/>
              <w:left w:val="nil"/>
              <w:bottom w:val="single" w:sz="4" w:space="0" w:color="auto"/>
              <w:right w:val="single" w:sz="4" w:space="0" w:color="auto"/>
            </w:tcBorders>
            <w:noWrap/>
            <w:vAlign w:val="center"/>
            <w:hideMark/>
          </w:tcPr>
          <w:p w14:paraId="73B6D622"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12</w:t>
            </w:r>
          </w:p>
        </w:tc>
      </w:tr>
    </w:tbl>
    <w:p w14:paraId="21F20357" w14:textId="77777777" w:rsidR="0023586A" w:rsidRPr="007B6B84" w:rsidRDefault="0023586A" w:rsidP="0023586A">
      <w:pPr>
        <w:pStyle w:val="sub"/>
        <w:rPr>
          <w:noProof w:val="0"/>
          <w:snapToGrid w:val="0"/>
          <w:lang w:val="pt-BR"/>
        </w:rPr>
      </w:pPr>
      <w:bookmarkStart w:id="1110" w:name="_Toc215453032"/>
      <w:r w:rsidRPr="007B6B84">
        <w:rPr>
          <w:noProof w:val="0"/>
          <w:snapToGrid w:val="0"/>
          <w:lang w:val="pt-BR"/>
        </w:rPr>
        <w:t>Testes e Aquisições de Dados da Bancada</w:t>
      </w:r>
      <w:bookmarkEnd w:id="1110"/>
    </w:p>
    <w:p w14:paraId="5C76F32D" w14:textId="77777777" w:rsidR="0023586A" w:rsidRPr="007B6B84" w:rsidRDefault="0023586A" w:rsidP="0023586A">
      <w:pPr>
        <w:spacing w:line="360" w:lineRule="auto"/>
        <w:ind w:firstLine="567"/>
        <w:jc w:val="both"/>
        <w:rPr>
          <w:snapToGrid w:val="0"/>
        </w:rPr>
      </w:pPr>
      <w:r w:rsidRPr="007B6B84">
        <w:rPr>
          <w:snapToGrid w:val="0"/>
        </w:rPr>
        <w:t>Após a finalização das adaptações elétricas e eletrônicas, foram iniciadas as primeiras aquisições de dados da bancada com o ESP32-S3. O objetivo inicial foi verificar o funcionamento da nova estrutura e a fidelidade dos sinais de realimentação obtidos pelos sensores de posição.</w:t>
      </w:r>
    </w:p>
    <w:p w14:paraId="5A5BE5A1" w14:textId="77777777" w:rsidR="0023586A" w:rsidRPr="007B6B84" w:rsidRDefault="0023586A" w:rsidP="0023586A">
      <w:pPr>
        <w:pStyle w:val="subsub"/>
        <w:rPr>
          <w:noProof w:val="0"/>
          <w:lang w:val="pt-BR"/>
        </w:rPr>
      </w:pPr>
      <w:bookmarkStart w:id="1111" w:name="_Toc215453033"/>
      <w:r w:rsidRPr="007B6B84">
        <w:rPr>
          <w:noProof w:val="0"/>
          <w:lang w:val="pt-BR"/>
        </w:rPr>
        <w:t>Tratamento de Ruído e Filtragem</w:t>
      </w:r>
      <w:bookmarkEnd w:id="1111"/>
    </w:p>
    <w:p w14:paraId="12853AFE" w14:textId="77777777" w:rsidR="0023586A" w:rsidRPr="007B6B84" w:rsidRDefault="0023586A" w:rsidP="0023586A">
      <w:pPr>
        <w:spacing w:line="360" w:lineRule="auto"/>
        <w:ind w:firstLine="567"/>
        <w:jc w:val="both"/>
        <w:rPr>
          <w:snapToGrid w:val="0"/>
        </w:rPr>
      </w:pPr>
      <w:r w:rsidRPr="007B6B84">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(Figura X), no qual as curvas de feedback mostram variações bruscas e não coerentes com o comportamento físico esperado.</w:t>
      </w:r>
    </w:p>
    <w:p w14:paraId="1C34CC29" w14:textId="77777777" w:rsidR="0023586A" w:rsidRPr="007B6B84" w:rsidRDefault="0023586A" w:rsidP="0023586A">
      <w:pPr>
        <w:keepNext/>
        <w:spacing w:line="360" w:lineRule="auto"/>
        <w:jc w:val="center"/>
      </w:pPr>
      <w:r w:rsidRPr="00091E0D">
        <w:rPr>
          <w:noProof/>
        </w:rPr>
        <w:lastRenderedPageBreak/>
        <w:drawing>
          <wp:inline distT="0" distB="0" distL="0" distR="0" wp14:anchorId="72C74CD8" wp14:editId="66DBF9E2">
            <wp:extent cx="5028681" cy="3305175"/>
            <wp:effectExtent l="0" t="0" r="635" b="0"/>
            <wp:docPr id="2019714690"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308908FA" w14:textId="1148050C" w:rsidR="0023586A" w:rsidRPr="007B6B84" w:rsidRDefault="0023586A" w:rsidP="0023586A">
      <w:pPr>
        <w:pStyle w:val="Legenda"/>
      </w:pPr>
      <w:bookmarkStart w:id="1112" w:name="_Toc215424477"/>
      <w:bookmarkStart w:id="1113" w:name="_Toc215443547"/>
      <w:r w:rsidRPr="007B6B84">
        <w:t xml:space="preserve">Figura </w:t>
      </w:r>
      <w:fldSimple w:instr=" SEQ Figura \* ARABIC ">
        <w:r w:rsidR="00CE3F9E" w:rsidRPr="007B6B84">
          <w:t>30</w:t>
        </w:r>
      </w:fldSimple>
      <w:r w:rsidRPr="007B6B84">
        <w:t>: Aquisição inicial - Ruídos</w:t>
      </w:r>
      <w:bookmarkEnd w:id="1112"/>
      <w:bookmarkEnd w:id="1113"/>
    </w:p>
    <w:p w14:paraId="142A2E9F" w14:textId="77777777" w:rsidR="0023586A" w:rsidRPr="007B6B84" w:rsidRDefault="0023586A" w:rsidP="0023586A"/>
    <w:p w14:paraId="314B4E66" w14:textId="77777777" w:rsidR="0023586A" w:rsidRPr="007B6B84" w:rsidRDefault="0023586A" w:rsidP="0023586A">
      <w:pPr>
        <w:spacing w:line="360" w:lineRule="auto"/>
        <w:ind w:firstLine="567"/>
        <w:jc w:val="both"/>
        <w:rPr>
          <w:snapToGrid w:val="0"/>
        </w:rPr>
      </w:pPr>
      <w:r w:rsidRPr="007B6B84">
        <w:rPr>
          <w:snapToGrid w:val="0"/>
        </w:rPr>
        <w:t>Como primeira medida, implementou-se no firmware do ESP32-S3 um filtro passa-baixa digital de primeira ordem (IIR), configurado com uma frequência de corte ajustável (</w:t>
      </w:r>
      <w:proofErr w:type="spellStart"/>
      <w:r w:rsidRPr="007B6B84">
        <w:rPr>
          <w:snapToGrid w:val="0"/>
        </w:rPr>
        <w:t>fc</w:t>
      </w:r>
      <w:proofErr w:type="spellEnd"/>
      <w:r w:rsidRPr="007B6B84">
        <w:rPr>
          <w:snapToGrid w:val="0"/>
        </w:rPr>
        <w:t xml:space="preserve"> = 4 Hz, valor inicial), reduzindo ruídos de medição sem prejudicar a dinâmica de resposta. O resultado do uso do filtro é apresentado na Figura Y, onde se nota a suavização significativa dos sinais e maior coerência entre o </w:t>
      </w:r>
      <w:proofErr w:type="spellStart"/>
      <w:r w:rsidRPr="007B6B84">
        <w:rPr>
          <w:snapToGrid w:val="0"/>
        </w:rPr>
        <w:t>setpoint</w:t>
      </w:r>
      <w:proofErr w:type="spellEnd"/>
      <w:r w:rsidRPr="007B6B84">
        <w:rPr>
          <w:snapToGrid w:val="0"/>
        </w:rPr>
        <w:t xml:space="preserve"> e o retorno de posição de cada pistão.</w:t>
      </w:r>
    </w:p>
    <w:p w14:paraId="310B6138" w14:textId="77777777" w:rsidR="0023586A" w:rsidRPr="007B6B84" w:rsidRDefault="0023586A" w:rsidP="0023586A">
      <w:pPr>
        <w:spacing w:line="360" w:lineRule="auto"/>
        <w:jc w:val="both"/>
        <w:rPr>
          <w:snapToGrid w:val="0"/>
        </w:rPr>
      </w:pPr>
    </w:p>
    <w:p w14:paraId="1C9D63BC" w14:textId="77777777" w:rsidR="0023586A" w:rsidRPr="007B6B84" w:rsidRDefault="0023586A" w:rsidP="0023586A">
      <w:pPr>
        <w:keepNext/>
        <w:spacing w:line="360" w:lineRule="auto"/>
        <w:jc w:val="center"/>
      </w:pPr>
      <w:r w:rsidRPr="00091E0D">
        <w:rPr>
          <w:noProof/>
          <w:snapToGrid w:val="0"/>
        </w:rPr>
        <w:drawing>
          <wp:inline distT="0" distB="0" distL="0" distR="0" wp14:anchorId="29A2C776" wp14:editId="460DD447">
            <wp:extent cx="4783584" cy="2832100"/>
            <wp:effectExtent l="0" t="0" r="0" b="6350"/>
            <wp:docPr id="916332251" name="Imagem 42"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2251" name="Imagem 42" descr="Gráfico, Gráfico de linhas&#10;&#10;O conteúdo gerado por IA pode estar incorre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5D07D439" w14:textId="28444DB2" w:rsidR="0023586A" w:rsidRPr="007B6B84" w:rsidRDefault="0023586A" w:rsidP="0023586A">
      <w:pPr>
        <w:pStyle w:val="Legenda"/>
        <w:rPr>
          <w:snapToGrid w:val="0"/>
        </w:rPr>
      </w:pPr>
      <w:bookmarkStart w:id="1114" w:name="_Toc215424478"/>
      <w:bookmarkStart w:id="1115" w:name="_Toc215443548"/>
      <w:r w:rsidRPr="007B6B84">
        <w:t xml:space="preserve">Figura </w:t>
      </w:r>
      <w:fldSimple w:instr=" SEQ Figura \* ARABIC ">
        <w:r w:rsidR="00CE3F9E" w:rsidRPr="007B6B84">
          <w:t>31</w:t>
        </w:r>
      </w:fldSimple>
      <w:r w:rsidRPr="007B6B84">
        <w:t>: Resposta com filtro passa-baixa</w:t>
      </w:r>
      <w:bookmarkEnd w:id="1114"/>
      <w:bookmarkEnd w:id="1115"/>
    </w:p>
    <w:p w14:paraId="10658000" w14:textId="77777777" w:rsidR="0023586A" w:rsidRPr="007B6B84" w:rsidRDefault="0023586A" w:rsidP="0023586A"/>
    <w:p w14:paraId="20EC4C0E" w14:textId="77777777" w:rsidR="0023586A" w:rsidRPr="007B6B84" w:rsidRDefault="0023586A" w:rsidP="0023586A">
      <w:pPr>
        <w:spacing w:line="360" w:lineRule="auto"/>
        <w:ind w:firstLine="567"/>
        <w:jc w:val="both"/>
        <w:rPr>
          <w:snapToGrid w:val="0"/>
        </w:rPr>
      </w:pPr>
      <w:r w:rsidRPr="007B6B84">
        <w:rPr>
          <w:snapToGrid w:val="0"/>
        </w:rPr>
        <w:lastRenderedPageBreak/>
        <w:t>Apesar do ganho obtido, verificou-se que, principalmente no movimento de recuo dos pistões, ainda ocorriam perturbações que degradavam a atuação do controlador. Buscando reduzir esses picos residuais, avaliou-se inicialmente o uso de um filtro de média móvel baseado em janelas deslizantes. No primeiro teste (janela N = 8; Figura Z) observou-se uma melhora considerável no ruído durante o recuo, entretanto, picos isolados ainda surgiam ocasionalmente, além de uma leve defasagem introduzida pela janela de amostragem.</w:t>
      </w:r>
    </w:p>
    <w:p w14:paraId="242E7693" w14:textId="77777777" w:rsidR="0023586A" w:rsidRPr="007B6B84" w:rsidRDefault="0023586A" w:rsidP="0023586A">
      <w:pPr>
        <w:ind w:firstLine="708"/>
      </w:pPr>
    </w:p>
    <w:p w14:paraId="2587B5CD" w14:textId="77777777" w:rsidR="0023586A" w:rsidRPr="007B6B84" w:rsidRDefault="0023586A" w:rsidP="0023586A">
      <w:pPr>
        <w:keepNext/>
        <w:jc w:val="center"/>
      </w:pPr>
      <w:r w:rsidRPr="00091E0D">
        <w:rPr>
          <w:noProof/>
        </w:rPr>
        <w:drawing>
          <wp:inline distT="0" distB="0" distL="0" distR="0" wp14:anchorId="50FB1D06" wp14:editId="4C9557EE">
            <wp:extent cx="4665109" cy="2950986"/>
            <wp:effectExtent l="0" t="0" r="2540" b="1905"/>
            <wp:docPr id="473953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45"/>
                    <a:stretch>
                      <a:fillRect/>
                    </a:stretch>
                  </pic:blipFill>
                  <pic:spPr>
                    <a:xfrm>
                      <a:off x="0" y="0"/>
                      <a:ext cx="4705292" cy="2976405"/>
                    </a:xfrm>
                    <a:prstGeom prst="rect">
                      <a:avLst/>
                    </a:prstGeom>
                  </pic:spPr>
                </pic:pic>
              </a:graphicData>
            </a:graphic>
          </wp:inline>
        </w:drawing>
      </w:r>
    </w:p>
    <w:p w14:paraId="62564F7D" w14:textId="291ED1C4" w:rsidR="0023586A" w:rsidRPr="007B6B84" w:rsidRDefault="0023586A" w:rsidP="0023586A">
      <w:pPr>
        <w:pStyle w:val="Legenda"/>
      </w:pPr>
      <w:bookmarkStart w:id="1116" w:name="_Toc215424479"/>
      <w:bookmarkStart w:id="1117" w:name="_Toc215443549"/>
      <w:r w:rsidRPr="007B6B84">
        <w:t xml:space="preserve">Figura </w:t>
      </w:r>
      <w:fldSimple w:instr=" SEQ Figura \* ARABIC ">
        <w:r w:rsidR="00CE3F9E" w:rsidRPr="007B6B84">
          <w:t>32</w:t>
        </w:r>
      </w:fldSimple>
      <w:r w:rsidRPr="007B6B84">
        <w:t>: Resposta com filtro média móvel (janela de 8)</w:t>
      </w:r>
      <w:bookmarkEnd w:id="1116"/>
      <w:bookmarkEnd w:id="1117"/>
    </w:p>
    <w:p w14:paraId="24345C55" w14:textId="77777777" w:rsidR="0023586A" w:rsidRPr="007B6B84" w:rsidRDefault="0023586A" w:rsidP="0023586A"/>
    <w:p w14:paraId="07C6EE44" w14:textId="77777777" w:rsidR="0023586A" w:rsidRPr="007B6B84" w:rsidRDefault="0023586A" w:rsidP="0023586A">
      <w:pPr>
        <w:spacing w:line="360" w:lineRule="auto"/>
        <w:ind w:firstLine="567"/>
        <w:jc w:val="both"/>
        <w:rPr>
          <w:snapToGrid w:val="0"/>
        </w:rPr>
      </w:pPr>
      <w:r w:rsidRPr="007B6B84">
        <w:rPr>
          <w:snapToGrid w:val="0"/>
        </w:rPr>
        <w:t xml:space="preserve">Com o objetivo de eliminar definitivamente esses ruídos sem aumentar a latência, foi implementada uma camada </w:t>
      </w:r>
      <w:proofErr w:type="spellStart"/>
      <w:r w:rsidRPr="007B6B84">
        <w:rPr>
          <w:snapToGrid w:val="0"/>
        </w:rPr>
        <w:t>anti-picos</w:t>
      </w:r>
      <w:proofErr w:type="spellEnd"/>
      <w:r w:rsidRPr="007B6B84">
        <w:rPr>
          <w:snapToGrid w:val="0"/>
        </w:rPr>
        <w:t xml:space="preserve"> de baixo custo computacional, aplicada antes do controlador. Essa abordagem combinou uma </w:t>
      </w:r>
      <w:proofErr w:type="spellStart"/>
      <w:r w:rsidRPr="007B6B84">
        <w:rPr>
          <w:snapToGrid w:val="0"/>
        </w:rPr>
        <w:t>pré</w:t>
      </w:r>
      <w:proofErr w:type="spellEnd"/>
      <w:r w:rsidRPr="007B6B84">
        <w:rPr>
          <w:snapToGrid w:val="0"/>
        </w:rPr>
        <w:t>-amostragem por mediana curta com um limitador de inclinação, dispensando a necessidade de utilizar a média móvel. O funcionamento da camada é descrito a seguir:</w:t>
      </w:r>
    </w:p>
    <w:p w14:paraId="75AF61D2" w14:textId="77777777" w:rsidR="0023586A" w:rsidRPr="007B6B84" w:rsidRDefault="0023586A" w:rsidP="0023586A">
      <w:pPr>
        <w:pStyle w:val="PargrafodaLista"/>
        <w:numPr>
          <w:ilvl w:val="0"/>
          <w:numId w:val="38"/>
        </w:numPr>
        <w:spacing w:line="360" w:lineRule="auto"/>
        <w:jc w:val="both"/>
      </w:pPr>
      <w:proofErr w:type="spellStart"/>
      <w:r w:rsidRPr="007B6B84">
        <w:t>Pré</w:t>
      </w:r>
      <w:proofErr w:type="spellEnd"/>
      <w:r w:rsidRPr="007B6B84">
        <w:t>-amostragem por mediana curta: a cada ciclo são realizadas três leituras rápidas no mesmo canal do ADC e utiliza-se a mediana como amostra. Essa etapa elimina “</w:t>
      </w:r>
      <w:proofErr w:type="spellStart"/>
      <w:r w:rsidRPr="007B6B84">
        <w:t>glitches</w:t>
      </w:r>
      <w:proofErr w:type="spellEnd"/>
      <w:r w:rsidRPr="007B6B84">
        <w:t>” isolados típicos de comutação e interferência instantânea.</w:t>
      </w:r>
    </w:p>
    <w:p w14:paraId="64489B31" w14:textId="77777777" w:rsidR="0023586A" w:rsidRPr="007B6B84" w:rsidRDefault="0023586A" w:rsidP="0023586A">
      <w:pPr>
        <w:pStyle w:val="PargrafodaLista"/>
        <w:numPr>
          <w:ilvl w:val="0"/>
          <w:numId w:val="38"/>
        </w:numPr>
        <w:spacing w:line="360" w:lineRule="auto"/>
        <w:jc w:val="both"/>
      </w:pPr>
      <w:r w:rsidRPr="007B6B84">
        <w:t xml:space="preserve">Limitador de inclinação: a variação entre a nova amostra e a última amostra “aceita” é limitada a um passo máximo por ciclo, </w:t>
      </w:r>
      <m:oMath>
        <m:r>
          <m:rPr>
            <m:sty m:val="p"/>
          </m:rPr>
          <w:rPr>
            <w:rFonts w:ascii="Cambria Math" w:hAnsi="Cambria Math"/>
          </w:rPr>
          <m:t>∣Δ</m:t>
        </m:r>
        <m:r>
          <w:rPr>
            <w:rFonts w:ascii="Cambria Math" w:hAnsi="Cambria Math"/>
          </w:rPr>
          <m:t>V</m:t>
        </m:r>
        <m:r>
          <m:rPr>
            <m:sty m:val="p"/>
          </m:rPr>
          <w:rPr>
            <w:rFonts w:ascii="Cambria Math" w:hAnsi="Cambria Math"/>
          </w:rPr>
          <m:t>∣</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rsidRPr="007B6B84">
        <w:t xml:space="preserve">. No firmware, adotou-se </w:t>
      </w:r>
      <m:oMath>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r>
          <w:rPr>
            <w:rFonts w:ascii="Cambria Math" w:hAnsi="Cambria Math"/>
          </w:rPr>
          <m:t>≈30</m:t>
        </m:r>
        <m:r>
          <m:rPr>
            <m:nor/>
          </m:rPr>
          <m:t xml:space="preserve"> mV/ciclo</m:t>
        </m:r>
      </m:oMath>
      <w:r w:rsidRPr="007B6B84">
        <w:t>, valor que suaviza degraus sem mascarar a dinâmica real.</w:t>
      </w:r>
    </w:p>
    <w:p w14:paraId="507681D7" w14:textId="77777777" w:rsidR="0023586A" w:rsidRPr="007B6B84" w:rsidRDefault="0023586A" w:rsidP="0023586A">
      <w:pPr>
        <w:spacing w:line="360" w:lineRule="auto"/>
        <w:ind w:firstLine="567"/>
        <w:jc w:val="both"/>
        <w:rPr>
          <w:snapToGrid w:val="0"/>
        </w:rPr>
      </w:pPr>
      <w:r w:rsidRPr="007B6B84">
        <w:rPr>
          <w:snapToGrid w:val="0"/>
        </w:rPr>
        <w:t xml:space="preserve">A aplicação isolada dessa estratégia mostrou-se suficiente para eliminar picos e estabilizar a realimentação dos sensores, sem introduzir atraso perceptível na resposta. A Figura </w:t>
      </w:r>
      <w:r w:rsidRPr="007B6B84">
        <w:rPr>
          <w:snapToGrid w:val="0"/>
        </w:rPr>
        <w:lastRenderedPageBreak/>
        <w:t>W apresenta o resultado em que se observa a remoção completa dos ruídos e a manutenção da coerência entre o movimento físico e o sinal medido.</w:t>
      </w:r>
    </w:p>
    <w:p w14:paraId="6D5FE32E" w14:textId="77777777" w:rsidR="0023586A" w:rsidRPr="007B6B84" w:rsidRDefault="0023586A" w:rsidP="0023586A">
      <w:pPr>
        <w:ind w:firstLine="360"/>
        <w:jc w:val="both"/>
        <w:rPr>
          <w:snapToGrid w:val="0"/>
        </w:rPr>
      </w:pPr>
    </w:p>
    <w:p w14:paraId="129B3FE5" w14:textId="77777777" w:rsidR="0023586A" w:rsidRPr="007B6B84" w:rsidRDefault="0023586A" w:rsidP="0023586A">
      <w:pPr>
        <w:keepNext/>
        <w:jc w:val="center"/>
      </w:pPr>
      <w:r w:rsidRPr="00091E0D">
        <w:rPr>
          <w:noProof/>
        </w:rPr>
        <w:drawing>
          <wp:inline distT="0" distB="0" distL="0" distR="0" wp14:anchorId="185B1CC1" wp14:editId="05C6ABD0">
            <wp:extent cx="4702628" cy="2522428"/>
            <wp:effectExtent l="0" t="0" r="3175" b="0"/>
            <wp:docPr id="23457813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458"/>
                    <a:stretch>
                      <a:fillRect/>
                    </a:stretch>
                  </pic:blipFill>
                  <pic:spPr bwMode="auto">
                    <a:xfrm>
                      <a:off x="0" y="0"/>
                      <a:ext cx="4718991" cy="2531205"/>
                    </a:xfrm>
                    <a:prstGeom prst="rect">
                      <a:avLst/>
                    </a:prstGeom>
                    <a:noFill/>
                    <a:ln>
                      <a:noFill/>
                    </a:ln>
                    <a:extLst>
                      <a:ext uri="{53640926-AAD7-44D8-BBD7-CCE9431645EC}">
                        <a14:shadowObscured xmlns:a14="http://schemas.microsoft.com/office/drawing/2010/main"/>
                      </a:ext>
                    </a:extLst>
                  </pic:spPr>
                </pic:pic>
              </a:graphicData>
            </a:graphic>
          </wp:inline>
        </w:drawing>
      </w:r>
    </w:p>
    <w:p w14:paraId="69AC1539" w14:textId="0CE5722E" w:rsidR="0023586A" w:rsidRPr="007B6B84" w:rsidRDefault="0023586A" w:rsidP="00C76EB0">
      <w:pPr>
        <w:pStyle w:val="Legenda"/>
      </w:pPr>
      <w:bookmarkStart w:id="1118" w:name="_Toc215424480"/>
      <w:bookmarkStart w:id="1119" w:name="_Toc215443550"/>
      <w:r w:rsidRPr="007B6B84">
        <w:t xml:space="preserve">Figura </w:t>
      </w:r>
      <w:fldSimple w:instr=" SEQ Figura \* ARABIC ">
        <w:r w:rsidR="00CE3F9E" w:rsidRPr="007B6B84">
          <w:t>33</w:t>
        </w:r>
      </w:fldSimple>
      <w:r w:rsidRPr="007B6B84">
        <w:t xml:space="preserve">: Resposta com Filtro </w:t>
      </w:r>
      <w:proofErr w:type="spellStart"/>
      <w:r w:rsidRPr="007B6B84">
        <w:t>Anti-Picos</w:t>
      </w:r>
      <w:proofErr w:type="spellEnd"/>
      <w:r w:rsidRPr="007B6B84">
        <w:t xml:space="preserve"> (mediana + limitador de inclinação)</w:t>
      </w:r>
      <w:bookmarkEnd w:id="1118"/>
      <w:bookmarkEnd w:id="1119"/>
    </w:p>
    <w:p w14:paraId="09B72AF0" w14:textId="77777777" w:rsidR="0023586A" w:rsidRPr="007B6B84" w:rsidRDefault="0023586A" w:rsidP="0023586A">
      <w:pPr>
        <w:pStyle w:val="subsub"/>
        <w:rPr>
          <w:noProof w:val="0"/>
          <w:lang w:val="pt-BR"/>
        </w:rPr>
      </w:pPr>
      <w:bookmarkStart w:id="1120" w:name="_Toc215453034"/>
      <w:r w:rsidRPr="007B6B84">
        <w:rPr>
          <w:noProof w:val="0"/>
          <w:lang w:val="pt-BR"/>
        </w:rPr>
        <w:t>análise de comportamento de deslocamento entre pistões</w:t>
      </w:r>
      <w:bookmarkEnd w:id="1120"/>
    </w:p>
    <w:p w14:paraId="52F6FCFF" w14:textId="77777777" w:rsidR="0023586A" w:rsidRPr="007B6B84" w:rsidRDefault="0023586A" w:rsidP="0023586A">
      <w:pPr>
        <w:spacing w:line="360" w:lineRule="auto"/>
        <w:ind w:firstLine="567"/>
        <w:jc w:val="both"/>
        <w:rPr>
          <w:snapToGrid w:val="0"/>
        </w:rPr>
      </w:pPr>
      <w:r w:rsidRPr="007B6B84">
        <w:rPr>
          <w:snapToGrid w:val="0"/>
        </w:rPr>
        <w:t>Os testes subsequentes revelaram outro comportamento, mesmo quando o mesmo sinal PWM era aplicado simultaneamente aos seis atuadores, suas respostas não eram idênticas. As curvas de deslocamento (Figura Z) mostram que há diferenças de tempo e amplitude entre pistões, indicando variações mecânicas e elétricas individuais, como diferenças nos atritos internos, e possíveis discrepâncias nos drivers de potência e variação na calibração dos sensores. Diante disso, definiu-se a necessidade de controle individual por pistão, cada atuador passou a possuir parâmetros próprios de calibração e ajuste, de modo a garantir sincronização real e resposta mais homogênea no deslocamento da plataforma.</w:t>
      </w:r>
    </w:p>
    <w:p w14:paraId="6854AB3C" w14:textId="77777777" w:rsidR="0023586A" w:rsidRPr="007B6B84" w:rsidRDefault="0023586A" w:rsidP="0023586A">
      <w:pPr>
        <w:keepNext/>
        <w:jc w:val="center"/>
      </w:pPr>
      <w:r w:rsidRPr="00091E0D">
        <w:rPr>
          <w:noProof/>
        </w:rPr>
        <w:drawing>
          <wp:inline distT="0" distB="0" distL="0" distR="0" wp14:anchorId="7194E90C" wp14:editId="3522C7C2">
            <wp:extent cx="3895107" cy="2469492"/>
            <wp:effectExtent l="0" t="0" r="0" b="7620"/>
            <wp:docPr id="108903793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4246"/>
                    <a:stretch>
                      <a:fillRect/>
                    </a:stretch>
                  </pic:blipFill>
                  <pic:spPr bwMode="auto">
                    <a:xfrm>
                      <a:off x="0" y="0"/>
                      <a:ext cx="3909664" cy="2478721"/>
                    </a:xfrm>
                    <a:prstGeom prst="rect">
                      <a:avLst/>
                    </a:prstGeom>
                    <a:noFill/>
                    <a:ln>
                      <a:noFill/>
                    </a:ln>
                    <a:extLst>
                      <a:ext uri="{53640926-AAD7-44D8-BBD7-CCE9431645EC}">
                        <a14:shadowObscured xmlns:a14="http://schemas.microsoft.com/office/drawing/2010/main"/>
                      </a:ext>
                    </a:extLst>
                  </pic:spPr>
                </pic:pic>
              </a:graphicData>
            </a:graphic>
          </wp:inline>
        </w:drawing>
      </w:r>
    </w:p>
    <w:p w14:paraId="133A0C85" w14:textId="25D83021" w:rsidR="0023586A" w:rsidRPr="007B6B84" w:rsidRDefault="0023586A" w:rsidP="0023586A">
      <w:pPr>
        <w:pStyle w:val="Legenda"/>
      </w:pPr>
      <w:bookmarkStart w:id="1121" w:name="_Toc215424481"/>
      <w:bookmarkStart w:id="1122" w:name="_Toc215443551"/>
      <w:r w:rsidRPr="007B6B84">
        <w:t xml:space="preserve">Figura </w:t>
      </w:r>
      <w:fldSimple w:instr=" SEQ Figura \* ARABIC ">
        <w:r w:rsidR="00CE3F9E" w:rsidRPr="007B6B84">
          <w:t>34</w:t>
        </w:r>
      </w:fldSimple>
      <w:r w:rsidRPr="007B6B84">
        <w:t>: Deslocamento dos pistões com aplicação simultânea de PWM</w:t>
      </w:r>
      <w:bookmarkEnd w:id="1121"/>
      <w:bookmarkEnd w:id="1122"/>
    </w:p>
    <w:p w14:paraId="34FEF720" w14:textId="77777777" w:rsidR="0023586A" w:rsidRPr="007B6B84" w:rsidRDefault="0023586A" w:rsidP="0023586A">
      <w:pPr>
        <w:spacing w:line="360" w:lineRule="auto"/>
        <w:jc w:val="both"/>
        <w:rPr>
          <w:snapToGrid w:val="0"/>
        </w:rPr>
      </w:pPr>
    </w:p>
    <w:p w14:paraId="345B51EE" w14:textId="5E844FA6" w:rsidR="0023586A" w:rsidRPr="007B6B84" w:rsidRDefault="008217F0" w:rsidP="0023586A">
      <w:pPr>
        <w:pStyle w:val="subsub"/>
        <w:rPr>
          <w:noProof w:val="0"/>
          <w:lang w:val="pt-BR"/>
        </w:rPr>
      </w:pPr>
      <w:bookmarkStart w:id="1123" w:name="_Toc215453035"/>
      <w:r w:rsidRPr="007B6B84">
        <w:rPr>
          <w:noProof w:val="0"/>
          <w:lang w:val="pt-BR"/>
        </w:rPr>
        <w:lastRenderedPageBreak/>
        <w:t>Mapeamento da Tensão</w:t>
      </w:r>
      <w:r w:rsidR="0023586A" w:rsidRPr="007B6B84">
        <w:rPr>
          <w:noProof w:val="0"/>
          <w:lang w:val="pt-BR"/>
        </w:rPr>
        <w:t xml:space="preserve"> → </w:t>
      </w:r>
      <w:r w:rsidRPr="007B6B84">
        <w:rPr>
          <w:noProof w:val="0"/>
          <w:lang w:val="pt-BR"/>
        </w:rPr>
        <w:t>Posição</w:t>
      </w:r>
      <w:r w:rsidR="0023586A" w:rsidRPr="007B6B84">
        <w:rPr>
          <w:noProof w:val="0"/>
          <w:lang w:val="pt-BR"/>
        </w:rPr>
        <w:t xml:space="preserve"> (V0–V100)</w:t>
      </w:r>
      <w:bookmarkEnd w:id="1123"/>
    </w:p>
    <w:p w14:paraId="2E62DFFE" w14:textId="77777777" w:rsidR="0023586A" w:rsidRPr="007B6B84" w:rsidRDefault="0023586A" w:rsidP="0023586A">
      <w:pPr>
        <w:spacing w:line="360" w:lineRule="auto"/>
        <w:ind w:firstLine="567"/>
        <w:jc w:val="both"/>
        <w:rPr>
          <w:snapToGrid w:val="0"/>
        </w:rPr>
      </w:pPr>
      <w:r w:rsidRPr="007B6B84">
        <w:rPr>
          <w:snapToGrid w:val="0"/>
        </w:rPr>
        <w:t xml:space="preserve">Durante as calibrações iniciais, constatou-se um offset nas leituras dos sensores de feedback, mesmo com o pistão totalmente recuado, a tensão medida não era zero. Para corrigir esse efeito, adotou-se calibração por dois pontos (V0 e V100), mapeando tensão em posição (mm) ao longo do curso útil. Assim, o sistema interpreta V0 como posição zero e utiliza o </w:t>
      </w:r>
      <w:proofErr w:type="spellStart"/>
      <w:r w:rsidRPr="007B6B84">
        <w:rPr>
          <w:i/>
          <w:iCs/>
          <w:snapToGrid w:val="0"/>
        </w:rPr>
        <w:t>span</w:t>
      </w:r>
      <w:proofErr w:type="spellEnd"/>
      <w:r w:rsidRPr="007B6B84">
        <w:rPr>
          <w:snapToGrid w:val="0"/>
        </w:rPr>
        <w:t xml:space="preserve"> </w:t>
      </w:r>
      <m:oMath>
        <m:d>
          <m:dPr>
            <m:ctrlPr>
              <w:rPr>
                <w:rFonts w:ascii="Cambria Math" w:hAnsi="Cambria Math"/>
                <w:i/>
                <w:snapToGrid w:val="0"/>
              </w:rPr>
            </m:ctrlPr>
          </m:dPr>
          <m:e>
            <m:r>
              <w:rPr>
                <w:rFonts w:ascii="Cambria Math" w:hAnsi="Cambria Math"/>
                <w:snapToGrid w:val="0"/>
              </w:rPr>
              <m:t>V100-V0</m:t>
            </m:r>
          </m:e>
        </m:d>
        <m:r>
          <w:rPr>
            <w:rFonts w:ascii="Cambria Math" w:hAnsi="Cambria Math"/>
            <w:snapToGrid w:val="0"/>
          </w:rPr>
          <m:t xml:space="preserve"> </m:t>
        </m:r>
      </m:oMath>
      <w:r w:rsidRPr="007B6B84">
        <w:rPr>
          <w:snapToGrid w:val="0"/>
        </w:rPr>
        <w:t>para definir o ganho de conversão, assegurando coerência entre a posição física dos atuadores e os valores empregados pelo controle.</w:t>
      </w:r>
    </w:p>
    <w:p w14:paraId="2237E685" w14:textId="7A129113" w:rsidR="0023586A" w:rsidRPr="007B6B84" w:rsidRDefault="0023586A" w:rsidP="00C76EB0">
      <w:pPr>
        <w:keepNext/>
        <w:spacing w:line="360" w:lineRule="auto"/>
        <w:ind w:firstLine="567"/>
        <w:jc w:val="center"/>
      </w:pPr>
      <w:r w:rsidRPr="00091E0D">
        <w:rPr>
          <w:noProof/>
        </w:rPr>
        <w:drawing>
          <wp:inline distT="0" distB="0" distL="0" distR="0" wp14:anchorId="13171CF7" wp14:editId="2E4747B9">
            <wp:extent cx="4096987" cy="1973500"/>
            <wp:effectExtent l="0" t="0" r="0" b="8255"/>
            <wp:docPr id="1992782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48"/>
                    <a:stretch>
                      <a:fillRect/>
                    </a:stretch>
                  </pic:blipFill>
                  <pic:spPr>
                    <a:xfrm>
                      <a:off x="0" y="0"/>
                      <a:ext cx="4103514" cy="1976644"/>
                    </a:xfrm>
                    <a:prstGeom prst="rect">
                      <a:avLst/>
                    </a:prstGeom>
                  </pic:spPr>
                </pic:pic>
              </a:graphicData>
            </a:graphic>
          </wp:inline>
        </w:drawing>
      </w:r>
    </w:p>
    <w:p w14:paraId="55934E96" w14:textId="314963ED" w:rsidR="0023586A" w:rsidRPr="007B6B84" w:rsidRDefault="0023586A" w:rsidP="0023586A">
      <w:pPr>
        <w:pStyle w:val="Legenda"/>
      </w:pPr>
      <w:bookmarkStart w:id="1124" w:name="_Toc215424482"/>
      <w:bookmarkStart w:id="1125" w:name="_Toc215443552"/>
      <w:r w:rsidRPr="007B6B84">
        <w:t xml:space="preserve">Figura </w:t>
      </w:r>
      <w:fldSimple w:instr=" SEQ Figura \* ARABIC ">
        <w:r w:rsidR="00CE3F9E" w:rsidRPr="007B6B84">
          <w:t>35</w:t>
        </w:r>
      </w:fldSimple>
      <w:r w:rsidRPr="007B6B84">
        <w:t>: Correção de Offset</w:t>
      </w:r>
      <w:bookmarkEnd w:id="1124"/>
      <w:bookmarkEnd w:id="1125"/>
    </w:p>
    <w:p w14:paraId="0F3ABB45" w14:textId="77777777" w:rsidR="0023586A" w:rsidRPr="007B6B84" w:rsidRDefault="0023586A" w:rsidP="0023586A"/>
    <w:p w14:paraId="5B2EF352" w14:textId="77777777" w:rsidR="0023586A" w:rsidRPr="007B6B84" w:rsidRDefault="0023586A" w:rsidP="0023586A">
      <w:pPr>
        <w:spacing w:line="360" w:lineRule="auto"/>
        <w:ind w:firstLine="567"/>
        <w:jc w:val="both"/>
        <w:rPr>
          <w:snapToGrid w:val="0"/>
        </w:rPr>
      </w:pPr>
      <w:r w:rsidRPr="007B6B84">
        <w:rPr>
          <w:snapToGrid w:val="0"/>
        </w:rPr>
        <w:t>Isso porque os sensores fornecem tensão elétrica, mas o controle precisa trabalhar em milímetros. Para “traduzir” tensão → posição de forma simples e confiável, mede-se:</w:t>
      </w:r>
    </w:p>
    <w:p w14:paraId="333985E7" w14:textId="77777777" w:rsidR="0023586A" w:rsidRPr="007B6B84" w:rsidRDefault="0023586A" w:rsidP="0023586A">
      <w:pPr>
        <w:numPr>
          <w:ilvl w:val="0"/>
          <w:numId w:val="36"/>
        </w:numPr>
        <w:spacing w:line="360" w:lineRule="auto"/>
        <w:jc w:val="both"/>
        <w:rPr>
          <w:snapToGrid w:val="0"/>
        </w:rPr>
      </w:pPr>
      <w:r w:rsidRPr="007B6B84">
        <w:rPr>
          <w:snapToGrid w:val="0"/>
        </w:rPr>
        <w:t>V0: a tensão com o pistão no início do curso (definido como 0 mm).</w:t>
      </w:r>
    </w:p>
    <w:p w14:paraId="40D2C516" w14:textId="77777777" w:rsidR="0023586A" w:rsidRPr="007B6B84" w:rsidRDefault="0023586A" w:rsidP="0023586A">
      <w:pPr>
        <w:numPr>
          <w:ilvl w:val="0"/>
          <w:numId w:val="36"/>
        </w:numPr>
        <w:spacing w:line="360" w:lineRule="auto"/>
        <w:jc w:val="both"/>
        <w:rPr>
          <w:snapToGrid w:val="0"/>
        </w:rPr>
      </w:pPr>
      <w:r w:rsidRPr="007B6B84">
        <w:rPr>
          <w:snapToGrid w:val="0"/>
        </w:rPr>
        <w:t xml:space="preserve">V100: a tensão com o pistão no fim do curso útil (definido como </w:t>
      </w:r>
      <m:oMath>
        <m:r>
          <w:rPr>
            <w:rFonts w:ascii="Cambria Math" w:hAnsi="Cambria Math"/>
            <w:snapToGrid w:val="0"/>
          </w:rPr>
          <m:t>L</m:t>
        </m:r>
      </m:oMath>
      <w:r w:rsidRPr="007B6B84">
        <w:rPr>
          <w:snapToGrid w:val="0"/>
        </w:rPr>
        <w:t>mm).</w:t>
      </w:r>
    </w:p>
    <w:p w14:paraId="70DFB27C" w14:textId="77777777" w:rsidR="0023586A" w:rsidRDefault="0023586A" w:rsidP="0023586A">
      <w:pPr>
        <w:spacing w:line="360" w:lineRule="auto"/>
        <w:ind w:firstLine="426"/>
        <w:jc w:val="both"/>
        <w:rPr>
          <w:snapToGrid w:val="0"/>
        </w:rPr>
      </w:pPr>
      <w:r w:rsidRPr="007B6B84">
        <w:rPr>
          <w:snapToGrid w:val="0"/>
        </w:rPr>
        <w:t xml:space="preserve">Assume-se que, dentro desse intervalo, a relação é aproximadamente linear. Assim, qualquer leitura </w:t>
      </w:r>
      <m:oMath>
        <m:r>
          <w:rPr>
            <w:rFonts w:ascii="Cambria Math" w:hAnsi="Cambria Math"/>
            <w:snapToGrid w:val="0"/>
          </w:rPr>
          <m:t>V</m:t>
        </m:r>
      </m:oMath>
      <w:r w:rsidRPr="007B6B84">
        <w:rPr>
          <w:snapToGrid w:val="0"/>
        </w:rPr>
        <w:t xml:space="preserve">entre V0 e V100 é convertida para posição </w:t>
      </w:r>
      <m:oMath>
        <m:r>
          <w:rPr>
            <w:rFonts w:ascii="Cambria Math" w:hAnsi="Cambria Math"/>
            <w:snapToGrid w:val="0"/>
          </w:rPr>
          <m:t>y</m:t>
        </m:r>
      </m:oMath>
      <w:r w:rsidRPr="007B6B84">
        <w:rPr>
          <w:snapToGrid w:val="0"/>
        </w:rPr>
        <w:t xml:space="preserve"> por uma regra de três:</w:t>
      </w:r>
    </w:p>
    <w:tbl>
      <w:tblPr>
        <w:tblW w:w="8720" w:type="dxa"/>
        <w:jc w:val="center"/>
        <w:tblLayout w:type="fixed"/>
        <w:tblLook w:val="0000" w:firstRow="0" w:lastRow="0" w:firstColumn="0" w:lastColumn="0" w:noHBand="0" w:noVBand="0"/>
      </w:tblPr>
      <w:tblGrid>
        <w:gridCol w:w="7655"/>
        <w:gridCol w:w="1065"/>
      </w:tblGrid>
      <w:tr w:rsidR="00C76EB0" w14:paraId="1479812F" w14:textId="77777777" w:rsidTr="006A46DE">
        <w:trPr>
          <w:trHeight w:val="532"/>
          <w:jc w:val="center"/>
        </w:trPr>
        <w:tc>
          <w:tcPr>
            <w:tcW w:w="7655" w:type="dxa"/>
            <w:vAlign w:val="center"/>
          </w:tcPr>
          <w:p w14:paraId="5FD2DB40" w14:textId="0A7B2DE7" w:rsidR="00C76EB0" w:rsidRPr="007B6B84" w:rsidRDefault="00000000" w:rsidP="00C76EB0">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r>
                  <m:rPr>
                    <m:nor/>
                  </m:rPr>
                  <w:rPr>
                    <w:snapToGrid w:val="0"/>
                  </w:rPr>
                  <m:t xml:space="preserve">limitando </m:t>
                </m:r>
                <m:r>
                  <w:rPr>
                    <w:rFonts w:ascii="Cambria Math" w:hAnsi="Cambria Math"/>
                    <w:snapToGrid w:val="0"/>
                  </w:rPr>
                  <m:t>y</m:t>
                </m:r>
                <m:r>
                  <m:rPr>
                    <m:nor/>
                  </m:rPr>
                  <w:rPr>
                    <w:snapToGrid w:val="0"/>
                  </w:rPr>
                  <m:t xml:space="preserve"> ao intervalo </m:t>
                </m:r>
                <m:r>
                  <w:rPr>
                    <w:rFonts w:ascii="Cambria Math" w:hAnsi="Cambria Math"/>
                    <w:snapToGrid w:val="0"/>
                  </w:rPr>
                  <m:t>[0,</m:t>
                </m:r>
                <m:r>
                  <m:rPr>
                    <m:nor/>
                  </m:rPr>
                  <w:rPr>
                    <w:snapToGrid w:val="0"/>
                  </w:rPr>
                  <m:t> </m:t>
                </m:r>
                <m:r>
                  <w:rPr>
                    <w:rFonts w:ascii="Cambria Math" w:hAnsi="Cambria Math"/>
                    <w:snapToGrid w:val="0"/>
                  </w:rPr>
                  <m:t>L]</m:t>
                </m:r>
                <m:r>
                  <m:rPr>
                    <m:sty m:val="p"/>
                  </m:rPr>
                  <w:rPr>
                    <w:rFonts w:ascii="Cambria Math" w:hAnsi="Cambria Math"/>
                    <w:snapToGrid w:val="0"/>
                  </w:rPr>
                  <m:t>.</m:t>
                </m:r>
              </m:oMath>
            </m:oMathPara>
          </w:p>
        </w:tc>
        <w:tc>
          <w:tcPr>
            <w:tcW w:w="1065" w:type="dxa"/>
            <w:vAlign w:val="center"/>
          </w:tcPr>
          <w:p w14:paraId="373201BD" w14:textId="77777777" w:rsidR="00C76EB0" w:rsidRDefault="00C76EB0" w:rsidP="006A46DE">
            <w:pPr>
              <w:pStyle w:val="Equao"/>
            </w:pPr>
          </w:p>
        </w:tc>
      </w:tr>
    </w:tbl>
    <w:p w14:paraId="356D5D74" w14:textId="77777777" w:rsidR="0023586A" w:rsidRPr="007B6B84" w:rsidRDefault="0023586A" w:rsidP="0023586A">
      <w:pPr>
        <w:spacing w:line="360" w:lineRule="auto"/>
        <w:ind w:firstLine="567"/>
        <w:jc w:val="both"/>
        <w:rPr>
          <w:snapToGrid w:val="0"/>
        </w:rPr>
      </w:pPr>
      <w:r w:rsidRPr="007B6B84">
        <w:rPr>
          <w:snapToGrid w:val="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r>
          <w:rPr>
            <w:rFonts w:ascii="Cambria Math" w:hAnsi="Cambria Math"/>
            <w:snapToGrid w:val="0"/>
          </w:rPr>
          <m:t>V</m:t>
        </m:r>
        <m:r>
          <m:rPr>
            <m:sty m:val="p"/>
          </m:rPr>
          <w:rPr>
            <w:rFonts w:ascii="Cambria Math" w:hAnsi="Cambria Math"/>
            <w:snapToGrid w:val="0"/>
          </w:rPr>
          <m:t>0,</m:t>
        </m:r>
        <m:r>
          <m:rPr>
            <m:nor/>
          </m:rPr>
          <w:rPr>
            <w:snapToGrid w:val="0"/>
          </w:rPr>
          <m:t> </m:t>
        </m:r>
        <m:r>
          <w:rPr>
            <w:rFonts w:ascii="Cambria Math" w:hAnsi="Cambria Math"/>
            <w:snapToGrid w:val="0"/>
          </w:rPr>
          <m:t>V</m:t>
        </m:r>
        <m:r>
          <m:rPr>
            <m:sty m:val="p"/>
          </m:rPr>
          <w:rPr>
            <w:rFonts w:ascii="Cambria Math" w:hAnsi="Cambria Math"/>
            <w:snapToGrid w:val="0"/>
          </w:rPr>
          <m:t>100)</m:t>
        </m:r>
      </m:oMath>
      <w:r w:rsidRPr="007B6B84">
        <w:rPr>
          <w:snapToGrid w:val="0"/>
        </w:rPr>
        <w:t>. Com isso, a leitura de posição fica alinhada à realidade física, reduz erros sistemáticos e melhora a repetibilidade e a estabilidade do controle próximo ao setpoint.</w:t>
      </w:r>
    </w:p>
    <w:p w14:paraId="3FA70A00" w14:textId="48984E9B" w:rsidR="0023586A" w:rsidRPr="007B6B84" w:rsidRDefault="008217F0" w:rsidP="0023586A">
      <w:pPr>
        <w:pStyle w:val="subsub"/>
        <w:rPr>
          <w:noProof w:val="0"/>
          <w:lang w:val="pt-BR"/>
        </w:rPr>
      </w:pPr>
      <w:bookmarkStart w:id="1126" w:name="_Toc215453036"/>
      <w:r w:rsidRPr="007B6B84">
        <w:rPr>
          <w:noProof w:val="0"/>
          <w:lang w:val="pt-BR"/>
        </w:rPr>
        <w:t>Compensação</w:t>
      </w:r>
      <w:r w:rsidR="0023586A" w:rsidRPr="007B6B84">
        <w:rPr>
          <w:noProof w:val="0"/>
          <w:lang w:val="pt-BR"/>
        </w:rPr>
        <w:t xml:space="preserve"> </w:t>
      </w:r>
      <w:r w:rsidRPr="007B6B84">
        <w:rPr>
          <w:noProof w:val="0"/>
          <w:lang w:val="pt-BR"/>
        </w:rPr>
        <w:t>de Zona Morta/Atrito</w:t>
      </w:r>
      <w:bookmarkEnd w:id="1126"/>
    </w:p>
    <w:p w14:paraId="06377A32" w14:textId="77777777" w:rsidR="0023586A" w:rsidRPr="007B6B84" w:rsidRDefault="0023586A" w:rsidP="0023586A">
      <w:pPr>
        <w:spacing w:line="360" w:lineRule="auto"/>
        <w:ind w:firstLine="567"/>
        <w:jc w:val="both"/>
        <w:rPr>
          <w:snapToGrid w:val="0"/>
        </w:rPr>
      </w:pPr>
      <w:r w:rsidRPr="007B6B84">
        <w:rPr>
          <w:snapToGrid w:val="0"/>
        </w:rPr>
        <w:t xml:space="preserve">A operação do sistema mecânico evidenciou não linearidades, como atrito estático e viscoso, histerese, folgas mecânicas, pequenos desalinhamentos e influência gravitacional, </w:t>
      </w:r>
      <w:r w:rsidRPr="007B6B84">
        <w:rPr>
          <w:snapToGrid w:val="0"/>
        </w:rPr>
        <w:lastRenderedPageBreak/>
        <w:t>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19577BA0" w14:textId="77777777" w:rsidR="0023586A" w:rsidRPr="007B6B84" w:rsidRDefault="0023586A" w:rsidP="0023586A">
      <w:pPr>
        <w:spacing w:line="360" w:lineRule="auto"/>
        <w:ind w:firstLine="567"/>
        <w:jc w:val="both"/>
        <w:rPr>
          <w:snapToGrid w:val="0"/>
        </w:rPr>
      </w:pPr>
      <w:r w:rsidRPr="007B6B84">
        <w:rPr>
          <w:snapToGrid w:val="0"/>
        </w:rPr>
        <w:t>Inicialmente, foi adotado um PWM mínimo global como forma de compensação, aplicado de maneira uniforme a todos os atuadores. Entretanto, essa abordagem mostrou-se limitada, pois não considerava as diferenças individuais entre pistões, tanto em termos de atrito, folga e geometria, quanto de condição de montagem. Em diversos trechos do curso, observou-se que determinados pistões “travavam”, ou seja, um mesmo comando de entrada não gerava deslocamento, evidenciando a presença de zonas mortas distintas para cada atuador.</w:t>
      </w:r>
    </w:p>
    <w:p w14:paraId="4C2E6A16" w14:textId="77777777" w:rsidR="0023586A" w:rsidRPr="007B6B84" w:rsidRDefault="0023586A" w:rsidP="0023586A">
      <w:pPr>
        <w:spacing w:line="360" w:lineRule="auto"/>
        <w:ind w:firstLine="567"/>
        <w:jc w:val="both"/>
        <w:rPr>
          <w:snapToGrid w:val="0"/>
        </w:rPr>
      </w:pPr>
      <w:r w:rsidRPr="007B6B84">
        <w:rPr>
          <w:snapToGrid w:val="0"/>
        </w:rPr>
        <w:t xml:space="preserve">Para superar essas limitações e tornar a resposta mais previsível, implementou-se uma compensação de zona morta individualizada, baseada em dois níveis fixos de </w:t>
      </w:r>
      <w:proofErr w:type="spellStart"/>
      <w:r w:rsidRPr="007B6B84">
        <w:rPr>
          <w:snapToGrid w:val="0"/>
        </w:rPr>
        <w:t>pré</w:t>
      </w:r>
      <w:proofErr w:type="spellEnd"/>
      <w:r w:rsidRPr="007B6B84">
        <w:rPr>
          <w:snapToGrid w:val="0"/>
        </w:rPr>
        <w:t xml:space="preserve">-acionamento: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6B84">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6B84">
        <w:rPr>
          <w:snapToGrid w:val="0"/>
        </w:rPr>
        <w:t xml:space="preserve"> (retornar). Esses valores foram ajustados empiricamente para cada pistão, representando o esforço mínimo necessário para vencer o atrito estático e iniciar o movimento em cada sentido.</w:t>
      </w:r>
    </w:p>
    <w:p w14:paraId="2BA8BA57" w14:textId="77777777" w:rsidR="0023586A" w:rsidRPr="007B6B84" w:rsidRDefault="0023586A" w:rsidP="0023586A">
      <w:pPr>
        <w:spacing w:line="360" w:lineRule="auto"/>
        <w:ind w:firstLine="567"/>
        <w:jc w:val="both"/>
        <w:rPr>
          <w:snapToGrid w:val="0"/>
        </w:rPr>
      </w:pPr>
      <w:r w:rsidRPr="007B6B84">
        <w:rPr>
          <w:snapToGrid w:val="0"/>
        </w:rPr>
        <w:t xml:space="preserve">Na prática, os valores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6B84">
        <w:rPr>
          <w:snapToGrid w:val="0"/>
        </w:rPr>
        <w:t xml:space="preserve">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6B84">
        <w:rPr>
          <w:snapToGrid w:val="0"/>
        </w:rPr>
        <w:t xml:space="preserve"> foram somados ao sinal de controle apenas enquanto o erro permanecia fora da faixa morta (</w:t>
      </w:r>
      <w:proofErr w:type="spellStart"/>
      <w:r w:rsidRPr="007B6B84">
        <w:rPr>
          <w:i/>
          <w:iCs/>
          <w:snapToGrid w:val="0"/>
        </w:rPr>
        <w:t>deadband</w:t>
      </w:r>
      <w:proofErr w:type="spellEnd"/>
      <w:r w:rsidRPr="007B6B84">
        <w:rPr>
          <w:snapToGrid w:val="0"/>
        </w:rPr>
        <w:t xml:space="preserve">), fornecendo o impulso inicial de “arranque”. Ao entrar na região de </w:t>
      </w:r>
      <w:proofErr w:type="spellStart"/>
      <w:r w:rsidRPr="007B6B84">
        <w:rPr>
          <w:i/>
          <w:iCs/>
          <w:snapToGrid w:val="0"/>
        </w:rPr>
        <w:t>deadband</w:t>
      </w:r>
      <w:proofErr w:type="spellEnd"/>
      <w:r w:rsidRPr="007B6B84">
        <w:rPr>
          <w:snapToGrid w:val="0"/>
        </w:rPr>
        <w:t xml:space="preserve">, o </w:t>
      </w:r>
      <w:proofErr w:type="spellStart"/>
      <w:r w:rsidRPr="007B6B84">
        <w:rPr>
          <w:snapToGrid w:val="0"/>
        </w:rPr>
        <w:t>pré</w:t>
      </w:r>
      <w:proofErr w:type="spellEnd"/>
      <w:r w:rsidRPr="007B6B84">
        <w:rPr>
          <w:snapToGrid w:val="0"/>
        </w:rPr>
        <w:t>-acionamento era automaticamente retirado, desenergizando o atuador para evitar oscilações e sobre-esforço.</w:t>
      </w:r>
    </w:p>
    <w:p w14:paraId="0301681C" w14:textId="77777777" w:rsidR="0023586A" w:rsidRPr="007B6B84" w:rsidRDefault="0023586A" w:rsidP="0023586A">
      <w:pPr>
        <w:spacing w:line="360" w:lineRule="auto"/>
        <w:ind w:firstLine="567"/>
        <w:jc w:val="both"/>
        <w:rPr>
          <w:snapToGrid w:val="0"/>
        </w:rPr>
      </w:pPr>
      <w:r w:rsidRPr="007B6B84">
        <w:rPr>
          <w:snapToGrid w:val="0"/>
        </w:rPr>
        <w:t>O procedimento de calibração consistiu em aplicar pequenos degraus de referência em cada pistão e ajustar os níveis de avanço e retorno até que o movimento se iniciasse de forma repetível e simétrica em ambos os sentidos, inclusive nos trechos com tendência a travamento.</w:t>
      </w:r>
    </w:p>
    <w:p w14:paraId="6803BF1B" w14:textId="77777777" w:rsidR="0023586A" w:rsidRPr="007B6B84" w:rsidRDefault="0023586A" w:rsidP="0023586A">
      <w:pPr>
        <w:spacing w:line="360" w:lineRule="auto"/>
        <w:ind w:firstLine="567"/>
        <w:jc w:val="both"/>
        <w:rPr>
          <w:snapToGrid w:val="0"/>
        </w:rPr>
      </w:pPr>
      <w:r w:rsidRPr="007B6B84">
        <w:rPr>
          <w:snapToGrid w:val="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795E8C03" w14:textId="77777777" w:rsidR="00B6245F" w:rsidRPr="007B6B84" w:rsidRDefault="00B6245F" w:rsidP="00B6245F">
      <w:pPr>
        <w:pStyle w:val="sub"/>
        <w:rPr>
          <w:noProof w:val="0"/>
          <w:lang w:val="pt-BR"/>
        </w:rPr>
      </w:pPr>
      <w:bookmarkStart w:id="1127" w:name="_Toc215453037"/>
      <w:r w:rsidRPr="007B6B84">
        <w:rPr>
          <w:noProof w:val="0"/>
          <w:lang w:val="pt-BR"/>
        </w:rPr>
        <w:t>Identificação de Modelo e projeto do Controlador para a malha fechada</w:t>
      </w:r>
      <w:bookmarkEnd w:id="1127"/>
    </w:p>
    <w:p w14:paraId="3B2E44BA" w14:textId="77777777" w:rsidR="00B6245F" w:rsidRPr="007B6B84" w:rsidRDefault="00B6245F" w:rsidP="00B6245F">
      <w:pPr>
        <w:spacing w:line="360" w:lineRule="auto"/>
        <w:ind w:firstLine="567"/>
        <w:jc w:val="both"/>
        <w:rPr>
          <w:snapToGrid w:val="0"/>
        </w:rPr>
      </w:pPr>
      <w:r w:rsidRPr="007B6B84">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790F744D" w14:textId="77777777" w:rsidR="00B6245F" w:rsidRPr="007B6B84" w:rsidRDefault="00B6245F" w:rsidP="00B6245F">
      <w:pPr>
        <w:spacing w:line="360" w:lineRule="auto"/>
        <w:ind w:firstLine="567"/>
        <w:jc w:val="both"/>
        <w:rPr>
          <w:snapToGrid w:val="0"/>
        </w:rPr>
      </w:pPr>
      <w:r w:rsidRPr="007B6B84">
        <w:rPr>
          <w:snapToGrid w:val="0"/>
        </w:rPr>
        <w:lastRenderedPageBreak/>
        <w:t>O procedimento metodológico foi estruturado em duas estratégias distintas, cada uma composta por três fases sequenciais: aquisição de dados, identificação do modelo e sintonia do controle.</w:t>
      </w:r>
    </w:p>
    <w:p w14:paraId="60ED9AEB" w14:textId="77777777" w:rsidR="00B6245F" w:rsidRPr="007B6B84" w:rsidRDefault="00B6245F" w:rsidP="00B6245F">
      <w:pPr>
        <w:spacing w:line="360" w:lineRule="auto"/>
        <w:ind w:firstLine="567"/>
        <w:jc w:val="both"/>
        <w:rPr>
          <w:snapToGrid w:val="0"/>
        </w:rPr>
      </w:pPr>
      <w:r w:rsidRPr="007B6B84">
        <w:rPr>
          <w:snapToGrid w:val="0"/>
        </w:rPr>
        <w:t xml:space="preserve">Na primeira estratégia, a coleta de dados foi realizada acionando cada pistão individualmente, mantendo os demais na posição de referência (0 mm). Nessa etapa, foi empregado um PWM mínimo global, associado a um filtro passa-baixa para suavização do sinal de realimentação. A identificação do sistema foi conduzida por meio do System </w:t>
      </w:r>
      <w:proofErr w:type="spellStart"/>
      <w:r w:rsidRPr="007B6B84">
        <w:rPr>
          <w:snapToGrid w:val="0"/>
        </w:rPr>
        <w:t>Identification</w:t>
      </w:r>
      <w:proofErr w:type="spellEnd"/>
      <w:r w:rsidRPr="007B6B84">
        <w:rPr>
          <w:snapToGrid w:val="0"/>
        </w:rPr>
        <w:t xml:space="preserve"> Toolbox do MATLAB, com o objetivo de ajustar um modelo de segunda ordem.</w:t>
      </w:r>
    </w:p>
    <w:p w14:paraId="165D0769" w14:textId="77777777" w:rsidR="00B6245F" w:rsidRPr="007B6B84" w:rsidRDefault="00B6245F" w:rsidP="00B6245F">
      <w:pPr>
        <w:spacing w:line="360" w:lineRule="auto"/>
        <w:ind w:firstLine="567"/>
        <w:jc w:val="both"/>
        <w:rPr>
          <w:snapToGrid w:val="0"/>
        </w:rPr>
      </w:pPr>
      <w:r w:rsidRPr="007B6B84">
        <w:rPr>
          <w:snapToGrid w:val="0"/>
        </w:rPr>
        <w:t>Apesar dos resultados satisfatórios obtidos em simulação, essa abordagem não apresentou desempenho adequado em aplicação prática, em virtude da influência de ruídos nas medições e do comportamento inadequado gerado pelo uso de um PWM mínimo global. Ainda assim, os dados coletados nessa fase serviram como base para o desenvolvimento da estratégia subsequente.</w:t>
      </w:r>
    </w:p>
    <w:p w14:paraId="09F1F90D" w14:textId="77777777" w:rsidR="00B6245F" w:rsidRPr="007B6B84" w:rsidRDefault="00B6245F" w:rsidP="00B6245F">
      <w:pPr>
        <w:spacing w:line="360" w:lineRule="auto"/>
        <w:ind w:firstLine="567"/>
        <w:jc w:val="both"/>
        <w:rPr>
          <w:snapToGrid w:val="0"/>
        </w:rPr>
      </w:pPr>
      <w:r w:rsidRPr="007B6B84">
        <w:rPr>
          <w:snapToGrid w:val="0"/>
        </w:rPr>
        <w:t xml:space="preserve">Na segunda estratégia, a coleta de dados foi realizada de forma simultânea para todos os pistões, possibilitando analisar o comportamento dinâmico conjunto da plataforma. Nessa configuração, foi implementado um filtro </w:t>
      </w:r>
      <w:proofErr w:type="spellStart"/>
      <w:r w:rsidRPr="007B6B84">
        <w:rPr>
          <w:snapToGrid w:val="0"/>
        </w:rPr>
        <w:t>anti-picos</w:t>
      </w:r>
      <w:proofErr w:type="spellEnd"/>
      <w:r w:rsidRPr="007B6B84">
        <w:rPr>
          <w:snapToGrid w:val="0"/>
        </w:rPr>
        <w:t xml:space="preserve">, responsável por eliminar ruídos e picos isolados nas medições sem comprometer a resposta temporal do sistema. Além disso, foram adotados sinais individuais de PWM mínimo para cada atuador,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6B84">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6B84">
        <w:rPr>
          <w:snapToGrid w:val="0"/>
        </w:rPr>
        <w:t xml:space="preserve"> (retornar), em substituição ao PWM global, medida que reduziu a ocorrência de saturações e aprimorou a linearidade e a sincronização entre os pistões.</w:t>
      </w:r>
    </w:p>
    <w:p w14:paraId="22EC1A27" w14:textId="77777777" w:rsidR="00B6245F" w:rsidRPr="007B6B84" w:rsidRDefault="00B6245F" w:rsidP="00B6245F">
      <w:pPr>
        <w:spacing w:line="360" w:lineRule="auto"/>
        <w:ind w:firstLine="567"/>
        <w:jc w:val="both"/>
        <w:rPr>
          <w:snapToGrid w:val="0"/>
        </w:rPr>
      </w:pPr>
      <w:r w:rsidRPr="007B6B84">
        <w:rPr>
          <w:snapToGrid w:val="0"/>
        </w:rPr>
        <w:t>Além disso, o sistema foi reaproximado por um modelo de primeira ordem, mais condizente com o comportamento superamortecido observado experimentalmente, servindo como base para a nova etapa de sintonia e controle.</w:t>
      </w:r>
    </w:p>
    <w:p w14:paraId="56B40702" w14:textId="77777777" w:rsidR="00B6245F" w:rsidRPr="007B6B84" w:rsidRDefault="00B6245F" w:rsidP="00B6245F">
      <w:pPr>
        <w:pStyle w:val="subsub"/>
        <w:rPr>
          <w:noProof w:val="0"/>
          <w:snapToGrid/>
          <w:lang w:val="pt-BR"/>
        </w:rPr>
      </w:pPr>
      <w:bookmarkStart w:id="1128" w:name="_Toc215453038"/>
      <w:r w:rsidRPr="007B6B84">
        <w:rPr>
          <w:noProof w:val="0"/>
          <w:snapToGrid/>
          <w:lang w:val="pt-BR"/>
        </w:rPr>
        <w:t>FASE 1 – Aquisição de Dados</w:t>
      </w:r>
      <w:bookmarkEnd w:id="1128"/>
    </w:p>
    <w:p w14:paraId="537DC472" w14:textId="77777777" w:rsidR="00B6245F" w:rsidRPr="007B6B84" w:rsidRDefault="00B6245F" w:rsidP="00B6245F">
      <w:pPr>
        <w:spacing w:line="360" w:lineRule="auto"/>
        <w:ind w:firstLine="567"/>
        <w:jc w:val="both"/>
        <w:rPr>
          <w:snapToGrid w:val="0"/>
        </w:rPr>
      </w:pPr>
      <w:r w:rsidRPr="007B6B84">
        <w:rPr>
          <w:snapToGrid w:val="0"/>
        </w:rPr>
        <w:t>Optou-se por realizar a identificação do modelo com o sistema operando em malha fechada, por razões práticas, como mitigar não linearidades inerentes ao sistema físico, zona morta, atrito estático e pontos de travamento ao longo do curso.</w:t>
      </w:r>
    </w:p>
    <w:p w14:paraId="1AE638C3" w14:textId="77777777" w:rsidR="00B6245F" w:rsidRPr="007B6B84" w:rsidRDefault="00B6245F" w:rsidP="00B6245F">
      <w:pPr>
        <w:spacing w:line="360" w:lineRule="auto"/>
        <w:ind w:firstLine="567"/>
        <w:jc w:val="both"/>
        <w:rPr>
          <w:snapToGrid w:val="0"/>
        </w:rPr>
      </w:pPr>
      <w:r w:rsidRPr="007B6B84">
        <w:rPr>
          <w:snapToGrid w:val="0"/>
        </w:rPr>
        <w:t>Na etapa de aquisição de dados, a estratégia inicial consistiu em coletar os dados de cada pistão individualmente, configurar um PWM mínimo global, com o objetivo de reduzir os trechos sem movimento que prejudicariam a estimação dos parâmetros, melhorando a razão sinal-ruído e evitando saturações do atuador.</w:t>
      </w:r>
    </w:p>
    <w:p w14:paraId="0D1C412C" w14:textId="77777777" w:rsidR="00B6245F" w:rsidRPr="007B6B84" w:rsidRDefault="00B6245F" w:rsidP="00B6245F">
      <w:pPr>
        <w:spacing w:line="360" w:lineRule="auto"/>
        <w:ind w:firstLine="567"/>
        <w:jc w:val="both"/>
        <w:rPr>
          <w:snapToGrid w:val="0"/>
        </w:rPr>
      </w:pPr>
      <w:r w:rsidRPr="007B6B84">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7B6B84">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7B6B84">
        <w:rPr>
          <w:snapToGrid w:val="0"/>
        </w:rPr>
        <w:t xml:space="preserve">aplicada a cada pista, o setpoint </w:t>
      </w:r>
      <m:oMath>
        <m:r>
          <w:rPr>
            <w:rFonts w:ascii="Cambria Math" w:hAnsi="Cambria Math"/>
            <w:snapToGrid w:val="0"/>
          </w:rPr>
          <m:t>r(t)</m:t>
        </m:r>
      </m:oMath>
      <w:r w:rsidRPr="007B6B84">
        <w:rPr>
          <w:snapToGrid w:val="0"/>
        </w:rPr>
        <w:t xml:space="preserve"> </w:t>
      </w:r>
      <w:r w:rsidRPr="007B6B84">
        <w:rPr>
          <w:snapToGrid w:val="0"/>
        </w:rPr>
        <w:lastRenderedPageBreak/>
        <w:t xml:space="preserve">em milímetros,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6B84">
        <w:rPr>
          <w:snapToGrid w:val="0"/>
        </w:rPr>
        <w:t xml:space="preserve"> em milímetros, convertida pela calibração V0–V100 e filtrada e o tempo de aquisição. </w:t>
      </w:r>
    </w:p>
    <w:p w14:paraId="0FFCEE88" w14:textId="6256B996" w:rsidR="00B6245F" w:rsidRPr="007B6B84" w:rsidRDefault="00B6245F" w:rsidP="00B6245F">
      <w:pPr>
        <w:spacing w:line="360" w:lineRule="auto"/>
        <w:ind w:firstLine="567"/>
        <w:jc w:val="both"/>
        <w:rPr>
          <w:snapToGrid w:val="0"/>
        </w:rPr>
      </w:pPr>
      <w:r w:rsidRPr="007B6B84">
        <w:rPr>
          <w:snapToGrid w:val="0"/>
        </w:rPr>
        <w:t>Para simplificar e padronizar as coletas, foi desenvolvido um aplicativo próprio em Python/</w:t>
      </w:r>
      <w:proofErr w:type="spellStart"/>
      <w:r w:rsidRPr="007B6B84">
        <w:rPr>
          <w:snapToGrid w:val="0"/>
        </w:rPr>
        <w:t>Tkinter</w:t>
      </w:r>
      <w:proofErr w:type="spellEnd"/>
      <w:r w:rsidRPr="007B6B84">
        <w:rPr>
          <w:snapToGrid w:val="0"/>
        </w:rPr>
        <w:t xml:space="preserve"> denominado (Figura </w:t>
      </w:r>
      <w:r w:rsidR="00462E25" w:rsidRPr="007B6B84">
        <w:rPr>
          <w:snapToGrid w:val="0"/>
        </w:rPr>
        <w:t>36</w:t>
      </w:r>
      <w:r w:rsidRPr="007B6B84">
        <w:rPr>
          <w:snapToGrid w:val="0"/>
        </w:rPr>
        <w:t>). Esse programa realiza a comunicação com o ESP32-S3 via porta serial (115200 bps) e permite conduzir os ensaios de forma assistida.</w:t>
      </w:r>
    </w:p>
    <w:p w14:paraId="75579E10" w14:textId="77777777" w:rsidR="00B6245F" w:rsidRPr="007B6B84" w:rsidRDefault="00B6245F" w:rsidP="00B6245F">
      <w:pPr>
        <w:spacing w:line="360" w:lineRule="auto"/>
        <w:ind w:firstLine="567"/>
        <w:jc w:val="both"/>
        <w:rPr>
          <w:snapToGrid w:val="0"/>
        </w:rPr>
      </w:pPr>
      <w:r w:rsidRPr="007B6B84">
        <w:rPr>
          <w:snapToGrid w:val="0"/>
        </w:rPr>
        <w:t xml:space="preserve">A interface do aplicativo lista e gerencia as portas seriais disponíveis, possibilitando a seleção do pistão sob teste e o envio de </w:t>
      </w:r>
      <w:proofErr w:type="spellStart"/>
      <w:r w:rsidRPr="007B6B84">
        <w:rPr>
          <w:snapToGrid w:val="0"/>
        </w:rPr>
        <w:t>setpoints</w:t>
      </w:r>
      <w:proofErr w:type="spellEnd"/>
      <w:r w:rsidRPr="007B6B84">
        <w:rPr>
          <w:snapToGrid w:val="0"/>
        </w:rPr>
        <w:t xml:space="preserve"> em milímetros ou em porcentagem do curso, tanto de forma manual quanto por perfis </w:t>
      </w:r>
      <w:proofErr w:type="spellStart"/>
      <w:r w:rsidRPr="007B6B84">
        <w:rPr>
          <w:snapToGrid w:val="0"/>
        </w:rPr>
        <w:t>pré</w:t>
      </w:r>
      <w:proofErr w:type="spellEnd"/>
      <w:r w:rsidRPr="007B6B84">
        <w:rPr>
          <w:snapToGrid w:val="0"/>
        </w:rPr>
        <w:t xml:space="preserve">-configurados. Também há um modo personalizado, no qual o próximo </w:t>
      </w:r>
      <w:proofErr w:type="spellStart"/>
      <w:r w:rsidRPr="007B6B84">
        <w:rPr>
          <w:snapToGrid w:val="0"/>
        </w:rPr>
        <w:t>setpoint</w:t>
      </w:r>
      <w:proofErr w:type="spellEnd"/>
      <w:r w:rsidRPr="007B6B84">
        <w:rPr>
          <w:snapToGrid w:val="0"/>
        </w:rPr>
        <w:t xml:space="preserve"> é transmitido somente após a detecção automática de estabilização do sistema (baseada em uma janela deslizante de aproximadamente 8 s e uma tolerância ajustável, com valor padrão de 3 mm).</w:t>
      </w:r>
    </w:p>
    <w:p w14:paraId="3D57B0AB" w14:textId="77777777" w:rsidR="00B6245F" w:rsidRPr="007B6B84" w:rsidRDefault="00B6245F" w:rsidP="00B6245F">
      <w:pPr>
        <w:spacing w:line="360" w:lineRule="auto"/>
        <w:ind w:firstLine="567"/>
        <w:jc w:val="both"/>
        <w:rPr>
          <w:snapToGrid w:val="0"/>
        </w:rPr>
      </w:pPr>
      <w:r w:rsidRPr="007B6B84">
        <w:rPr>
          <w:snapToGrid w:val="0"/>
        </w:rPr>
        <w:t>Durante cada ensaio, o programa registra automaticamente a telemetria recebida em arquivos CSV, permitindo posterior análise dos sinais.</w:t>
      </w:r>
    </w:p>
    <w:p w14:paraId="6821567A" w14:textId="77777777" w:rsidR="00B6245F" w:rsidRPr="007B6B84" w:rsidRDefault="00B6245F" w:rsidP="00B6245F">
      <w:pPr>
        <w:spacing w:line="360" w:lineRule="auto"/>
        <w:ind w:firstLine="567"/>
        <w:jc w:val="both"/>
        <w:rPr>
          <w:snapToGrid w:val="0"/>
        </w:rPr>
      </w:pPr>
    </w:p>
    <w:p w14:paraId="61FF75A9" w14:textId="77777777" w:rsidR="00B6245F" w:rsidRPr="007B6B84" w:rsidRDefault="00B6245F" w:rsidP="00B6245F">
      <w:pPr>
        <w:keepNext/>
        <w:spacing w:line="360" w:lineRule="auto"/>
        <w:jc w:val="center"/>
      </w:pPr>
      <w:r w:rsidRPr="00091E0D">
        <w:rPr>
          <w:noProof/>
        </w:rPr>
        <w:drawing>
          <wp:inline distT="0" distB="0" distL="0" distR="0" wp14:anchorId="27C315B6" wp14:editId="0224A670">
            <wp:extent cx="5760085" cy="4890135"/>
            <wp:effectExtent l="0" t="0" r="0" b="5715"/>
            <wp:docPr id="188054246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49"/>
                    <a:stretch>
                      <a:fillRect/>
                    </a:stretch>
                  </pic:blipFill>
                  <pic:spPr>
                    <a:xfrm>
                      <a:off x="0" y="0"/>
                      <a:ext cx="5760085" cy="4890135"/>
                    </a:xfrm>
                    <a:prstGeom prst="rect">
                      <a:avLst/>
                    </a:prstGeom>
                  </pic:spPr>
                </pic:pic>
              </a:graphicData>
            </a:graphic>
          </wp:inline>
        </w:drawing>
      </w:r>
    </w:p>
    <w:p w14:paraId="2051D174" w14:textId="1983109B" w:rsidR="00B6245F" w:rsidRPr="007B6B84" w:rsidRDefault="00B6245F" w:rsidP="00B6245F">
      <w:pPr>
        <w:pStyle w:val="Legenda"/>
        <w:rPr>
          <w:snapToGrid w:val="0"/>
        </w:rPr>
      </w:pPr>
      <w:bookmarkStart w:id="1129" w:name="_Toc215424483"/>
      <w:bookmarkStart w:id="1130" w:name="_Toc215443553"/>
      <w:r w:rsidRPr="007B6B84">
        <w:t xml:space="preserve">Figura </w:t>
      </w:r>
      <w:fldSimple w:instr=" SEQ Figura \* ARABIC ">
        <w:r w:rsidR="00CE3F9E" w:rsidRPr="007B6B84">
          <w:t>36</w:t>
        </w:r>
      </w:fldSimple>
      <w:r w:rsidRPr="007B6B84">
        <w:t>: Interface do Aplicativo de Coleta de Dados</w:t>
      </w:r>
      <w:bookmarkEnd w:id="1129"/>
      <w:bookmarkEnd w:id="1130"/>
    </w:p>
    <w:p w14:paraId="7DDD08AF" w14:textId="77777777" w:rsidR="00B6245F" w:rsidRPr="007B6B84" w:rsidRDefault="00B6245F" w:rsidP="00B6245F">
      <w:pPr>
        <w:spacing w:line="360" w:lineRule="auto"/>
        <w:jc w:val="both"/>
        <w:rPr>
          <w:snapToGrid w:val="0"/>
        </w:rPr>
      </w:pPr>
    </w:p>
    <w:p w14:paraId="23A30E99" w14:textId="77777777" w:rsidR="00B6245F" w:rsidRPr="007B6B84" w:rsidRDefault="00B6245F" w:rsidP="00B6245F">
      <w:pPr>
        <w:spacing w:line="360" w:lineRule="auto"/>
        <w:jc w:val="both"/>
        <w:rPr>
          <w:snapToGrid w:val="0"/>
        </w:rPr>
      </w:pPr>
      <w:r w:rsidRPr="007B6B84">
        <w:rPr>
          <w:snapToGrid w:val="0"/>
        </w:rPr>
        <w:tab/>
        <w:t>Dados obtidos:</w:t>
      </w:r>
    </w:p>
    <w:p w14:paraId="4173C226" w14:textId="77777777" w:rsidR="00B6245F" w:rsidRPr="007B6B84" w:rsidRDefault="00B6245F" w:rsidP="00B6245F">
      <w:pPr>
        <w:spacing w:line="360" w:lineRule="auto"/>
        <w:jc w:val="both"/>
        <w:rPr>
          <w:snapToGrid w:val="0"/>
        </w:rPr>
      </w:pPr>
      <w:r w:rsidRPr="007B6B84">
        <w:rPr>
          <w:snapToGrid w:val="0"/>
        </w:rPr>
        <w:t xml:space="preserve"> </w:t>
      </w:r>
    </w:p>
    <w:p w14:paraId="10EBF8FC" w14:textId="77777777" w:rsidR="00B6245F" w:rsidRPr="007B6B84" w:rsidRDefault="00B6245F" w:rsidP="00B6245F">
      <w:pPr>
        <w:keepNext/>
        <w:spacing w:line="360" w:lineRule="auto"/>
        <w:jc w:val="center"/>
      </w:pPr>
      <w:r w:rsidRPr="00091E0D">
        <w:rPr>
          <w:noProof/>
          <w:snapToGrid w:val="0"/>
        </w:rPr>
        <w:drawing>
          <wp:inline distT="0" distB="0" distL="0" distR="0" wp14:anchorId="5311B675" wp14:editId="699180F1">
            <wp:extent cx="4372543" cy="2160000"/>
            <wp:effectExtent l="0" t="0" r="0" b="0"/>
            <wp:docPr id="1813909956"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50"/>
                    <a:stretch>
                      <a:fillRect/>
                    </a:stretch>
                  </pic:blipFill>
                  <pic:spPr>
                    <a:xfrm>
                      <a:off x="0" y="0"/>
                      <a:ext cx="4372543" cy="2160000"/>
                    </a:xfrm>
                    <a:prstGeom prst="rect">
                      <a:avLst/>
                    </a:prstGeom>
                  </pic:spPr>
                </pic:pic>
              </a:graphicData>
            </a:graphic>
          </wp:inline>
        </w:drawing>
      </w:r>
    </w:p>
    <w:p w14:paraId="47BB9278" w14:textId="43D26DF6" w:rsidR="00B6245F" w:rsidRPr="007B6B84" w:rsidRDefault="00B6245F" w:rsidP="00B6245F">
      <w:pPr>
        <w:pStyle w:val="Legenda"/>
      </w:pPr>
      <w:bookmarkStart w:id="1131" w:name="_Toc215424484"/>
      <w:bookmarkStart w:id="1132" w:name="_Toc215443554"/>
      <w:r w:rsidRPr="007B6B84">
        <w:t xml:space="preserve">Figura </w:t>
      </w:r>
      <w:fldSimple w:instr=" SEQ Figura \* ARABIC ">
        <w:r w:rsidR="00CE3F9E" w:rsidRPr="007B6B84">
          <w:t>37</w:t>
        </w:r>
      </w:fldSimple>
      <w:r w:rsidRPr="007B6B84">
        <w:t>: Dados Obtidos do Pistão 1</w:t>
      </w:r>
      <w:bookmarkEnd w:id="1131"/>
      <w:bookmarkEnd w:id="1132"/>
    </w:p>
    <w:p w14:paraId="01EEE4E8" w14:textId="77777777" w:rsidR="00B6245F" w:rsidRPr="007B6B84" w:rsidRDefault="00B6245F" w:rsidP="00B6245F"/>
    <w:p w14:paraId="44D04D8E" w14:textId="77777777" w:rsidR="00B6245F" w:rsidRPr="007B6B84" w:rsidRDefault="00B6245F" w:rsidP="00B6245F">
      <w:pPr>
        <w:keepNext/>
        <w:spacing w:line="360" w:lineRule="auto"/>
        <w:jc w:val="center"/>
      </w:pPr>
      <w:r w:rsidRPr="00091E0D">
        <w:rPr>
          <w:noProof/>
          <w:snapToGrid w:val="0"/>
        </w:rPr>
        <w:drawing>
          <wp:inline distT="0" distB="0" distL="0" distR="0" wp14:anchorId="0E0C979D" wp14:editId="108F8887">
            <wp:extent cx="4330982" cy="2160000"/>
            <wp:effectExtent l="0" t="0" r="0" b="0"/>
            <wp:docPr id="1094583032"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3032" name="Imagem 1" descr="Gráfico, Gráfico de linhas&#10;&#10;O conteúdo gerado por IA pode estar incorreto."/>
                    <pic:cNvPicPr/>
                  </pic:nvPicPr>
                  <pic:blipFill>
                    <a:blip r:embed="rId51"/>
                    <a:stretch>
                      <a:fillRect/>
                    </a:stretch>
                  </pic:blipFill>
                  <pic:spPr>
                    <a:xfrm>
                      <a:off x="0" y="0"/>
                      <a:ext cx="4330982" cy="2160000"/>
                    </a:xfrm>
                    <a:prstGeom prst="rect">
                      <a:avLst/>
                    </a:prstGeom>
                  </pic:spPr>
                </pic:pic>
              </a:graphicData>
            </a:graphic>
          </wp:inline>
        </w:drawing>
      </w:r>
    </w:p>
    <w:p w14:paraId="063C200D" w14:textId="51F72D6B" w:rsidR="00B6245F" w:rsidRPr="007B6B84" w:rsidRDefault="00B6245F" w:rsidP="00B6245F">
      <w:pPr>
        <w:pStyle w:val="Legenda"/>
      </w:pPr>
      <w:bookmarkStart w:id="1133" w:name="_Toc215424485"/>
      <w:bookmarkStart w:id="1134" w:name="_Toc215443555"/>
      <w:r w:rsidRPr="007B6B84">
        <w:t xml:space="preserve">Figura </w:t>
      </w:r>
      <w:fldSimple w:instr=" SEQ Figura \* ARABIC ">
        <w:r w:rsidR="00CE3F9E" w:rsidRPr="007B6B84">
          <w:t>38</w:t>
        </w:r>
      </w:fldSimple>
      <w:r w:rsidRPr="007B6B84">
        <w:t>: Dados Obtidos do Pistão 2</w:t>
      </w:r>
      <w:bookmarkEnd w:id="1133"/>
      <w:bookmarkEnd w:id="1134"/>
    </w:p>
    <w:p w14:paraId="4BA64693" w14:textId="77777777" w:rsidR="00B6245F" w:rsidRPr="007B6B84" w:rsidRDefault="00B6245F" w:rsidP="00B6245F"/>
    <w:p w14:paraId="44EE438D" w14:textId="77777777" w:rsidR="00B6245F" w:rsidRPr="007B6B84" w:rsidRDefault="00B6245F" w:rsidP="00B6245F">
      <w:pPr>
        <w:keepNext/>
        <w:spacing w:line="360" w:lineRule="auto"/>
        <w:jc w:val="center"/>
      </w:pPr>
      <w:r w:rsidRPr="00091E0D">
        <w:rPr>
          <w:noProof/>
          <w:snapToGrid w:val="0"/>
        </w:rPr>
        <w:drawing>
          <wp:inline distT="0" distB="0" distL="0" distR="0" wp14:anchorId="53A4FB60" wp14:editId="7B4C67BD">
            <wp:extent cx="4290204" cy="2160000"/>
            <wp:effectExtent l="0" t="0" r="0" b="0"/>
            <wp:docPr id="8829290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52"/>
                    <a:stretch>
                      <a:fillRect/>
                    </a:stretch>
                  </pic:blipFill>
                  <pic:spPr>
                    <a:xfrm>
                      <a:off x="0" y="0"/>
                      <a:ext cx="4290204" cy="2160000"/>
                    </a:xfrm>
                    <a:prstGeom prst="rect">
                      <a:avLst/>
                    </a:prstGeom>
                  </pic:spPr>
                </pic:pic>
              </a:graphicData>
            </a:graphic>
          </wp:inline>
        </w:drawing>
      </w:r>
    </w:p>
    <w:p w14:paraId="03A26360" w14:textId="185D453D" w:rsidR="00B6245F" w:rsidRPr="007B6B84" w:rsidRDefault="00B6245F" w:rsidP="00B6245F">
      <w:pPr>
        <w:pStyle w:val="Legenda"/>
      </w:pPr>
      <w:bookmarkStart w:id="1135" w:name="_Toc215424486"/>
      <w:bookmarkStart w:id="1136" w:name="_Toc215443556"/>
      <w:r w:rsidRPr="007B6B84">
        <w:t xml:space="preserve">Figura </w:t>
      </w:r>
      <w:fldSimple w:instr=" SEQ Figura \* ARABIC ">
        <w:r w:rsidR="00CE3F9E" w:rsidRPr="007B6B84">
          <w:t>39</w:t>
        </w:r>
      </w:fldSimple>
      <w:r w:rsidRPr="007B6B84">
        <w:t>: Dados Obtidos do Pistão 3</w:t>
      </w:r>
      <w:bookmarkEnd w:id="1135"/>
      <w:bookmarkEnd w:id="1136"/>
    </w:p>
    <w:p w14:paraId="07CB039D" w14:textId="77777777" w:rsidR="00B6245F" w:rsidRPr="007B6B84" w:rsidRDefault="00B6245F" w:rsidP="00B6245F"/>
    <w:p w14:paraId="1256582F" w14:textId="77777777" w:rsidR="00B6245F" w:rsidRPr="007B6B84" w:rsidRDefault="00B6245F" w:rsidP="00B6245F">
      <w:pPr>
        <w:keepNext/>
        <w:jc w:val="center"/>
      </w:pPr>
      <w:r w:rsidRPr="00091E0D">
        <w:rPr>
          <w:noProof/>
        </w:rPr>
        <w:lastRenderedPageBreak/>
        <w:drawing>
          <wp:inline distT="0" distB="0" distL="0" distR="0" wp14:anchorId="3D34C402" wp14:editId="2C504E6E">
            <wp:extent cx="4339615" cy="2160000"/>
            <wp:effectExtent l="0" t="0" r="3810" b="0"/>
            <wp:docPr id="211077433"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53"/>
                    <a:stretch>
                      <a:fillRect/>
                    </a:stretch>
                  </pic:blipFill>
                  <pic:spPr>
                    <a:xfrm>
                      <a:off x="0" y="0"/>
                      <a:ext cx="4339615" cy="2160000"/>
                    </a:xfrm>
                    <a:prstGeom prst="rect">
                      <a:avLst/>
                    </a:prstGeom>
                  </pic:spPr>
                </pic:pic>
              </a:graphicData>
            </a:graphic>
          </wp:inline>
        </w:drawing>
      </w:r>
    </w:p>
    <w:p w14:paraId="1581B4C1" w14:textId="5CC12157" w:rsidR="00B6245F" w:rsidRPr="007B6B84" w:rsidRDefault="00B6245F" w:rsidP="00B6245F">
      <w:pPr>
        <w:pStyle w:val="Legenda"/>
      </w:pPr>
      <w:bookmarkStart w:id="1137" w:name="_Toc215424487"/>
      <w:bookmarkStart w:id="1138" w:name="_Toc215443557"/>
      <w:r w:rsidRPr="007B6B84">
        <w:t xml:space="preserve">Figura </w:t>
      </w:r>
      <w:fldSimple w:instr=" SEQ Figura \* ARABIC ">
        <w:r w:rsidR="00CE3F9E" w:rsidRPr="007B6B84">
          <w:t>40</w:t>
        </w:r>
      </w:fldSimple>
      <w:r w:rsidRPr="007B6B84">
        <w:t>: Dados Obtidos do Pistão 4</w:t>
      </w:r>
      <w:bookmarkEnd w:id="1137"/>
      <w:bookmarkEnd w:id="1138"/>
    </w:p>
    <w:p w14:paraId="2C001400" w14:textId="77777777" w:rsidR="00B6245F" w:rsidRPr="007B6B84" w:rsidRDefault="00B6245F" w:rsidP="00B6245F"/>
    <w:p w14:paraId="1A0C0D35" w14:textId="77777777" w:rsidR="00B6245F" w:rsidRPr="007B6B84" w:rsidRDefault="00B6245F" w:rsidP="00B6245F"/>
    <w:p w14:paraId="5B636F7C" w14:textId="77777777" w:rsidR="00B6245F" w:rsidRPr="007B6B84" w:rsidRDefault="00B6245F" w:rsidP="00B6245F"/>
    <w:p w14:paraId="10B8E1F5" w14:textId="77777777" w:rsidR="00B6245F" w:rsidRPr="007B6B84" w:rsidRDefault="00B6245F" w:rsidP="00B6245F">
      <w:pPr>
        <w:keepNext/>
        <w:jc w:val="center"/>
      </w:pPr>
      <w:r w:rsidRPr="00091E0D">
        <w:rPr>
          <w:noProof/>
        </w:rPr>
        <w:drawing>
          <wp:inline distT="0" distB="0" distL="0" distR="0" wp14:anchorId="1FDD934D" wp14:editId="1268B370">
            <wp:extent cx="4284575" cy="2160000"/>
            <wp:effectExtent l="0" t="0" r="1905" b="0"/>
            <wp:docPr id="47768495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54"/>
                    <a:stretch>
                      <a:fillRect/>
                    </a:stretch>
                  </pic:blipFill>
                  <pic:spPr>
                    <a:xfrm>
                      <a:off x="0" y="0"/>
                      <a:ext cx="4284575" cy="2160000"/>
                    </a:xfrm>
                    <a:prstGeom prst="rect">
                      <a:avLst/>
                    </a:prstGeom>
                  </pic:spPr>
                </pic:pic>
              </a:graphicData>
            </a:graphic>
          </wp:inline>
        </w:drawing>
      </w:r>
    </w:p>
    <w:p w14:paraId="1FC13BCA" w14:textId="1EA9930B" w:rsidR="00B6245F" w:rsidRPr="007B6B84" w:rsidRDefault="00B6245F" w:rsidP="00B6245F">
      <w:pPr>
        <w:pStyle w:val="Legenda"/>
      </w:pPr>
      <w:bookmarkStart w:id="1139" w:name="_Toc215424488"/>
      <w:bookmarkStart w:id="1140" w:name="_Toc215443558"/>
      <w:r w:rsidRPr="007B6B84">
        <w:t xml:space="preserve">Figura </w:t>
      </w:r>
      <w:fldSimple w:instr=" SEQ Figura \* ARABIC ">
        <w:r w:rsidR="00CE3F9E" w:rsidRPr="007B6B84">
          <w:t>41</w:t>
        </w:r>
      </w:fldSimple>
      <w:r w:rsidRPr="007B6B84">
        <w:t>: Dados Obtidos do Pistão 5</w:t>
      </w:r>
      <w:bookmarkEnd w:id="1139"/>
      <w:bookmarkEnd w:id="1140"/>
    </w:p>
    <w:p w14:paraId="531F684F" w14:textId="77777777" w:rsidR="00B6245F" w:rsidRPr="007B6B84" w:rsidRDefault="00B6245F" w:rsidP="00B6245F"/>
    <w:p w14:paraId="76F173D1" w14:textId="77777777" w:rsidR="00B6245F" w:rsidRPr="007B6B84" w:rsidRDefault="00B6245F" w:rsidP="00B6245F">
      <w:pPr>
        <w:keepNext/>
        <w:jc w:val="center"/>
      </w:pPr>
      <w:r w:rsidRPr="00091E0D">
        <w:rPr>
          <w:noProof/>
        </w:rPr>
        <w:drawing>
          <wp:inline distT="0" distB="0" distL="0" distR="0" wp14:anchorId="55B88795" wp14:editId="23364C4D">
            <wp:extent cx="4320476" cy="2160000"/>
            <wp:effectExtent l="0" t="0" r="4445" b="0"/>
            <wp:docPr id="171280172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55"/>
                    <a:stretch>
                      <a:fillRect/>
                    </a:stretch>
                  </pic:blipFill>
                  <pic:spPr>
                    <a:xfrm>
                      <a:off x="0" y="0"/>
                      <a:ext cx="4320476" cy="2160000"/>
                    </a:xfrm>
                    <a:prstGeom prst="rect">
                      <a:avLst/>
                    </a:prstGeom>
                  </pic:spPr>
                </pic:pic>
              </a:graphicData>
            </a:graphic>
          </wp:inline>
        </w:drawing>
      </w:r>
    </w:p>
    <w:p w14:paraId="27F4FFF4" w14:textId="217BF770" w:rsidR="00B6245F" w:rsidRPr="007B6B84" w:rsidRDefault="00B6245F" w:rsidP="00B6245F">
      <w:pPr>
        <w:pStyle w:val="Legenda"/>
      </w:pPr>
      <w:bookmarkStart w:id="1141" w:name="_Toc215424489"/>
      <w:bookmarkStart w:id="1142" w:name="_Toc215443559"/>
      <w:r w:rsidRPr="007B6B84">
        <w:t xml:space="preserve">Figura </w:t>
      </w:r>
      <w:fldSimple w:instr=" SEQ Figura \* ARABIC ">
        <w:r w:rsidR="00CE3F9E" w:rsidRPr="007B6B84">
          <w:t>42</w:t>
        </w:r>
      </w:fldSimple>
      <w:r w:rsidRPr="007B6B84">
        <w:t>: Dados Obtidos do Pistão 6</w:t>
      </w:r>
      <w:bookmarkEnd w:id="1141"/>
      <w:bookmarkEnd w:id="1142"/>
    </w:p>
    <w:p w14:paraId="7D0C042F" w14:textId="77777777" w:rsidR="00B6245F" w:rsidRPr="007B6B84" w:rsidRDefault="00B6245F" w:rsidP="00B6245F"/>
    <w:p w14:paraId="51098964" w14:textId="77777777" w:rsidR="00B6245F" w:rsidRPr="007B6B84" w:rsidRDefault="00B6245F" w:rsidP="00B6245F">
      <w:pPr>
        <w:autoSpaceDE w:val="0"/>
        <w:autoSpaceDN w:val="0"/>
        <w:adjustRightInd w:val="0"/>
        <w:spacing w:line="360" w:lineRule="auto"/>
        <w:ind w:firstLine="561"/>
        <w:jc w:val="both"/>
      </w:pPr>
      <w:r w:rsidRPr="007B6B84">
        <w:t>Os dados obtidos inicialmente, utilizando o filtro passa-baixa e o PWM mínimo global, apresentaram inconsistências significativas que posteriormente inviabilizaram o controle do sistema, o que motivou a reformulação da estratégia experimental.</w:t>
      </w:r>
    </w:p>
    <w:p w14:paraId="75E8A727" w14:textId="77777777" w:rsidR="00B6245F" w:rsidRPr="007B6B84" w:rsidRDefault="00B6245F" w:rsidP="00B6245F">
      <w:pPr>
        <w:autoSpaceDE w:val="0"/>
        <w:autoSpaceDN w:val="0"/>
        <w:adjustRightInd w:val="0"/>
        <w:spacing w:line="360" w:lineRule="auto"/>
        <w:ind w:firstLine="561"/>
        <w:jc w:val="both"/>
      </w:pPr>
      <w:r w:rsidRPr="007B6B84">
        <w:lastRenderedPageBreak/>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9617D99" w14:textId="77777777" w:rsidR="00B6245F" w:rsidRPr="007B6B84" w:rsidRDefault="00B6245F" w:rsidP="00B6245F">
      <w:pPr>
        <w:autoSpaceDE w:val="0"/>
        <w:autoSpaceDN w:val="0"/>
        <w:adjustRightInd w:val="0"/>
        <w:spacing w:line="360" w:lineRule="auto"/>
        <w:ind w:firstLine="561"/>
        <w:jc w:val="both"/>
      </w:pPr>
      <w:r w:rsidRPr="007B6B84">
        <w:t xml:space="preserve">Nessa etapa, foi implementado um filtro </w:t>
      </w:r>
      <w:proofErr w:type="spellStart"/>
      <w:r w:rsidRPr="007B6B84">
        <w:t>anti-picos</w:t>
      </w:r>
      <w:proofErr w:type="spellEnd"/>
      <w:r w:rsidRPr="007B6B84">
        <w:t xml:space="preserve"> de baixa complexidade computacional, substituindo o filtro passa-baixa utilizado anteriormente. O método baseia-se na aplicação de uma </w:t>
      </w:r>
      <w:proofErr w:type="spellStart"/>
      <w:r w:rsidRPr="007B6B84">
        <w:t>pré</w:t>
      </w:r>
      <w:proofErr w:type="spellEnd"/>
      <w:r w:rsidRPr="007B6B84">
        <w:t>-amostragem por mediana curta e de um limitador de inclinação, capazes de eliminar picos isolados e ruídos transitórios sem introduzir atraso perceptível na resposta.</w:t>
      </w:r>
    </w:p>
    <w:p w14:paraId="2C1C4F4B" w14:textId="77777777" w:rsidR="00B6245F" w:rsidRPr="007B6B84" w:rsidRDefault="00B6245F" w:rsidP="00B6245F">
      <w:pPr>
        <w:autoSpaceDE w:val="0"/>
        <w:autoSpaceDN w:val="0"/>
        <w:adjustRightInd w:val="0"/>
        <w:spacing w:line="360" w:lineRule="auto"/>
        <w:ind w:firstLine="561"/>
        <w:jc w:val="both"/>
      </w:pPr>
      <w:r w:rsidRPr="007B6B84">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6B84">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6B84">
        <w:t xml:space="preserve"> (retornar), determinados experimentalmente, de forma a eliminar zonas mortas e garantir uma transição suave entre os sentidos de movimento, evitando a saturação dos atuadores.</w:t>
      </w:r>
    </w:p>
    <w:p w14:paraId="551ABBB3" w14:textId="77777777" w:rsidR="00B6245F" w:rsidRPr="007B6B84" w:rsidRDefault="00B6245F" w:rsidP="00B6245F">
      <w:pPr>
        <w:autoSpaceDE w:val="0"/>
        <w:autoSpaceDN w:val="0"/>
        <w:adjustRightInd w:val="0"/>
        <w:spacing w:line="360" w:lineRule="auto"/>
        <w:ind w:firstLine="561"/>
        <w:jc w:val="both"/>
      </w:pPr>
      <w:r w:rsidRPr="007B6B84">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7D9F987E" w14:textId="77777777" w:rsidR="00B6245F" w:rsidRPr="007B6B84" w:rsidRDefault="00B6245F" w:rsidP="00B6245F">
      <w:pPr>
        <w:autoSpaceDE w:val="0"/>
        <w:autoSpaceDN w:val="0"/>
        <w:adjustRightInd w:val="0"/>
        <w:spacing w:line="360" w:lineRule="auto"/>
        <w:ind w:firstLine="561"/>
        <w:jc w:val="both"/>
      </w:pPr>
      <w:r w:rsidRPr="007B6B84">
        <w:t>Dados obtidos:</w:t>
      </w:r>
    </w:p>
    <w:p w14:paraId="6EAA0B23" w14:textId="77777777" w:rsidR="00B6245F" w:rsidRPr="007B6B84" w:rsidRDefault="00B6245F" w:rsidP="00B6245F">
      <w:pPr>
        <w:keepNext/>
        <w:autoSpaceDE w:val="0"/>
        <w:autoSpaceDN w:val="0"/>
        <w:adjustRightInd w:val="0"/>
        <w:spacing w:line="360" w:lineRule="auto"/>
      </w:pPr>
      <w:r w:rsidRPr="00091E0D">
        <w:rPr>
          <w:noProof/>
        </w:rPr>
        <w:drawing>
          <wp:inline distT="0" distB="0" distL="0" distR="0" wp14:anchorId="7519F266" wp14:editId="6D754A14">
            <wp:extent cx="5855436" cy="2933205"/>
            <wp:effectExtent l="0" t="0" r="0" b="635"/>
            <wp:docPr id="1654616271"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6271" name="Imagem 1" descr="Interface gráfica do usuário, Gráfico, Gráfico de linhas&#10;&#10;O conteúdo gerado por IA pode estar incorreto."/>
                    <pic:cNvPicPr/>
                  </pic:nvPicPr>
                  <pic:blipFill>
                    <a:blip r:embed="rId56"/>
                    <a:stretch>
                      <a:fillRect/>
                    </a:stretch>
                  </pic:blipFill>
                  <pic:spPr>
                    <a:xfrm>
                      <a:off x="0" y="0"/>
                      <a:ext cx="5874651" cy="2942830"/>
                    </a:xfrm>
                    <a:prstGeom prst="rect">
                      <a:avLst/>
                    </a:prstGeom>
                  </pic:spPr>
                </pic:pic>
              </a:graphicData>
            </a:graphic>
          </wp:inline>
        </w:drawing>
      </w:r>
    </w:p>
    <w:p w14:paraId="0C7A372D" w14:textId="453052DD" w:rsidR="00B6245F" w:rsidRPr="007B6B84" w:rsidRDefault="00B6245F" w:rsidP="00B6245F">
      <w:pPr>
        <w:pStyle w:val="Legenda"/>
      </w:pPr>
      <w:bookmarkStart w:id="1143" w:name="_Toc215424490"/>
      <w:bookmarkStart w:id="1144" w:name="_Toc215443560"/>
      <w:r w:rsidRPr="007B6B84">
        <w:t xml:space="preserve">Figura </w:t>
      </w:r>
      <w:fldSimple w:instr=" SEQ Figura \* ARABIC ">
        <w:r w:rsidR="00CE3F9E" w:rsidRPr="007B6B84">
          <w:t>43</w:t>
        </w:r>
      </w:fldSimple>
      <w:r w:rsidRPr="007B6B84">
        <w:t>: Coleta simultânea dos 6 pistões com Kp = 5</w:t>
      </w:r>
      <w:bookmarkEnd w:id="1143"/>
      <w:bookmarkEnd w:id="1144"/>
    </w:p>
    <w:p w14:paraId="47A37DC2" w14:textId="77777777" w:rsidR="00B6245F" w:rsidRPr="007B6B84" w:rsidRDefault="00B6245F" w:rsidP="00B6245F">
      <w:pPr>
        <w:autoSpaceDE w:val="0"/>
        <w:autoSpaceDN w:val="0"/>
        <w:adjustRightInd w:val="0"/>
        <w:spacing w:line="360" w:lineRule="auto"/>
        <w:ind w:firstLine="561"/>
        <w:jc w:val="both"/>
      </w:pPr>
    </w:p>
    <w:p w14:paraId="661C4F18" w14:textId="77777777" w:rsidR="00B6245F" w:rsidRPr="007B6B84" w:rsidRDefault="00B6245F" w:rsidP="00B6245F">
      <w:pPr>
        <w:pStyle w:val="subsub"/>
        <w:rPr>
          <w:noProof w:val="0"/>
          <w:lang w:val="pt-BR"/>
        </w:rPr>
      </w:pPr>
      <w:bookmarkStart w:id="1145" w:name="_Toc215453039"/>
      <w:r w:rsidRPr="007B6B84">
        <w:rPr>
          <w:noProof w:val="0"/>
          <w:lang w:val="pt-BR"/>
        </w:rPr>
        <w:lastRenderedPageBreak/>
        <w:t xml:space="preserve">FASE 2 - Identificação de modelo </w:t>
      </w:r>
      <w:del w:id="1146" w:author="Anderson Hirata" w:date="2025-11-27T16:30:00Z" w16du:dateUtc="2025-11-27T19:30:00Z">
        <w:r w:rsidRPr="007B6B84" w:rsidDel="008A6841">
          <w:rPr>
            <w:noProof w:val="0"/>
            <w:lang w:val="pt-BR"/>
          </w:rPr>
          <w:delText>(MATLAB)</w:delText>
        </w:r>
      </w:del>
      <w:bookmarkEnd w:id="1145"/>
    </w:p>
    <w:p w14:paraId="671340D4" w14:textId="77777777" w:rsidR="00B6245F" w:rsidRPr="007B6B84" w:rsidRDefault="00B6245F" w:rsidP="00B6245F">
      <w:pPr>
        <w:spacing w:line="360" w:lineRule="auto"/>
        <w:ind w:firstLine="567"/>
        <w:jc w:val="both"/>
        <w:rPr>
          <w:snapToGrid w:val="0"/>
        </w:rPr>
      </w:pPr>
      <w:r w:rsidRPr="007B6B84">
        <w:rPr>
          <w:snapToGrid w:val="0"/>
        </w:rPr>
        <w:t>Os A identificação do sistema foi inicialmente realizada com base nos dados coletados na primeira estratégia de controle, obtidos individualmente para cada pistão com o PWM mínimo global e filtragem passa-baixa. O objetivo dessa etapa foi determinar um modelo de função de transferência que representasse o comportamento dinâmico de cada atuador.</w:t>
      </w:r>
    </w:p>
    <w:p w14:paraId="68AB018B" w14:textId="77777777" w:rsidR="00B6245F" w:rsidRPr="007B6B84" w:rsidRDefault="00B6245F" w:rsidP="00B6245F">
      <w:pPr>
        <w:spacing w:line="360" w:lineRule="auto"/>
        <w:ind w:firstLine="567"/>
        <w:jc w:val="both"/>
        <w:rPr>
          <w:snapToGrid w:val="0"/>
        </w:rPr>
      </w:pPr>
      <w:r w:rsidRPr="007B6B84">
        <w:rPr>
          <w:snapToGrid w:val="0"/>
        </w:rPr>
        <w:t>Os dados de referência (</w:t>
      </w:r>
      <w:r w:rsidRPr="007B6B84">
        <w:rPr>
          <w:i/>
          <w:iCs/>
          <w:snapToGrid w:val="0"/>
        </w:rPr>
        <w:t>r</w:t>
      </w:r>
      <w:r w:rsidRPr="007B6B84">
        <w:rPr>
          <w:snapToGrid w:val="0"/>
        </w:rPr>
        <w:t>), resposta (</w:t>
      </w:r>
      <w:r w:rsidRPr="007B6B84">
        <w:rPr>
          <w:i/>
          <w:iCs/>
          <w:snapToGrid w:val="0"/>
        </w:rPr>
        <w:t>y</w:t>
      </w:r>
      <w:r w:rsidRPr="007B6B84">
        <w:rPr>
          <w:snapToGrid w:val="0"/>
        </w:rPr>
        <w:t>) e tempo (</w:t>
      </w:r>
      <w:r w:rsidRPr="007B6B84">
        <w:rPr>
          <w:i/>
          <w:iCs/>
          <w:snapToGrid w:val="0"/>
        </w:rPr>
        <w:t>t</w:t>
      </w:r>
      <w:r w:rsidRPr="007B6B84">
        <w:rPr>
          <w:snapToGrid w:val="0"/>
        </w:rPr>
        <w:t xml:space="preserve">) foram importados para o MATLAB e armazenados no </w:t>
      </w:r>
      <w:proofErr w:type="spellStart"/>
      <w:r w:rsidRPr="007B6B84">
        <w:rPr>
          <w:i/>
          <w:iCs/>
          <w:snapToGrid w:val="0"/>
        </w:rPr>
        <w:t>workspace</w:t>
      </w:r>
      <w:proofErr w:type="spellEnd"/>
      <w:r w:rsidRPr="007B6B84">
        <w:rPr>
          <w:snapToGrid w:val="0"/>
        </w:rPr>
        <w:t xml:space="preserve"> para utilização no System </w:t>
      </w:r>
      <w:proofErr w:type="spellStart"/>
      <w:r w:rsidRPr="007B6B84">
        <w:rPr>
          <w:snapToGrid w:val="0"/>
        </w:rPr>
        <w:t>Identification</w:t>
      </w:r>
      <w:proofErr w:type="spellEnd"/>
      <w:r w:rsidRPr="007B6B84">
        <w:rPr>
          <w:snapToGrid w:val="0"/>
        </w:rPr>
        <w:t xml:space="preserve"> Toolbox, com o propósito de estimar os parâmetros do modelo.</w:t>
      </w:r>
    </w:p>
    <w:p w14:paraId="03672D5B" w14:textId="77777777" w:rsidR="00B6245F" w:rsidRPr="007B6B84" w:rsidRDefault="00B6245F" w:rsidP="00B6245F">
      <w:pPr>
        <w:spacing w:line="360" w:lineRule="auto"/>
        <w:ind w:firstLine="567"/>
        <w:jc w:val="both"/>
        <w:rPr>
          <w:snapToGrid w:val="0"/>
        </w:rPr>
      </w:pPr>
      <w:r w:rsidRPr="007B6B84">
        <w:rPr>
          <w:snapToGrid w:val="0"/>
        </w:rPr>
        <w:t>O procedimento foi conduzido de forma padronizada para cada pistão, conforme as etapas a seguir:</w:t>
      </w:r>
    </w:p>
    <w:p w14:paraId="2843B934" w14:textId="77777777" w:rsidR="00B6245F" w:rsidRPr="007B6B84" w:rsidRDefault="00B6245F" w:rsidP="00B6245F">
      <w:pPr>
        <w:pStyle w:val="PargrafodaLista"/>
        <w:numPr>
          <w:ilvl w:val="3"/>
          <w:numId w:val="2"/>
        </w:numPr>
        <w:spacing w:line="360" w:lineRule="auto"/>
        <w:ind w:left="851" w:hanging="284"/>
        <w:jc w:val="both"/>
        <w:rPr>
          <w:snapToGrid w:val="0"/>
        </w:rPr>
      </w:pPr>
      <w:r w:rsidRPr="007B6B84">
        <w:rPr>
          <w:snapToGrid w:val="0"/>
        </w:rPr>
        <w:t xml:space="preserve">Importação dos dados do </w:t>
      </w:r>
      <w:proofErr w:type="spellStart"/>
      <w:r w:rsidRPr="007B6B84">
        <w:rPr>
          <w:snapToGrid w:val="0"/>
        </w:rPr>
        <w:t>workspace</w:t>
      </w:r>
      <w:proofErr w:type="spellEnd"/>
      <w:r w:rsidRPr="007B6B84">
        <w:rPr>
          <w:snapToGrid w:val="0"/>
        </w:rPr>
        <w:t xml:space="preserve"> para o System </w:t>
      </w:r>
      <w:proofErr w:type="spellStart"/>
      <w:r w:rsidRPr="007B6B84">
        <w:rPr>
          <w:snapToGrid w:val="0"/>
        </w:rPr>
        <w:t>Identification</w:t>
      </w:r>
      <w:proofErr w:type="spellEnd"/>
      <w:r w:rsidRPr="007B6B84">
        <w:rPr>
          <w:snapToGrid w:val="0"/>
        </w:rPr>
        <w:t>:</w:t>
      </w:r>
    </w:p>
    <w:p w14:paraId="4924BBC2" w14:textId="77777777" w:rsidR="00B6245F" w:rsidRPr="007B6B84" w:rsidRDefault="00B6245F" w:rsidP="00B6245F">
      <w:pPr>
        <w:keepNext/>
        <w:spacing w:line="360" w:lineRule="auto"/>
        <w:jc w:val="center"/>
      </w:pPr>
      <w:r w:rsidRPr="00091E0D">
        <w:rPr>
          <w:noProof/>
          <w:snapToGrid w:val="0"/>
        </w:rPr>
        <w:drawing>
          <wp:inline distT="0" distB="0" distL="0" distR="0" wp14:anchorId="4A0EECD5" wp14:editId="39A08650">
            <wp:extent cx="4371232" cy="2680277"/>
            <wp:effectExtent l="0" t="0" r="0" b="6350"/>
            <wp:docPr id="82937096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57"/>
                    <a:stretch>
                      <a:fillRect/>
                    </a:stretch>
                  </pic:blipFill>
                  <pic:spPr>
                    <a:xfrm>
                      <a:off x="0" y="0"/>
                      <a:ext cx="4382799" cy="2687370"/>
                    </a:xfrm>
                    <a:prstGeom prst="rect">
                      <a:avLst/>
                    </a:prstGeom>
                  </pic:spPr>
                </pic:pic>
              </a:graphicData>
            </a:graphic>
          </wp:inline>
        </w:drawing>
      </w:r>
    </w:p>
    <w:p w14:paraId="2143E057" w14:textId="25DA6AF6" w:rsidR="00B6245F" w:rsidRPr="007B6B84" w:rsidRDefault="00B6245F" w:rsidP="00B6245F">
      <w:pPr>
        <w:pStyle w:val="Legenda"/>
        <w:ind w:left="720"/>
        <w:rPr>
          <w:snapToGrid w:val="0"/>
        </w:rPr>
      </w:pPr>
      <w:bookmarkStart w:id="1147" w:name="_Toc215424491"/>
      <w:bookmarkStart w:id="1148" w:name="_Toc215443561"/>
      <w:r w:rsidRPr="007B6B84">
        <w:t xml:space="preserve">Figura </w:t>
      </w:r>
      <w:fldSimple w:instr=" SEQ Figura \* ARABIC ">
        <w:r w:rsidR="00CE3F9E" w:rsidRPr="007B6B84">
          <w:t>44</w:t>
        </w:r>
      </w:fldSimple>
      <w:r w:rsidRPr="007B6B84">
        <w:t xml:space="preserve">: Dados Importados para o System </w:t>
      </w:r>
      <w:proofErr w:type="spellStart"/>
      <w:r w:rsidRPr="007B6B84">
        <w:t>Identification</w:t>
      </w:r>
      <w:bookmarkEnd w:id="1147"/>
      <w:bookmarkEnd w:id="1148"/>
      <w:proofErr w:type="spellEnd"/>
    </w:p>
    <w:p w14:paraId="44021B6F" w14:textId="77777777" w:rsidR="00B6245F" w:rsidRPr="007B6B84" w:rsidRDefault="00B6245F" w:rsidP="00B6245F">
      <w:pPr>
        <w:spacing w:line="360" w:lineRule="auto"/>
        <w:jc w:val="both"/>
        <w:rPr>
          <w:snapToGrid w:val="0"/>
        </w:rPr>
      </w:pPr>
    </w:p>
    <w:p w14:paraId="1FE34326" w14:textId="77777777" w:rsidR="00B6245F" w:rsidRPr="007B6B84" w:rsidRDefault="00B6245F" w:rsidP="00B6245F">
      <w:pPr>
        <w:pStyle w:val="PargrafodaLista"/>
        <w:numPr>
          <w:ilvl w:val="3"/>
          <w:numId w:val="2"/>
        </w:numPr>
        <w:spacing w:line="360" w:lineRule="auto"/>
        <w:ind w:left="851" w:hanging="284"/>
        <w:jc w:val="both"/>
        <w:rPr>
          <w:snapToGrid w:val="0"/>
        </w:rPr>
      </w:pPr>
      <w:r w:rsidRPr="007B6B84">
        <w:rPr>
          <w:snapToGrid w:val="0"/>
        </w:rPr>
        <w:t>Estimação de um modelo:</w:t>
      </w:r>
    </w:p>
    <w:p w14:paraId="6C93C9C4" w14:textId="77777777" w:rsidR="00B6245F" w:rsidRPr="007B6B84" w:rsidRDefault="00B6245F" w:rsidP="00B6245F">
      <w:pPr>
        <w:spacing w:line="360" w:lineRule="auto"/>
        <w:ind w:left="567"/>
        <w:jc w:val="both"/>
        <w:rPr>
          <w:snapToGrid w:val="0"/>
        </w:rPr>
      </w:pPr>
      <w:r w:rsidRPr="007B6B84">
        <w:rPr>
          <w:snapToGrid w:val="0"/>
        </w:rPr>
        <w:t>Para o caso utilizando uma estimação de segunda ordem.</w:t>
      </w:r>
    </w:p>
    <w:p w14:paraId="7CB0508C" w14:textId="77777777" w:rsidR="00B6245F" w:rsidRPr="007B6B84" w:rsidRDefault="00B6245F" w:rsidP="00B6245F">
      <w:pPr>
        <w:keepNext/>
        <w:spacing w:line="360" w:lineRule="auto"/>
        <w:jc w:val="center"/>
      </w:pPr>
      <w:r w:rsidRPr="00091E0D">
        <w:rPr>
          <w:noProof/>
          <w:snapToGrid w:val="0"/>
        </w:rPr>
        <w:lastRenderedPageBreak/>
        <w:drawing>
          <wp:inline distT="0" distB="0" distL="0" distR="0" wp14:anchorId="5E4D8A38" wp14:editId="2A9975D9">
            <wp:extent cx="3022716" cy="3217653"/>
            <wp:effectExtent l="0" t="0" r="6350" b="1905"/>
            <wp:docPr id="126840881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8817" name="Imagem 1" descr="Interface gráfica do usuário, Aplicativo&#10;&#10;O conteúdo gerado por IA pode estar incorreto."/>
                    <pic:cNvPicPr/>
                  </pic:nvPicPr>
                  <pic:blipFill>
                    <a:blip r:embed="rId58"/>
                    <a:stretch>
                      <a:fillRect/>
                    </a:stretch>
                  </pic:blipFill>
                  <pic:spPr>
                    <a:xfrm>
                      <a:off x="0" y="0"/>
                      <a:ext cx="3027671" cy="3222928"/>
                    </a:xfrm>
                    <a:prstGeom prst="rect">
                      <a:avLst/>
                    </a:prstGeom>
                  </pic:spPr>
                </pic:pic>
              </a:graphicData>
            </a:graphic>
          </wp:inline>
        </w:drawing>
      </w:r>
    </w:p>
    <w:p w14:paraId="130EFDE1" w14:textId="313817A7" w:rsidR="00B6245F" w:rsidRPr="007B6B84" w:rsidRDefault="00B6245F" w:rsidP="00B6245F">
      <w:pPr>
        <w:pStyle w:val="Legenda"/>
      </w:pPr>
      <w:bookmarkStart w:id="1149" w:name="_Toc215424492"/>
      <w:bookmarkStart w:id="1150" w:name="_Toc215443562"/>
      <w:r w:rsidRPr="007B6B84">
        <w:t xml:space="preserve">Figura </w:t>
      </w:r>
      <w:fldSimple w:instr=" SEQ Figura \* ARABIC ">
        <w:r w:rsidR="00CE3F9E" w:rsidRPr="007B6B84">
          <w:t>45</w:t>
        </w:r>
      </w:fldSimple>
      <w:r w:rsidRPr="007B6B84">
        <w:t>: Configurações do Modelo</w:t>
      </w:r>
      <w:bookmarkEnd w:id="1149"/>
      <w:bookmarkEnd w:id="1150"/>
    </w:p>
    <w:p w14:paraId="412E4D52" w14:textId="77777777" w:rsidR="00B6245F" w:rsidRPr="007B6B84" w:rsidRDefault="00B6245F" w:rsidP="00B6245F"/>
    <w:p w14:paraId="28591F8D" w14:textId="77777777" w:rsidR="00B6245F" w:rsidRPr="007B6B84" w:rsidRDefault="00B6245F" w:rsidP="00B6245F">
      <w:pPr>
        <w:pStyle w:val="PargrafodaLista"/>
        <w:numPr>
          <w:ilvl w:val="3"/>
          <w:numId w:val="2"/>
        </w:numPr>
        <w:spacing w:line="360" w:lineRule="auto"/>
        <w:ind w:left="851" w:hanging="284"/>
        <w:jc w:val="both"/>
        <w:rPr>
          <w:snapToGrid w:val="0"/>
        </w:rPr>
      </w:pPr>
      <w:r w:rsidRPr="007B6B84">
        <w:rPr>
          <w:snapToGrid w:val="0"/>
        </w:rPr>
        <w:t>Análise dos resultados:</w:t>
      </w:r>
    </w:p>
    <w:p w14:paraId="7E1C391D" w14:textId="77777777" w:rsidR="00B6245F" w:rsidRPr="007B6B84" w:rsidRDefault="00B6245F" w:rsidP="00B6245F">
      <w:pPr>
        <w:spacing w:line="360" w:lineRule="auto"/>
        <w:ind w:left="567"/>
        <w:jc w:val="both"/>
        <w:rPr>
          <w:snapToGrid w:val="0"/>
        </w:rPr>
      </w:pPr>
      <w:r w:rsidRPr="007B6B84">
        <w:rPr>
          <w:snapToGrid w:val="0"/>
        </w:rPr>
        <w:t>Os modelos obtiveram índices de ajuste (</w:t>
      </w:r>
      <w:proofErr w:type="spellStart"/>
      <w:r w:rsidRPr="007B6B84">
        <w:rPr>
          <w:snapToGrid w:val="0"/>
        </w:rPr>
        <w:t>fit</w:t>
      </w:r>
      <w:proofErr w:type="spellEnd"/>
      <w:r w:rsidRPr="007B6B84">
        <w:rPr>
          <w:snapToGrid w:val="0"/>
        </w:rPr>
        <w:t>%) superiores a 95% para todos os pistões, indicando boa aderência entre a simulação e os dados experimentais.</w:t>
      </w:r>
    </w:p>
    <w:p w14:paraId="1BC80606" w14:textId="77777777" w:rsidR="00B6245F" w:rsidRPr="007B6B84" w:rsidRDefault="00B6245F" w:rsidP="00B6245F">
      <w:pPr>
        <w:keepNext/>
        <w:spacing w:line="360" w:lineRule="auto"/>
      </w:pPr>
      <w:r w:rsidRPr="00091E0D">
        <w:rPr>
          <w:noProof/>
          <w:snapToGrid w:val="0"/>
        </w:rPr>
        <w:drawing>
          <wp:inline distT="0" distB="0" distL="0" distR="0" wp14:anchorId="5CB0CF7B" wp14:editId="06148A83">
            <wp:extent cx="2765958" cy="1728000"/>
            <wp:effectExtent l="0" t="0" r="0" b="5715"/>
            <wp:docPr id="132852197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59"/>
                    <a:stretch>
                      <a:fillRect/>
                    </a:stretch>
                  </pic:blipFill>
                  <pic:spPr>
                    <a:xfrm>
                      <a:off x="0" y="0"/>
                      <a:ext cx="2765958" cy="1728000"/>
                    </a:xfrm>
                    <a:prstGeom prst="rect">
                      <a:avLst/>
                    </a:prstGeom>
                  </pic:spPr>
                </pic:pic>
              </a:graphicData>
            </a:graphic>
          </wp:inline>
        </w:drawing>
      </w:r>
      <w:r w:rsidRPr="007B6B84">
        <w:t xml:space="preserve"> </w:t>
      </w:r>
      <w:r w:rsidRPr="00091E0D">
        <w:rPr>
          <w:noProof/>
        </w:rPr>
        <w:drawing>
          <wp:inline distT="0" distB="0" distL="0" distR="0" wp14:anchorId="5D127B7C" wp14:editId="5C4AD328">
            <wp:extent cx="2781172" cy="1728000"/>
            <wp:effectExtent l="0" t="0" r="635" b="5715"/>
            <wp:docPr id="1044628510"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510" name="Imagem 1" descr="Interface gráfica do usuário, Gráfico, Gráfico de linhas&#10;&#10;O conteúdo gerado por IA pode estar incorreto."/>
                    <pic:cNvPicPr/>
                  </pic:nvPicPr>
                  <pic:blipFill>
                    <a:blip r:embed="rId60"/>
                    <a:stretch>
                      <a:fillRect/>
                    </a:stretch>
                  </pic:blipFill>
                  <pic:spPr>
                    <a:xfrm>
                      <a:off x="0" y="0"/>
                      <a:ext cx="2781172" cy="1728000"/>
                    </a:xfrm>
                    <a:prstGeom prst="rect">
                      <a:avLst/>
                    </a:prstGeom>
                  </pic:spPr>
                </pic:pic>
              </a:graphicData>
            </a:graphic>
          </wp:inline>
        </w:drawing>
      </w:r>
    </w:p>
    <w:p w14:paraId="639BCAA7" w14:textId="421CDA4F" w:rsidR="00B6245F" w:rsidRPr="007B6B84" w:rsidRDefault="00B6245F" w:rsidP="00B6245F">
      <w:pPr>
        <w:pStyle w:val="Legenda"/>
      </w:pPr>
      <w:bookmarkStart w:id="1151" w:name="_Toc215424493"/>
      <w:bookmarkStart w:id="1152" w:name="_Toc215443563"/>
      <w:r w:rsidRPr="007B6B84">
        <w:t xml:space="preserve">Figura </w:t>
      </w:r>
      <w:fldSimple w:instr=" SEQ Figura \* ARABIC ">
        <w:r w:rsidR="00CE3F9E" w:rsidRPr="007B6B84">
          <w:t>46</w:t>
        </w:r>
      </w:fldSimple>
      <w:r w:rsidRPr="007B6B84">
        <w:t>: Resultado do Modelo Gerado Pistão 1 e 2</w:t>
      </w:r>
      <w:bookmarkEnd w:id="1151"/>
      <w:bookmarkEnd w:id="1152"/>
    </w:p>
    <w:p w14:paraId="6ABA4487" w14:textId="77777777" w:rsidR="00B6245F" w:rsidRPr="007B6B84" w:rsidRDefault="00B6245F" w:rsidP="00B6245F"/>
    <w:p w14:paraId="06E3E369" w14:textId="77777777" w:rsidR="00B6245F" w:rsidRPr="007B6B84" w:rsidRDefault="00B6245F" w:rsidP="00B6245F">
      <w:pPr>
        <w:keepNext/>
        <w:spacing w:line="360" w:lineRule="auto"/>
        <w:jc w:val="both"/>
      </w:pPr>
      <w:r w:rsidRPr="00091E0D">
        <w:rPr>
          <w:noProof/>
          <w:snapToGrid w:val="0"/>
        </w:rPr>
        <w:drawing>
          <wp:inline distT="0" distB="0" distL="0" distR="0" wp14:anchorId="2024FDC6" wp14:editId="3D9390C1">
            <wp:extent cx="2802555" cy="1728000"/>
            <wp:effectExtent l="0" t="0" r="0" b="5715"/>
            <wp:docPr id="741584186"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84186" name="Imagem 1" descr="Interface gráfica do usuário, Gráfico&#10;&#10;O conteúdo gerado por IA pode estar incorreto."/>
                    <pic:cNvPicPr/>
                  </pic:nvPicPr>
                  <pic:blipFill>
                    <a:blip r:embed="rId61"/>
                    <a:stretch>
                      <a:fillRect/>
                    </a:stretch>
                  </pic:blipFill>
                  <pic:spPr>
                    <a:xfrm>
                      <a:off x="0" y="0"/>
                      <a:ext cx="2802555" cy="1728000"/>
                    </a:xfrm>
                    <a:prstGeom prst="rect">
                      <a:avLst/>
                    </a:prstGeom>
                  </pic:spPr>
                </pic:pic>
              </a:graphicData>
            </a:graphic>
          </wp:inline>
        </w:drawing>
      </w:r>
      <w:r w:rsidRPr="007B6B84">
        <w:rPr>
          <w:snapToGrid w:val="0"/>
        </w:rPr>
        <w:t xml:space="preserve"> </w:t>
      </w:r>
      <w:r w:rsidRPr="00091E0D">
        <w:rPr>
          <w:noProof/>
          <w:snapToGrid w:val="0"/>
        </w:rPr>
        <w:drawing>
          <wp:inline distT="0" distB="0" distL="0" distR="0" wp14:anchorId="1400FD5A" wp14:editId="0504173A">
            <wp:extent cx="2776738" cy="1728000"/>
            <wp:effectExtent l="0" t="0" r="5080" b="5715"/>
            <wp:docPr id="2126395187"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62"/>
                    <a:stretch>
                      <a:fillRect/>
                    </a:stretch>
                  </pic:blipFill>
                  <pic:spPr>
                    <a:xfrm>
                      <a:off x="0" y="0"/>
                      <a:ext cx="2776738" cy="1728000"/>
                    </a:xfrm>
                    <a:prstGeom prst="rect">
                      <a:avLst/>
                    </a:prstGeom>
                  </pic:spPr>
                </pic:pic>
              </a:graphicData>
            </a:graphic>
          </wp:inline>
        </w:drawing>
      </w:r>
    </w:p>
    <w:p w14:paraId="6F97E9FD" w14:textId="1D85179E" w:rsidR="00B6245F" w:rsidRPr="007B6B84" w:rsidRDefault="00B6245F" w:rsidP="00B6245F">
      <w:pPr>
        <w:pStyle w:val="Legenda"/>
      </w:pPr>
      <w:bookmarkStart w:id="1153" w:name="_Toc215424494"/>
      <w:bookmarkStart w:id="1154" w:name="_Toc215443564"/>
      <w:r w:rsidRPr="007B6B84">
        <w:t xml:space="preserve">Figura </w:t>
      </w:r>
      <w:fldSimple w:instr=" SEQ Figura \* ARABIC ">
        <w:r w:rsidR="00CE3F9E" w:rsidRPr="007B6B84">
          <w:t>47</w:t>
        </w:r>
      </w:fldSimple>
      <w:r w:rsidRPr="007B6B84">
        <w:t>: Resultado do Modelo Gerado Pistão 3 e 4</w:t>
      </w:r>
      <w:bookmarkEnd w:id="1153"/>
      <w:bookmarkEnd w:id="1154"/>
    </w:p>
    <w:p w14:paraId="31F88D9D" w14:textId="77777777" w:rsidR="00B6245F" w:rsidRPr="007B6B84" w:rsidRDefault="00B6245F" w:rsidP="00B6245F">
      <w:pPr>
        <w:keepNext/>
        <w:spacing w:line="360" w:lineRule="auto"/>
        <w:jc w:val="center"/>
      </w:pPr>
      <w:r w:rsidRPr="00091E0D">
        <w:rPr>
          <w:noProof/>
        </w:rPr>
        <w:lastRenderedPageBreak/>
        <w:drawing>
          <wp:inline distT="0" distB="0" distL="0" distR="0" wp14:anchorId="08FBC206" wp14:editId="6125132E">
            <wp:extent cx="2832017" cy="1749600"/>
            <wp:effectExtent l="0" t="0" r="6985" b="3175"/>
            <wp:docPr id="472431433" name="Imagem 1" descr="Interface gráfica do usuário, 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1433" name="Imagem 1" descr="Interface gráfica do usuário, Gráfico, Histograma&#10;&#10;O conteúdo gerado por IA pode estar incorreto."/>
                    <pic:cNvPicPr/>
                  </pic:nvPicPr>
                  <pic:blipFill>
                    <a:blip r:embed="rId63"/>
                    <a:stretch>
                      <a:fillRect/>
                    </a:stretch>
                  </pic:blipFill>
                  <pic:spPr>
                    <a:xfrm>
                      <a:off x="0" y="0"/>
                      <a:ext cx="2832017" cy="1749600"/>
                    </a:xfrm>
                    <a:prstGeom prst="rect">
                      <a:avLst/>
                    </a:prstGeom>
                  </pic:spPr>
                </pic:pic>
              </a:graphicData>
            </a:graphic>
          </wp:inline>
        </w:drawing>
      </w:r>
      <w:r w:rsidRPr="007B6B84">
        <w:t xml:space="preserve"> </w:t>
      </w:r>
      <w:r w:rsidRPr="00091E0D">
        <w:rPr>
          <w:noProof/>
        </w:rPr>
        <w:drawing>
          <wp:inline distT="0" distB="0" distL="0" distR="0" wp14:anchorId="1C6FF431" wp14:editId="0DF7B007">
            <wp:extent cx="2793066" cy="1728000"/>
            <wp:effectExtent l="0" t="0" r="7620" b="5715"/>
            <wp:docPr id="192878114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64"/>
                    <a:stretch>
                      <a:fillRect/>
                    </a:stretch>
                  </pic:blipFill>
                  <pic:spPr>
                    <a:xfrm>
                      <a:off x="0" y="0"/>
                      <a:ext cx="2793066" cy="1728000"/>
                    </a:xfrm>
                    <a:prstGeom prst="rect">
                      <a:avLst/>
                    </a:prstGeom>
                  </pic:spPr>
                </pic:pic>
              </a:graphicData>
            </a:graphic>
          </wp:inline>
        </w:drawing>
      </w:r>
    </w:p>
    <w:p w14:paraId="275D9FDF" w14:textId="7D903EB3" w:rsidR="00B6245F" w:rsidRPr="007B6B84" w:rsidRDefault="00B6245F" w:rsidP="00B6245F">
      <w:pPr>
        <w:pStyle w:val="Legenda"/>
      </w:pPr>
      <w:bookmarkStart w:id="1155" w:name="_Toc215424495"/>
      <w:bookmarkStart w:id="1156" w:name="_Toc215443565"/>
      <w:r w:rsidRPr="007B6B84">
        <w:t xml:space="preserve">Figura </w:t>
      </w:r>
      <w:fldSimple w:instr=" SEQ Figura \* ARABIC ">
        <w:r w:rsidR="00CE3F9E" w:rsidRPr="007B6B84">
          <w:t>48</w:t>
        </w:r>
      </w:fldSimple>
      <w:r w:rsidRPr="007B6B84">
        <w:t>: Resultado do Modelo Gerado Pistão 5 e 6</w:t>
      </w:r>
      <w:bookmarkEnd w:id="1155"/>
      <w:bookmarkEnd w:id="1156"/>
    </w:p>
    <w:p w14:paraId="4DCAEDB3" w14:textId="77777777" w:rsidR="00B6245F" w:rsidRPr="007B6B84" w:rsidRDefault="00B6245F" w:rsidP="00B6245F"/>
    <w:p w14:paraId="7D0DD500" w14:textId="77777777" w:rsidR="00B6245F" w:rsidRDefault="00B6245F" w:rsidP="00B6245F">
      <w:r w:rsidRPr="007B6B84">
        <w:t>Funções de Transferência em malha fechada obtidas:</w:t>
      </w:r>
    </w:p>
    <w:tbl>
      <w:tblPr>
        <w:tblW w:w="8720" w:type="dxa"/>
        <w:jc w:val="center"/>
        <w:tblLayout w:type="fixed"/>
        <w:tblLook w:val="0000" w:firstRow="0" w:lastRow="0" w:firstColumn="0" w:lastColumn="0" w:noHBand="0" w:noVBand="0"/>
      </w:tblPr>
      <w:tblGrid>
        <w:gridCol w:w="7655"/>
        <w:gridCol w:w="1065"/>
      </w:tblGrid>
      <w:tr w:rsidR="00C76EB0" w14:paraId="14E3862F" w14:textId="77777777" w:rsidTr="006A46DE">
        <w:trPr>
          <w:trHeight w:val="532"/>
          <w:jc w:val="center"/>
        </w:trPr>
        <w:tc>
          <w:tcPr>
            <w:tcW w:w="7655" w:type="dxa"/>
            <w:vAlign w:val="center"/>
          </w:tcPr>
          <w:p w14:paraId="79EF40E3" w14:textId="4CC34746" w:rsidR="00C76EB0" w:rsidRPr="003C4BC9" w:rsidRDefault="00000000" w:rsidP="003C4BC9">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tc>
        <w:tc>
          <w:tcPr>
            <w:tcW w:w="1065" w:type="dxa"/>
            <w:vAlign w:val="center"/>
          </w:tcPr>
          <w:p w14:paraId="6A994471" w14:textId="77777777" w:rsidR="00C76EB0" w:rsidRDefault="00C76EB0" w:rsidP="006A46DE">
            <w:pPr>
              <w:pStyle w:val="Equao"/>
            </w:pPr>
          </w:p>
        </w:tc>
      </w:tr>
    </w:tbl>
    <w:p w14:paraId="34C0D310" w14:textId="77777777" w:rsidR="00C76EB0" w:rsidRPr="007B6B84" w:rsidRDefault="00C76EB0" w:rsidP="00B6245F"/>
    <w:tbl>
      <w:tblPr>
        <w:tblW w:w="8720" w:type="dxa"/>
        <w:jc w:val="center"/>
        <w:tblLayout w:type="fixed"/>
        <w:tblLook w:val="0000" w:firstRow="0" w:lastRow="0" w:firstColumn="0" w:lastColumn="0" w:noHBand="0" w:noVBand="0"/>
      </w:tblPr>
      <w:tblGrid>
        <w:gridCol w:w="7655"/>
        <w:gridCol w:w="1065"/>
      </w:tblGrid>
      <w:tr w:rsidR="003C4BC9" w14:paraId="792E0EAB" w14:textId="77777777" w:rsidTr="006A46DE">
        <w:trPr>
          <w:trHeight w:val="532"/>
          <w:jc w:val="center"/>
        </w:trPr>
        <w:tc>
          <w:tcPr>
            <w:tcW w:w="7655" w:type="dxa"/>
            <w:vAlign w:val="center"/>
          </w:tcPr>
          <w:p w14:paraId="32592656" w14:textId="421BA60A"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tc>
        <w:tc>
          <w:tcPr>
            <w:tcW w:w="1065" w:type="dxa"/>
            <w:vAlign w:val="center"/>
          </w:tcPr>
          <w:p w14:paraId="21208F81" w14:textId="77777777" w:rsidR="003C4BC9" w:rsidRDefault="003C4BC9" w:rsidP="003C4BC9">
            <w:pPr>
              <w:pStyle w:val="Equao"/>
            </w:pPr>
          </w:p>
        </w:tc>
      </w:tr>
    </w:tbl>
    <w:p w14:paraId="16B14D33" w14:textId="77777777" w:rsidR="00B6245F" w:rsidRPr="007B6B84" w:rsidRDefault="00B6245F" w:rsidP="00B6245F"/>
    <w:tbl>
      <w:tblPr>
        <w:tblW w:w="8720" w:type="dxa"/>
        <w:jc w:val="center"/>
        <w:tblLayout w:type="fixed"/>
        <w:tblLook w:val="0000" w:firstRow="0" w:lastRow="0" w:firstColumn="0" w:lastColumn="0" w:noHBand="0" w:noVBand="0"/>
      </w:tblPr>
      <w:tblGrid>
        <w:gridCol w:w="7655"/>
        <w:gridCol w:w="1065"/>
      </w:tblGrid>
      <w:tr w:rsidR="003C4BC9" w14:paraId="32D87596" w14:textId="77777777" w:rsidTr="006A46DE">
        <w:trPr>
          <w:trHeight w:val="532"/>
          <w:jc w:val="center"/>
        </w:trPr>
        <w:tc>
          <w:tcPr>
            <w:tcW w:w="7655" w:type="dxa"/>
            <w:vAlign w:val="center"/>
          </w:tcPr>
          <w:p w14:paraId="5FCE1BD7" w14:textId="53F0D147"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rPr>
                    <w:rFonts w:ascii="Cambria Math" w:hAnsi="Cambria Math"/>
                  </w:rPr>
                  <w:br/>
                </m:r>
              </m:oMath>
            </m:oMathPara>
          </w:p>
        </w:tc>
        <w:tc>
          <w:tcPr>
            <w:tcW w:w="1065" w:type="dxa"/>
            <w:vAlign w:val="center"/>
          </w:tcPr>
          <w:p w14:paraId="010EE0F3" w14:textId="77777777" w:rsidR="003C4BC9" w:rsidRDefault="003C4BC9" w:rsidP="003C4BC9">
            <w:pPr>
              <w:pStyle w:val="Equao"/>
            </w:pPr>
          </w:p>
        </w:tc>
      </w:tr>
      <w:tr w:rsidR="003C4BC9" w14:paraId="2EA576CB" w14:textId="77777777" w:rsidTr="006A46DE">
        <w:trPr>
          <w:trHeight w:val="532"/>
          <w:jc w:val="center"/>
        </w:trPr>
        <w:tc>
          <w:tcPr>
            <w:tcW w:w="7655" w:type="dxa"/>
            <w:vAlign w:val="center"/>
          </w:tcPr>
          <w:p w14:paraId="2B4FA783" w14:textId="33E718F3"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r>
                  <m:rPr>
                    <m:sty m:val="p"/>
                  </m:rPr>
                  <w:rPr>
                    <w:rFonts w:ascii="Cambria Math" w:hAnsi="Cambria Math"/>
                  </w:rPr>
                  <w:br/>
                </m:r>
              </m:oMath>
            </m:oMathPara>
          </w:p>
        </w:tc>
        <w:tc>
          <w:tcPr>
            <w:tcW w:w="1065" w:type="dxa"/>
            <w:vAlign w:val="center"/>
          </w:tcPr>
          <w:p w14:paraId="29DA16B2" w14:textId="77777777" w:rsidR="003C4BC9" w:rsidRDefault="003C4BC9" w:rsidP="003C4BC9">
            <w:pPr>
              <w:pStyle w:val="Equao"/>
            </w:pPr>
          </w:p>
        </w:tc>
      </w:tr>
      <w:tr w:rsidR="003C4BC9" w14:paraId="05927695" w14:textId="77777777" w:rsidTr="006A46DE">
        <w:trPr>
          <w:trHeight w:val="532"/>
          <w:jc w:val="center"/>
        </w:trPr>
        <w:tc>
          <w:tcPr>
            <w:tcW w:w="7655" w:type="dxa"/>
            <w:vAlign w:val="center"/>
          </w:tcPr>
          <w:p w14:paraId="5E7D8173" w14:textId="6E206562"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r>
                  <m:rPr>
                    <m:sty m:val="p"/>
                  </m:rPr>
                  <w:rPr>
                    <w:rFonts w:ascii="Cambria Math" w:hAnsi="Cambria Math"/>
                  </w:rPr>
                  <w:br/>
                </m:r>
              </m:oMath>
            </m:oMathPara>
          </w:p>
        </w:tc>
        <w:tc>
          <w:tcPr>
            <w:tcW w:w="1065" w:type="dxa"/>
            <w:vAlign w:val="center"/>
          </w:tcPr>
          <w:p w14:paraId="0FDBFD56" w14:textId="77777777" w:rsidR="003C4BC9" w:rsidRDefault="003C4BC9" w:rsidP="003C4BC9">
            <w:pPr>
              <w:pStyle w:val="Equao"/>
            </w:pPr>
          </w:p>
        </w:tc>
      </w:tr>
      <w:tr w:rsidR="003C4BC9" w14:paraId="47ADEE56" w14:textId="77777777" w:rsidTr="003C4BC9">
        <w:trPr>
          <w:trHeight w:val="532"/>
          <w:jc w:val="center"/>
        </w:trPr>
        <w:tc>
          <w:tcPr>
            <w:tcW w:w="7655" w:type="dxa"/>
            <w:vAlign w:val="center"/>
          </w:tcPr>
          <w:p w14:paraId="5204AC91" w14:textId="340BF753" w:rsidR="003C4BC9" w:rsidRPr="003C4BC9" w:rsidRDefault="00000000" w:rsidP="006A46DE">
            <w:pPr>
              <w:rPr>
                <w:rFonts w:ascii="Cambria Math" w:hAnsi="Cambria Math"/>
                <w:oMath/>
              </w:rPr>
            </w:pP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rPr>
                    <w:rFonts w:ascii="Cambria Math" w:hAnsi="Cambria Math"/>
                  </w:rPr>
                  <w:br/>
                </m:r>
              </m:oMath>
            </m:oMathPara>
          </w:p>
        </w:tc>
        <w:tc>
          <w:tcPr>
            <w:tcW w:w="1065" w:type="dxa"/>
            <w:vAlign w:val="center"/>
          </w:tcPr>
          <w:p w14:paraId="185D2054" w14:textId="77777777" w:rsidR="003C4BC9" w:rsidRDefault="003C4BC9" w:rsidP="003C4BC9">
            <w:pPr>
              <w:pStyle w:val="Equao"/>
            </w:pPr>
          </w:p>
        </w:tc>
      </w:tr>
    </w:tbl>
    <w:p w14:paraId="0BCD1A1C" w14:textId="77777777" w:rsidR="00B6245F" w:rsidRPr="007B6B84" w:rsidRDefault="00B6245F" w:rsidP="00B6245F">
      <w:pPr>
        <w:spacing w:line="360" w:lineRule="auto"/>
        <w:ind w:firstLine="567"/>
        <w:jc w:val="both"/>
      </w:pPr>
      <w:r w:rsidRPr="007B6B84">
        <w:t>Apesar dos resultados satisfatórios obtidos em simulação, a aplicação prática desses ganhos na plataforma não apresentou o desempenho esperado. Mesmo com o uso do filtro passa-baixa, o nível de ruído nas medições inviabilizou o controle em malha fechada, comprometendo a estabilidade do sistema.</w:t>
      </w:r>
    </w:p>
    <w:p w14:paraId="566F6821" w14:textId="77777777" w:rsidR="00B6245F" w:rsidRPr="007B6B84" w:rsidRDefault="00B6245F" w:rsidP="00B6245F">
      <w:pPr>
        <w:spacing w:line="360" w:lineRule="auto"/>
        <w:ind w:firstLine="567"/>
        <w:jc w:val="both"/>
      </w:pPr>
      <w:r w:rsidRPr="007B6B84">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2018).</w:t>
      </w:r>
    </w:p>
    <w:p w14:paraId="0AFAB087" w14:textId="77777777" w:rsidR="00B6245F" w:rsidRPr="007B6B84" w:rsidRDefault="00B6245F" w:rsidP="00B6245F">
      <w:pPr>
        <w:spacing w:line="360" w:lineRule="auto"/>
        <w:ind w:firstLine="567"/>
        <w:jc w:val="both"/>
      </w:pPr>
      <w:r w:rsidRPr="007B6B84">
        <w:t xml:space="preserve">A partir dessa reformulação do modelo, tornou-se possível aplicar técnicas clássicas de identificação e sintonia, como o método de Ziegler–Nichols por curva de reação, em conjunto </w:t>
      </w:r>
      <w:r w:rsidRPr="007B6B84">
        <w:lastRenderedPageBreak/>
        <w:t xml:space="preserve">com o System </w:t>
      </w:r>
      <w:proofErr w:type="spellStart"/>
      <w:r w:rsidRPr="007B6B84">
        <w:t>Identification</w:t>
      </w:r>
      <w:proofErr w:type="spellEnd"/>
      <w:r w:rsidRPr="007B6B84">
        <w:t xml:space="preserve"> Toolbox do MATLAB, obtendo parâmetros mais aderentes ao comportamento dinâmico real da plataforma.</w:t>
      </w:r>
    </w:p>
    <w:p w14:paraId="4E52EC28" w14:textId="77777777" w:rsidR="00B6245F" w:rsidRPr="007B6B84" w:rsidRDefault="00B6245F" w:rsidP="00B6245F">
      <w:pPr>
        <w:spacing w:line="360" w:lineRule="auto"/>
        <w:ind w:firstLine="567"/>
        <w:jc w:val="both"/>
      </w:pPr>
      <w:r w:rsidRPr="007B6B84">
        <w:t>Simultaneamente, para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5E3A8E73" w14:textId="77777777" w:rsidR="00B6245F" w:rsidRPr="007B6B84" w:rsidRDefault="00B6245F" w:rsidP="00B6245F">
      <w:pPr>
        <w:spacing w:line="360" w:lineRule="auto"/>
        <w:ind w:firstLine="567"/>
        <w:jc w:val="both"/>
      </w:pPr>
      <w:r w:rsidRPr="007B6B84">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0777BC67" w14:textId="77777777" w:rsidR="00B6245F" w:rsidRPr="007B6B84" w:rsidRDefault="00B6245F" w:rsidP="00B6245F">
      <w:pPr>
        <w:spacing w:line="360" w:lineRule="auto"/>
        <w:ind w:firstLine="567"/>
        <w:jc w:val="both"/>
      </w:pPr>
      <w:r w:rsidRPr="007B6B84">
        <w:t>O objetivo dessa abordagem foi verificar qual conjunto de dados resultaria no maior percentual de ajuste (</w:t>
      </w:r>
      <w:proofErr w:type="spellStart"/>
      <w:r w:rsidRPr="007B6B84">
        <w:t>fit</w:t>
      </w:r>
      <w:proofErr w:type="spellEnd"/>
      <w:r w:rsidRPr="007B6B84">
        <w:t>%) em relação à resposta experimental.</w:t>
      </w:r>
    </w:p>
    <w:p w14:paraId="1783811B" w14:textId="77777777" w:rsidR="00B6245F" w:rsidRPr="007B6B84" w:rsidRDefault="00B6245F" w:rsidP="00B6245F">
      <w:pPr>
        <w:spacing w:line="360" w:lineRule="auto"/>
        <w:jc w:val="center"/>
      </w:pPr>
      <w:r w:rsidRPr="007B6B84">
        <w:br/>
      </w:r>
      <w:r w:rsidRPr="00091E0D">
        <w:rPr>
          <w:noProof/>
        </w:rPr>
        <w:drawing>
          <wp:inline distT="0" distB="0" distL="0" distR="0" wp14:anchorId="7228C72B" wp14:editId="665DA818">
            <wp:extent cx="5760000" cy="2918418"/>
            <wp:effectExtent l="0" t="0" r="0" b="0"/>
            <wp:docPr id="203042174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21748" name="Imagem 1" descr="Interface gráfica do usuário, Gráfico, Gráfico de linhas&#10;&#10;O conteúdo gerado por IA pode estar incorreto."/>
                    <pic:cNvPicPr/>
                  </pic:nvPicPr>
                  <pic:blipFill>
                    <a:blip r:embed="rId65"/>
                    <a:stretch>
                      <a:fillRect/>
                    </a:stretch>
                  </pic:blipFill>
                  <pic:spPr>
                    <a:xfrm>
                      <a:off x="0" y="0"/>
                      <a:ext cx="5760000" cy="2918418"/>
                    </a:xfrm>
                    <a:prstGeom prst="rect">
                      <a:avLst/>
                    </a:prstGeom>
                  </pic:spPr>
                </pic:pic>
              </a:graphicData>
            </a:graphic>
          </wp:inline>
        </w:drawing>
      </w:r>
    </w:p>
    <w:p w14:paraId="2AFC9970" w14:textId="37A89AAD" w:rsidR="00B6245F" w:rsidRPr="007B6B84" w:rsidRDefault="00B6245F" w:rsidP="00B6245F">
      <w:pPr>
        <w:pStyle w:val="Legenda"/>
      </w:pPr>
      <w:bookmarkStart w:id="1157" w:name="_Toc215424496"/>
      <w:bookmarkStart w:id="1158" w:name="_Toc215443566"/>
      <w:r w:rsidRPr="007B6B84">
        <w:t xml:space="preserve">Figura </w:t>
      </w:r>
      <w:fldSimple w:instr=" SEQ Figura \* ARABIC ">
        <w:r w:rsidR="00CE3F9E" w:rsidRPr="007B6B84">
          <w:t>49</w:t>
        </w:r>
      </w:fldSimple>
      <w:r w:rsidRPr="007B6B84">
        <w:t xml:space="preserve">: Pistão 1 – Comparação entre as </w:t>
      </w:r>
      <w:proofErr w:type="spellStart"/>
      <w:r w:rsidRPr="007B6B84">
        <w:t>FTs</w:t>
      </w:r>
      <w:bookmarkEnd w:id="1157"/>
      <w:bookmarkEnd w:id="1158"/>
      <w:proofErr w:type="spellEnd"/>
    </w:p>
    <w:p w14:paraId="3797331B" w14:textId="77777777" w:rsidR="00B6245F" w:rsidRPr="007B6B84" w:rsidRDefault="00B6245F" w:rsidP="00B6245F"/>
    <w:p w14:paraId="3E906F58" w14:textId="77777777" w:rsidR="00B6245F" w:rsidRPr="007B6B84" w:rsidRDefault="00B6245F" w:rsidP="00B6245F">
      <w:pPr>
        <w:keepNext/>
        <w:spacing w:line="360" w:lineRule="auto"/>
        <w:jc w:val="center"/>
      </w:pPr>
      <w:r w:rsidRPr="00091E0D">
        <w:rPr>
          <w:noProof/>
        </w:rPr>
        <w:lastRenderedPageBreak/>
        <w:drawing>
          <wp:inline distT="0" distB="0" distL="0" distR="0" wp14:anchorId="09734218" wp14:editId="25BB423A">
            <wp:extent cx="4503600" cy="2237649"/>
            <wp:effectExtent l="0" t="0" r="0" b="0"/>
            <wp:docPr id="1199354852"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66"/>
                    <a:stretch>
                      <a:fillRect/>
                    </a:stretch>
                  </pic:blipFill>
                  <pic:spPr>
                    <a:xfrm>
                      <a:off x="0" y="0"/>
                      <a:ext cx="4503600" cy="2237649"/>
                    </a:xfrm>
                    <a:prstGeom prst="rect">
                      <a:avLst/>
                    </a:prstGeom>
                  </pic:spPr>
                </pic:pic>
              </a:graphicData>
            </a:graphic>
          </wp:inline>
        </w:drawing>
      </w:r>
    </w:p>
    <w:p w14:paraId="460C6952" w14:textId="74FD6478" w:rsidR="00B6245F" w:rsidRPr="007B6B84" w:rsidRDefault="00B6245F" w:rsidP="00B6245F">
      <w:pPr>
        <w:pStyle w:val="Legenda"/>
      </w:pPr>
      <w:bookmarkStart w:id="1159" w:name="_Toc215424497"/>
      <w:bookmarkStart w:id="1160" w:name="_Toc215443567"/>
      <w:r w:rsidRPr="007B6B84">
        <w:t xml:space="preserve">Figura </w:t>
      </w:r>
      <w:fldSimple w:instr=" SEQ Figura \* ARABIC ">
        <w:r w:rsidR="00CE3F9E" w:rsidRPr="007B6B84">
          <w:t>50</w:t>
        </w:r>
      </w:fldSimple>
      <w:r w:rsidRPr="007B6B84">
        <w:t>: Pistão 1 – Erro ao longo do tempo</w:t>
      </w:r>
      <w:bookmarkEnd w:id="1159"/>
      <w:bookmarkEnd w:id="1160"/>
    </w:p>
    <w:p w14:paraId="65314D46" w14:textId="77777777" w:rsidR="00B6245F" w:rsidRPr="007B6B84" w:rsidRDefault="00B6245F" w:rsidP="00B6245F">
      <w:r w:rsidRPr="007B6B84">
        <w:tab/>
      </w:r>
    </w:p>
    <w:p w14:paraId="2F6E5225" w14:textId="77777777" w:rsidR="00B6245F" w:rsidRPr="007B6B84" w:rsidRDefault="00B6245F" w:rsidP="00B6245F"/>
    <w:p w14:paraId="36521582" w14:textId="77777777" w:rsidR="00B6245F" w:rsidRPr="007B6B84" w:rsidRDefault="00B6245F" w:rsidP="00B6245F">
      <w:pPr>
        <w:keepNext/>
        <w:jc w:val="center"/>
      </w:pPr>
      <w:r w:rsidRPr="00091E0D">
        <w:rPr>
          <w:noProof/>
        </w:rPr>
        <w:drawing>
          <wp:inline distT="0" distB="0" distL="0" distR="0" wp14:anchorId="1BE864B1" wp14:editId="32069F80">
            <wp:extent cx="5760000" cy="2903812"/>
            <wp:effectExtent l="0" t="0" r="0" b="0"/>
            <wp:docPr id="1696301126"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1126" name="Imagem 1" descr="Gráfico, Gráfico de linhas&#10;&#10;O conteúdo gerado por IA pode estar incorreto."/>
                    <pic:cNvPicPr/>
                  </pic:nvPicPr>
                  <pic:blipFill>
                    <a:blip r:embed="rId67"/>
                    <a:stretch>
                      <a:fillRect/>
                    </a:stretch>
                  </pic:blipFill>
                  <pic:spPr>
                    <a:xfrm>
                      <a:off x="0" y="0"/>
                      <a:ext cx="5760000" cy="2903812"/>
                    </a:xfrm>
                    <a:prstGeom prst="rect">
                      <a:avLst/>
                    </a:prstGeom>
                  </pic:spPr>
                </pic:pic>
              </a:graphicData>
            </a:graphic>
          </wp:inline>
        </w:drawing>
      </w:r>
    </w:p>
    <w:p w14:paraId="060FDB52" w14:textId="0D42D015" w:rsidR="00B6245F" w:rsidRPr="007B6B84" w:rsidRDefault="00B6245F" w:rsidP="00B6245F">
      <w:pPr>
        <w:pStyle w:val="Legenda"/>
      </w:pPr>
      <w:bookmarkStart w:id="1161" w:name="_Toc215424498"/>
      <w:bookmarkStart w:id="1162" w:name="_Toc215443568"/>
      <w:r w:rsidRPr="007B6B84">
        <w:t xml:space="preserve">Figura </w:t>
      </w:r>
      <w:fldSimple w:instr=" SEQ Figura \* ARABIC ">
        <w:r w:rsidR="00CE3F9E" w:rsidRPr="007B6B84">
          <w:t>51</w:t>
        </w:r>
      </w:fldSimple>
      <w:r w:rsidRPr="007B6B84">
        <w:t xml:space="preserve">: Pistão 2 – Comparação entre as </w:t>
      </w:r>
      <w:proofErr w:type="spellStart"/>
      <w:r w:rsidRPr="007B6B84">
        <w:t>FTs</w:t>
      </w:r>
      <w:bookmarkEnd w:id="1161"/>
      <w:bookmarkEnd w:id="1162"/>
      <w:proofErr w:type="spellEnd"/>
    </w:p>
    <w:p w14:paraId="295D8A05" w14:textId="77777777" w:rsidR="00B6245F" w:rsidRPr="007B6B84" w:rsidRDefault="00B6245F" w:rsidP="00B6245F"/>
    <w:p w14:paraId="0484A242" w14:textId="77777777" w:rsidR="00B6245F" w:rsidRPr="007B6B84" w:rsidRDefault="00B6245F" w:rsidP="00B6245F">
      <w:pPr>
        <w:keepNext/>
        <w:jc w:val="center"/>
      </w:pPr>
      <w:r w:rsidRPr="00091E0D">
        <w:rPr>
          <w:noProof/>
        </w:rPr>
        <w:drawing>
          <wp:inline distT="0" distB="0" distL="0" distR="0" wp14:anchorId="66160FD4" wp14:editId="7B81AA2F">
            <wp:extent cx="4503600" cy="2280348"/>
            <wp:effectExtent l="0" t="0" r="0" b="5715"/>
            <wp:docPr id="801394787"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94787" name="Imagem 1" descr="Gráfico, Histograma&#10;&#10;O conteúdo gerado por IA pode estar incorreto."/>
                    <pic:cNvPicPr/>
                  </pic:nvPicPr>
                  <pic:blipFill>
                    <a:blip r:embed="rId68"/>
                    <a:stretch>
                      <a:fillRect/>
                    </a:stretch>
                  </pic:blipFill>
                  <pic:spPr>
                    <a:xfrm>
                      <a:off x="0" y="0"/>
                      <a:ext cx="4503600" cy="2280348"/>
                    </a:xfrm>
                    <a:prstGeom prst="rect">
                      <a:avLst/>
                    </a:prstGeom>
                  </pic:spPr>
                </pic:pic>
              </a:graphicData>
            </a:graphic>
          </wp:inline>
        </w:drawing>
      </w:r>
    </w:p>
    <w:p w14:paraId="6F51798B" w14:textId="582537FD" w:rsidR="00B6245F" w:rsidRPr="007B6B84" w:rsidRDefault="00B6245F" w:rsidP="00B6245F">
      <w:pPr>
        <w:pStyle w:val="Legenda"/>
      </w:pPr>
      <w:bookmarkStart w:id="1163" w:name="_Toc215424499"/>
      <w:bookmarkStart w:id="1164" w:name="_Toc215443569"/>
      <w:r w:rsidRPr="007B6B84">
        <w:t xml:space="preserve">Figura </w:t>
      </w:r>
      <w:fldSimple w:instr=" SEQ Figura \* ARABIC ">
        <w:r w:rsidR="00CE3F9E" w:rsidRPr="007B6B84">
          <w:t>52</w:t>
        </w:r>
      </w:fldSimple>
      <w:r w:rsidRPr="007B6B84">
        <w:t>: Pistão 2 – Erro ao longo do tempo</w:t>
      </w:r>
      <w:bookmarkEnd w:id="1163"/>
      <w:bookmarkEnd w:id="1164"/>
    </w:p>
    <w:p w14:paraId="23B0B2D9" w14:textId="77777777" w:rsidR="00B6245F" w:rsidRPr="007B6B84" w:rsidRDefault="00B6245F" w:rsidP="00B6245F"/>
    <w:p w14:paraId="4CC9F14B" w14:textId="77777777" w:rsidR="00B6245F" w:rsidRPr="007B6B84" w:rsidRDefault="00B6245F" w:rsidP="00B6245F"/>
    <w:p w14:paraId="7A3AA881" w14:textId="77777777" w:rsidR="00B6245F" w:rsidRPr="007B6B84" w:rsidRDefault="00B6245F" w:rsidP="00B6245F">
      <w:pPr>
        <w:keepNext/>
        <w:jc w:val="center"/>
      </w:pPr>
      <w:r w:rsidRPr="00091E0D">
        <w:rPr>
          <w:noProof/>
        </w:rPr>
        <w:drawing>
          <wp:inline distT="0" distB="0" distL="0" distR="0" wp14:anchorId="3E18CF41" wp14:editId="58D3BB04">
            <wp:extent cx="4503600" cy="2257510"/>
            <wp:effectExtent l="0" t="0" r="0" b="0"/>
            <wp:docPr id="67410170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69"/>
                    <a:stretch>
                      <a:fillRect/>
                    </a:stretch>
                  </pic:blipFill>
                  <pic:spPr>
                    <a:xfrm>
                      <a:off x="0" y="0"/>
                      <a:ext cx="4503600" cy="2257510"/>
                    </a:xfrm>
                    <a:prstGeom prst="rect">
                      <a:avLst/>
                    </a:prstGeom>
                  </pic:spPr>
                </pic:pic>
              </a:graphicData>
            </a:graphic>
          </wp:inline>
        </w:drawing>
      </w:r>
    </w:p>
    <w:p w14:paraId="375F4A09" w14:textId="7B69CB1A" w:rsidR="00B6245F" w:rsidRPr="007B6B84" w:rsidRDefault="00B6245F" w:rsidP="00B6245F">
      <w:pPr>
        <w:pStyle w:val="Legenda"/>
      </w:pPr>
      <w:bookmarkStart w:id="1165" w:name="_Toc215424500"/>
      <w:bookmarkStart w:id="1166" w:name="_Toc215443570"/>
      <w:r w:rsidRPr="007B6B84">
        <w:t xml:space="preserve">Figura </w:t>
      </w:r>
      <w:fldSimple w:instr=" SEQ Figura \* ARABIC ">
        <w:r w:rsidR="00CE3F9E" w:rsidRPr="007B6B84">
          <w:t>53</w:t>
        </w:r>
      </w:fldSimple>
      <w:r w:rsidRPr="007B6B84">
        <w:t xml:space="preserve">: Pistão 3 – Comparação entre as </w:t>
      </w:r>
      <w:proofErr w:type="spellStart"/>
      <w:r w:rsidRPr="007B6B84">
        <w:t>FTs</w:t>
      </w:r>
      <w:bookmarkEnd w:id="1165"/>
      <w:bookmarkEnd w:id="1166"/>
      <w:proofErr w:type="spellEnd"/>
    </w:p>
    <w:p w14:paraId="5DA807C5" w14:textId="77777777" w:rsidR="00B6245F" w:rsidRPr="007B6B84" w:rsidRDefault="00B6245F" w:rsidP="00B6245F"/>
    <w:p w14:paraId="123EFBDE" w14:textId="77777777" w:rsidR="00B6245F" w:rsidRPr="007B6B84" w:rsidRDefault="00B6245F" w:rsidP="00B6245F">
      <w:pPr>
        <w:keepNext/>
        <w:jc w:val="center"/>
      </w:pPr>
      <w:r w:rsidRPr="00091E0D">
        <w:rPr>
          <w:noProof/>
        </w:rPr>
        <w:drawing>
          <wp:inline distT="0" distB="0" distL="0" distR="0" wp14:anchorId="4DBA7074" wp14:editId="0478F07B">
            <wp:extent cx="4503600" cy="2228714"/>
            <wp:effectExtent l="0" t="0" r="0" b="635"/>
            <wp:docPr id="676029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70"/>
                    <a:stretch>
                      <a:fillRect/>
                    </a:stretch>
                  </pic:blipFill>
                  <pic:spPr>
                    <a:xfrm>
                      <a:off x="0" y="0"/>
                      <a:ext cx="4503600" cy="2228714"/>
                    </a:xfrm>
                    <a:prstGeom prst="rect">
                      <a:avLst/>
                    </a:prstGeom>
                  </pic:spPr>
                </pic:pic>
              </a:graphicData>
            </a:graphic>
          </wp:inline>
        </w:drawing>
      </w:r>
    </w:p>
    <w:p w14:paraId="15512B53" w14:textId="6B1347DD" w:rsidR="00B6245F" w:rsidRPr="007B6B84" w:rsidRDefault="00B6245F" w:rsidP="00B6245F">
      <w:pPr>
        <w:pStyle w:val="Legenda"/>
      </w:pPr>
      <w:bookmarkStart w:id="1167" w:name="_Toc215424501"/>
      <w:bookmarkStart w:id="1168" w:name="_Toc215443571"/>
      <w:r w:rsidRPr="007B6B84">
        <w:t xml:space="preserve">Figura </w:t>
      </w:r>
      <w:fldSimple w:instr=" SEQ Figura \* ARABIC ">
        <w:r w:rsidR="00CE3F9E" w:rsidRPr="007B6B84">
          <w:t>54</w:t>
        </w:r>
      </w:fldSimple>
      <w:r w:rsidRPr="007B6B84">
        <w:t>: Pistão 3 – Erro ao longo do tempo</w:t>
      </w:r>
      <w:bookmarkEnd w:id="1167"/>
      <w:bookmarkEnd w:id="1168"/>
    </w:p>
    <w:p w14:paraId="65F7C10D" w14:textId="77777777" w:rsidR="00B6245F" w:rsidRPr="007B6B84" w:rsidRDefault="00B6245F" w:rsidP="00B6245F"/>
    <w:p w14:paraId="6CB60EE0" w14:textId="77777777" w:rsidR="00B6245F" w:rsidRPr="007B6B84" w:rsidRDefault="00B6245F" w:rsidP="00B6245F">
      <w:pPr>
        <w:keepNext/>
        <w:jc w:val="center"/>
      </w:pPr>
      <w:r w:rsidRPr="00091E0D">
        <w:rPr>
          <w:noProof/>
        </w:rPr>
        <w:drawing>
          <wp:inline distT="0" distB="0" distL="0" distR="0" wp14:anchorId="2EAE4619" wp14:editId="6EC3F563">
            <wp:extent cx="5760000" cy="2854282"/>
            <wp:effectExtent l="0" t="0" r="0" b="3810"/>
            <wp:docPr id="1228470223"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71"/>
                    <a:stretch>
                      <a:fillRect/>
                    </a:stretch>
                  </pic:blipFill>
                  <pic:spPr>
                    <a:xfrm>
                      <a:off x="0" y="0"/>
                      <a:ext cx="5760000" cy="2854282"/>
                    </a:xfrm>
                    <a:prstGeom prst="rect">
                      <a:avLst/>
                    </a:prstGeom>
                  </pic:spPr>
                </pic:pic>
              </a:graphicData>
            </a:graphic>
          </wp:inline>
        </w:drawing>
      </w:r>
    </w:p>
    <w:p w14:paraId="1F658A95" w14:textId="646A06F7" w:rsidR="00B6245F" w:rsidRPr="007B6B84" w:rsidRDefault="00B6245F" w:rsidP="00B6245F">
      <w:pPr>
        <w:pStyle w:val="Legenda"/>
      </w:pPr>
      <w:bookmarkStart w:id="1169" w:name="_Toc215424502"/>
      <w:bookmarkStart w:id="1170" w:name="_Toc215443572"/>
      <w:r w:rsidRPr="007B6B84">
        <w:t xml:space="preserve">Figura </w:t>
      </w:r>
      <w:fldSimple w:instr=" SEQ Figura \* ARABIC ">
        <w:r w:rsidR="00CE3F9E" w:rsidRPr="007B6B84">
          <w:t>55</w:t>
        </w:r>
      </w:fldSimple>
      <w:r w:rsidRPr="007B6B84">
        <w:t xml:space="preserve">: Pistão 4 – Comparação entre as </w:t>
      </w:r>
      <w:proofErr w:type="spellStart"/>
      <w:r w:rsidRPr="007B6B84">
        <w:t>FTs</w:t>
      </w:r>
      <w:bookmarkEnd w:id="1169"/>
      <w:bookmarkEnd w:id="1170"/>
      <w:proofErr w:type="spellEnd"/>
    </w:p>
    <w:p w14:paraId="15823C7D" w14:textId="77777777" w:rsidR="00B6245F" w:rsidRPr="007B6B84" w:rsidRDefault="00B6245F" w:rsidP="00B6245F">
      <w:pPr>
        <w:pStyle w:val="Legenda"/>
      </w:pPr>
    </w:p>
    <w:p w14:paraId="40575064" w14:textId="77777777" w:rsidR="00B6245F" w:rsidRPr="007B6B84" w:rsidRDefault="00B6245F" w:rsidP="00B6245F">
      <w:pPr>
        <w:keepNext/>
        <w:jc w:val="center"/>
      </w:pPr>
      <w:r w:rsidRPr="00091E0D">
        <w:rPr>
          <w:noProof/>
        </w:rPr>
        <w:lastRenderedPageBreak/>
        <w:drawing>
          <wp:inline distT="0" distB="0" distL="0" distR="0" wp14:anchorId="6EA9BBAA" wp14:editId="00916DC2">
            <wp:extent cx="4503600" cy="2267439"/>
            <wp:effectExtent l="0" t="0" r="0" b="0"/>
            <wp:docPr id="575681882"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72"/>
                    <a:stretch>
                      <a:fillRect/>
                    </a:stretch>
                  </pic:blipFill>
                  <pic:spPr>
                    <a:xfrm>
                      <a:off x="0" y="0"/>
                      <a:ext cx="4503600" cy="2267439"/>
                    </a:xfrm>
                    <a:prstGeom prst="rect">
                      <a:avLst/>
                    </a:prstGeom>
                  </pic:spPr>
                </pic:pic>
              </a:graphicData>
            </a:graphic>
          </wp:inline>
        </w:drawing>
      </w:r>
    </w:p>
    <w:p w14:paraId="70B3E304" w14:textId="64882330" w:rsidR="00B6245F" w:rsidRPr="007B6B84" w:rsidRDefault="00B6245F" w:rsidP="00B6245F">
      <w:pPr>
        <w:pStyle w:val="Legenda"/>
      </w:pPr>
      <w:bookmarkStart w:id="1171" w:name="_Toc215424503"/>
      <w:bookmarkStart w:id="1172" w:name="_Toc215443573"/>
      <w:r w:rsidRPr="007B6B84">
        <w:t xml:space="preserve">Figura </w:t>
      </w:r>
      <w:fldSimple w:instr=" SEQ Figura \* ARABIC ">
        <w:r w:rsidR="00CE3F9E" w:rsidRPr="007B6B84">
          <w:t>56</w:t>
        </w:r>
      </w:fldSimple>
      <w:r w:rsidRPr="007B6B84">
        <w:t>: Pistão 4 – Erro ao longo do tempo</w:t>
      </w:r>
      <w:bookmarkEnd w:id="1171"/>
      <w:bookmarkEnd w:id="1172"/>
    </w:p>
    <w:p w14:paraId="401916BA" w14:textId="77777777" w:rsidR="00B6245F" w:rsidRPr="007B6B84" w:rsidRDefault="00B6245F" w:rsidP="00B6245F"/>
    <w:p w14:paraId="1D89A43B" w14:textId="77777777" w:rsidR="00B6245F" w:rsidRPr="007B6B84" w:rsidRDefault="00B6245F" w:rsidP="00B6245F">
      <w:pPr>
        <w:keepNext/>
        <w:jc w:val="center"/>
      </w:pPr>
      <w:r w:rsidRPr="00091E0D">
        <w:rPr>
          <w:noProof/>
        </w:rPr>
        <w:drawing>
          <wp:inline distT="0" distB="0" distL="0" distR="0" wp14:anchorId="662C6ED6" wp14:editId="51A4ECE5">
            <wp:extent cx="5760000" cy="2854282"/>
            <wp:effectExtent l="0" t="0" r="0" b="3810"/>
            <wp:docPr id="38966253"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73"/>
                    <a:stretch>
                      <a:fillRect/>
                    </a:stretch>
                  </pic:blipFill>
                  <pic:spPr>
                    <a:xfrm>
                      <a:off x="0" y="0"/>
                      <a:ext cx="5760000" cy="2854282"/>
                    </a:xfrm>
                    <a:prstGeom prst="rect">
                      <a:avLst/>
                    </a:prstGeom>
                  </pic:spPr>
                </pic:pic>
              </a:graphicData>
            </a:graphic>
          </wp:inline>
        </w:drawing>
      </w:r>
    </w:p>
    <w:p w14:paraId="446E29ED" w14:textId="3C203D44" w:rsidR="00B6245F" w:rsidRPr="007B6B84" w:rsidRDefault="00B6245F" w:rsidP="00B6245F">
      <w:pPr>
        <w:pStyle w:val="Legenda"/>
      </w:pPr>
      <w:bookmarkStart w:id="1173" w:name="_Toc215424504"/>
      <w:bookmarkStart w:id="1174" w:name="_Toc215443574"/>
      <w:r w:rsidRPr="007B6B84">
        <w:t xml:space="preserve">Figura </w:t>
      </w:r>
      <w:fldSimple w:instr=" SEQ Figura \* ARABIC ">
        <w:r w:rsidR="00CE3F9E" w:rsidRPr="007B6B84">
          <w:t>57</w:t>
        </w:r>
      </w:fldSimple>
      <w:r w:rsidRPr="007B6B84">
        <w:t xml:space="preserve">: Pistão 5 – Comparação entre as </w:t>
      </w:r>
      <w:proofErr w:type="spellStart"/>
      <w:r w:rsidRPr="007B6B84">
        <w:t>FTs</w:t>
      </w:r>
      <w:bookmarkEnd w:id="1173"/>
      <w:bookmarkEnd w:id="1174"/>
      <w:proofErr w:type="spellEnd"/>
    </w:p>
    <w:p w14:paraId="514B2F4E" w14:textId="77777777" w:rsidR="00B6245F" w:rsidRPr="007B6B84" w:rsidRDefault="00B6245F" w:rsidP="00B6245F">
      <w:pPr>
        <w:pStyle w:val="Legenda"/>
      </w:pPr>
    </w:p>
    <w:p w14:paraId="4C62A4BE" w14:textId="77777777" w:rsidR="00B6245F" w:rsidRPr="007B6B84" w:rsidRDefault="00B6245F" w:rsidP="00B6245F">
      <w:pPr>
        <w:keepNext/>
        <w:jc w:val="center"/>
      </w:pPr>
      <w:r w:rsidRPr="00091E0D">
        <w:rPr>
          <w:noProof/>
        </w:rPr>
        <w:drawing>
          <wp:inline distT="0" distB="0" distL="0" distR="0" wp14:anchorId="3F20FABD" wp14:editId="6F3FED90">
            <wp:extent cx="4503600" cy="2258999"/>
            <wp:effectExtent l="0" t="0" r="0" b="8255"/>
            <wp:docPr id="1016748794"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74"/>
                    <a:stretch>
                      <a:fillRect/>
                    </a:stretch>
                  </pic:blipFill>
                  <pic:spPr>
                    <a:xfrm>
                      <a:off x="0" y="0"/>
                      <a:ext cx="4503600" cy="2258999"/>
                    </a:xfrm>
                    <a:prstGeom prst="rect">
                      <a:avLst/>
                    </a:prstGeom>
                  </pic:spPr>
                </pic:pic>
              </a:graphicData>
            </a:graphic>
          </wp:inline>
        </w:drawing>
      </w:r>
    </w:p>
    <w:p w14:paraId="7F56EBF4" w14:textId="0AA1EE67" w:rsidR="00B6245F" w:rsidRPr="007B6B84" w:rsidRDefault="00B6245F" w:rsidP="00B6245F">
      <w:pPr>
        <w:pStyle w:val="Legenda"/>
      </w:pPr>
      <w:bookmarkStart w:id="1175" w:name="_Toc215424505"/>
      <w:bookmarkStart w:id="1176" w:name="_Toc215443575"/>
      <w:r w:rsidRPr="007B6B84">
        <w:t xml:space="preserve">Figura </w:t>
      </w:r>
      <w:fldSimple w:instr=" SEQ Figura \* ARABIC ">
        <w:r w:rsidR="00CE3F9E" w:rsidRPr="007B6B84">
          <w:t>58</w:t>
        </w:r>
      </w:fldSimple>
      <w:r w:rsidRPr="007B6B84">
        <w:t>: Pistão 5 – Erro ao longo do tempo</w:t>
      </w:r>
      <w:bookmarkEnd w:id="1175"/>
      <w:bookmarkEnd w:id="1176"/>
    </w:p>
    <w:p w14:paraId="44A6F52A" w14:textId="77777777" w:rsidR="00B6245F" w:rsidRPr="007B6B84" w:rsidRDefault="00B6245F" w:rsidP="00B6245F">
      <w:pPr>
        <w:pStyle w:val="Legenda"/>
      </w:pPr>
    </w:p>
    <w:p w14:paraId="54181A1B" w14:textId="77777777" w:rsidR="00B6245F" w:rsidRPr="007B6B84" w:rsidRDefault="00B6245F" w:rsidP="00B6245F">
      <w:pPr>
        <w:keepNext/>
        <w:jc w:val="center"/>
      </w:pPr>
      <w:r w:rsidRPr="00091E0D">
        <w:rPr>
          <w:noProof/>
        </w:rPr>
        <w:lastRenderedPageBreak/>
        <w:drawing>
          <wp:inline distT="0" distB="0" distL="0" distR="0" wp14:anchorId="0289A367" wp14:editId="754E6415">
            <wp:extent cx="5760000" cy="2896192"/>
            <wp:effectExtent l="0" t="0" r="0" b="0"/>
            <wp:docPr id="55787753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75"/>
                    <a:stretch>
                      <a:fillRect/>
                    </a:stretch>
                  </pic:blipFill>
                  <pic:spPr>
                    <a:xfrm>
                      <a:off x="0" y="0"/>
                      <a:ext cx="5760000" cy="2896192"/>
                    </a:xfrm>
                    <a:prstGeom prst="rect">
                      <a:avLst/>
                    </a:prstGeom>
                  </pic:spPr>
                </pic:pic>
              </a:graphicData>
            </a:graphic>
          </wp:inline>
        </w:drawing>
      </w:r>
    </w:p>
    <w:p w14:paraId="3BAE7372" w14:textId="57653A91" w:rsidR="00B6245F" w:rsidRPr="007B6B84" w:rsidRDefault="00B6245F" w:rsidP="00B6245F">
      <w:pPr>
        <w:pStyle w:val="Legenda"/>
      </w:pPr>
      <w:bookmarkStart w:id="1177" w:name="_Toc215424506"/>
      <w:bookmarkStart w:id="1178" w:name="_Toc215443576"/>
      <w:r w:rsidRPr="007B6B84">
        <w:t xml:space="preserve">Figura </w:t>
      </w:r>
      <w:fldSimple w:instr=" SEQ Figura \* ARABIC ">
        <w:r w:rsidR="00CE3F9E" w:rsidRPr="007B6B84">
          <w:t>59</w:t>
        </w:r>
      </w:fldSimple>
      <w:r w:rsidRPr="007B6B84">
        <w:t xml:space="preserve">: Pistão 6 – Comparação entre as </w:t>
      </w:r>
      <w:proofErr w:type="spellStart"/>
      <w:r w:rsidRPr="007B6B84">
        <w:t>FTs</w:t>
      </w:r>
      <w:bookmarkEnd w:id="1177"/>
      <w:bookmarkEnd w:id="1178"/>
      <w:proofErr w:type="spellEnd"/>
    </w:p>
    <w:p w14:paraId="2E8FBCFF" w14:textId="77777777" w:rsidR="00B6245F" w:rsidRPr="007B6B84" w:rsidRDefault="00B6245F" w:rsidP="00B6245F">
      <w:pPr>
        <w:pStyle w:val="Legenda"/>
      </w:pPr>
    </w:p>
    <w:p w14:paraId="5B5261A5" w14:textId="77777777" w:rsidR="00B6245F" w:rsidRPr="007B6B84" w:rsidRDefault="00B6245F" w:rsidP="00B6245F">
      <w:pPr>
        <w:keepNext/>
        <w:jc w:val="center"/>
      </w:pPr>
      <w:r w:rsidRPr="00091E0D">
        <w:rPr>
          <w:noProof/>
        </w:rPr>
        <w:drawing>
          <wp:inline distT="0" distB="0" distL="0" distR="0" wp14:anchorId="5B626647" wp14:editId="68FA8AE1">
            <wp:extent cx="4503600" cy="2260488"/>
            <wp:effectExtent l="0" t="0" r="0" b="6985"/>
            <wp:docPr id="76873600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76"/>
                    <a:stretch>
                      <a:fillRect/>
                    </a:stretch>
                  </pic:blipFill>
                  <pic:spPr>
                    <a:xfrm>
                      <a:off x="0" y="0"/>
                      <a:ext cx="4503600" cy="2260488"/>
                    </a:xfrm>
                    <a:prstGeom prst="rect">
                      <a:avLst/>
                    </a:prstGeom>
                  </pic:spPr>
                </pic:pic>
              </a:graphicData>
            </a:graphic>
          </wp:inline>
        </w:drawing>
      </w:r>
    </w:p>
    <w:p w14:paraId="0278DD13" w14:textId="746121A1" w:rsidR="00B6245F" w:rsidRPr="007B6B84" w:rsidRDefault="00B6245F" w:rsidP="00B6245F">
      <w:pPr>
        <w:pStyle w:val="Legenda"/>
      </w:pPr>
      <w:bookmarkStart w:id="1179" w:name="_Toc215424507"/>
      <w:bookmarkStart w:id="1180" w:name="_Toc215443577"/>
      <w:r w:rsidRPr="007B6B84">
        <w:t xml:space="preserve">Figura </w:t>
      </w:r>
      <w:fldSimple w:instr=" SEQ Figura \* ARABIC ">
        <w:r w:rsidR="00CE3F9E" w:rsidRPr="007B6B84">
          <w:t>60</w:t>
        </w:r>
      </w:fldSimple>
      <w:r w:rsidRPr="007B6B84">
        <w:t>: Pistão 6 – Erro ao longo do tempo</w:t>
      </w:r>
      <w:bookmarkEnd w:id="1179"/>
      <w:bookmarkEnd w:id="1180"/>
    </w:p>
    <w:p w14:paraId="71C5C51E" w14:textId="77777777" w:rsidR="00B6245F" w:rsidRPr="007B6B84" w:rsidRDefault="00B6245F" w:rsidP="00B6245F"/>
    <w:p w14:paraId="4B27F7FA" w14:textId="77777777" w:rsidR="00B6245F" w:rsidRPr="007B6B84" w:rsidRDefault="00B6245F" w:rsidP="00B6245F">
      <w:pPr>
        <w:spacing w:line="360" w:lineRule="auto"/>
        <w:ind w:firstLine="567"/>
        <w:jc w:val="both"/>
      </w:pPr>
      <w:r w:rsidRPr="007B6B84">
        <w:t xml:space="preserve">Dessa forma, a combinação entre o método clássico de Ziegler–Nichols e a identificação numérica pelo </w:t>
      </w:r>
      <w:r w:rsidRPr="007B6B84">
        <w:rPr>
          <w:i/>
          <w:iCs/>
        </w:rPr>
        <w:t xml:space="preserve">System </w:t>
      </w:r>
      <w:proofErr w:type="spellStart"/>
      <w:r w:rsidRPr="007B6B84">
        <w:rPr>
          <w:i/>
          <w:iCs/>
        </w:rPr>
        <w:t>Identification</w:t>
      </w:r>
      <w:proofErr w:type="spellEnd"/>
      <w:r w:rsidRPr="007B6B84">
        <w:rPr>
          <w:i/>
          <w:iCs/>
        </w:rPr>
        <w:t xml:space="preserve"> Toolbox</w:t>
      </w:r>
      <w:r w:rsidRPr="007B6B84">
        <w:t xml:space="preserve"> permitiu obter modelos representativos e coerentes com o comportamento real dos atuadores, possibilitando a definição precisa dos ganhos de controle aplicados nos ensaios em bancada.</w:t>
      </w:r>
    </w:p>
    <w:p w14:paraId="576107C3" w14:textId="77777777" w:rsidR="00B6245F" w:rsidRDefault="00B6245F" w:rsidP="00B6245F">
      <w:pPr>
        <w:spacing w:line="360" w:lineRule="auto"/>
        <w:ind w:firstLine="567"/>
        <w:jc w:val="both"/>
      </w:pPr>
      <w:r w:rsidRPr="007B6B84">
        <w:t>Funções de transferência obtidas de primeira ordem em malha fechada</w:t>
      </w:r>
    </w:p>
    <w:tbl>
      <w:tblPr>
        <w:tblW w:w="8720" w:type="dxa"/>
        <w:jc w:val="center"/>
        <w:tblLayout w:type="fixed"/>
        <w:tblLook w:val="0000" w:firstRow="0" w:lastRow="0" w:firstColumn="0" w:lastColumn="0" w:noHBand="0" w:noVBand="0"/>
      </w:tblPr>
      <w:tblGrid>
        <w:gridCol w:w="7655"/>
        <w:gridCol w:w="1065"/>
      </w:tblGrid>
      <w:tr w:rsidR="003C4BC9" w14:paraId="0EB8D773" w14:textId="77777777" w:rsidTr="006A46DE">
        <w:trPr>
          <w:trHeight w:val="532"/>
          <w:jc w:val="center"/>
        </w:trPr>
        <w:tc>
          <w:tcPr>
            <w:tcW w:w="7655" w:type="dxa"/>
            <w:vAlign w:val="center"/>
          </w:tcPr>
          <w:p w14:paraId="2EC01DCB" w14:textId="5065E8A0" w:rsidR="003C4BC9" w:rsidRPr="003C4BC9" w:rsidRDefault="00000000" w:rsidP="003C4BC9">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tc>
        <w:tc>
          <w:tcPr>
            <w:tcW w:w="1065" w:type="dxa"/>
            <w:vAlign w:val="center"/>
          </w:tcPr>
          <w:p w14:paraId="1B43AFB8" w14:textId="77777777" w:rsidR="003C4BC9" w:rsidRDefault="003C4BC9" w:rsidP="003C4BC9">
            <w:pPr>
              <w:pStyle w:val="Equao"/>
            </w:pPr>
          </w:p>
        </w:tc>
      </w:tr>
      <w:tr w:rsidR="003C4BC9" w14:paraId="6238B06B" w14:textId="77777777" w:rsidTr="006A46DE">
        <w:trPr>
          <w:trHeight w:val="532"/>
          <w:jc w:val="center"/>
        </w:trPr>
        <w:tc>
          <w:tcPr>
            <w:tcW w:w="7655" w:type="dxa"/>
            <w:vAlign w:val="center"/>
          </w:tcPr>
          <w:p w14:paraId="56B660FD" w14:textId="1205D4BE"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tc>
        <w:tc>
          <w:tcPr>
            <w:tcW w:w="1065" w:type="dxa"/>
            <w:vAlign w:val="center"/>
          </w:tcPr>
          <w:p w14:paraId="2DB3B522" w14:textId="77777777" w:rsidR="003C4BC9" w:rsidRDefault="003C4BC9" w:rsidP="006A46DE">
            <w:pPr>
              <w:pStyle w:val="Equao"/>
            </w:pPr>
          </w:p>
        </w:tc>
      </w:tr>
    </w:tbl>
    <w:p w14:paraId="33D4D542" w14:textId="77777777" w:rsidR="003C4BC9" w:rsidRPr="007B6B84" w:rsidRDefault="003C4BC9" w:rsidP="003C4BC9"/>
    <w:tbl>
      <w:tblPr>
        <w:tblW w:w="8720" w:type="dxa"/>
        <w:jc w:val="center"/>
        <w:tblLayout w:type="fixed"/>
        <w:tblLook w:val="0000" w:firstRow="0" w:lastRow="0" w:firstColumn="0" w:lastColumn="0" w:noHBand="0" w:noVBand="0"/>
      </w:tblPr>
      <w:tblGrid>
        <w:gridCol w:w="7655"/>
        <w:gridCol w:w="1065"/>
      </w:tblGrid>
      <w:tr w:rsidR="003C4BC9" w14:paraId="4218300D" w14:textId="77777777" w:rsidTr="006A46DE">
        <w:trPr>
          <w:trHeight w:val="532"/>
          <w:jc w:val="center"/>
        </w:trPr>
        <w:tc>
          <w:tcPr>
            <w:tcW w:w="7655" w:type="dxa"/>
            <w:vAlign w:val="center"/>
          </w:tcPr>
          <w:p w14:paraId="07061D65" w14:textId="40C4A6D2"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r>
                  <m:rPr>
                    <m:sty m:val="p"/>
                  </m:rPr>
                  <w:rPr>
                    <w:rFonts w:ascii="Cambria Math" w:hAnsi="Cambria Math"/>
                  </w:rPr>
                  <w:br/>
                </m:r>
              </m:oMath>
            </m:oMathPara>
          </w:p>
        </w:tc>
        <w:tc>
          <w:tcPr>
            <w:tcW w:w="1065" w:type="dxa"/>
            <w:vAlign w:val="center"/>
          </w:tcPr>
          <w:p w14:paraId="10A26C0F" w14:textId="77777777" w:rsidR="003C4BC9" w:rsidRDefault="003C4BC9" w:rsidP="006A46DE">
            <w:pPr>
              <w:pStyle w:val="Equao"/>
            </w:pPr>
          </w:p>
        </w:tc>
      </w:tr>
      <w:tr w:rsidR="003C4BC9" w14:paraId="001F0146" w14:textId="77777777" w:rsidTr="006A46DE">
        <w:trPr>
          <w:trHeight w:val="532"/>
          <w:jc w:val="center"/>
        </w:trPr>
        <w:tc>
          <w:tcPr>
            <w:tcW w:w="7655" w:type="dxa"/>
            <w:vAlign w:val="center"/>
          </w:tcPr>
          <w:p w14:paraId="34F829D5" w14:textId="574D9EDA"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r>
                  <m:rPr>
                    <m:sty m:val="p"/>
                  </m:rPr>
                  <w:rPr>
                    <w:rFonts w:ascii="Cambria Math" w:hAnsi="Cambria Math"/>
                  </w:rPr>
                  <w:br/>
                </m:r>
              </m:oMath>
            </m:oMathPara>
          </w:p>
        </w:tc>
        <w:tc>
          <w:tcPr>
            <w:tcW w:w="1065" w:type="dxa"/>
            <w:vAlign w:val="center"/>
          </w:tcPr>
          <w:p w14:paraId="2F699251" w14:textId="77777777" w:rsidR="003C4BC9" w:rsidRDefault="003C4BC9" w:rsidP="006A46DE">
            <w:pPr>
              <w:pStyle w:val="Equao"/>
            </w:pPr>
          </w:p>
        </w:tc>
      </w:tr>
      <w:tr w:rsidR="003C4BC9" w14:paraId="39A87E18" w14:textId="77777777" w:rsidTr="006A46DE">
        <w:trPr>
          <w:trHeight w:val="532"/>
          <w:jc w:val="center"/>
        </w:trPr>
        <w:tc>
          <w:tcPr>
            <w:tcW w:w="7655" w:type="dxa"/>
            <w:vAlign w:val="center"/>
          </w:tcPr>
          <w:p w14:paraId="408097B9" w14:textId="27BF3359"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r>
                  <m:rPr>
                    <m:sty m:val="p"/>
                  </m:rPr>
                  <w:rPr>
                    <w:rFonts w:ascii="Cambria Math" w:hAnsi="Cambria Math"/>
                  </w:rPr>
                  <w:br/>
                </m:r>
              </m:oMath>
            </m:oMathPara>
          </w:p>
        </w:tc>
        <w:tc>
          <w:tcPr>
            <w:tcW w:w="1065" w:type="dxa"/>
            <w:vAlign w:val="center"/>
          </w:tcPr>
          <w:p w14:paraId="20495E04" w14:textId="77777777" w:rsidR="003C4BC9" w:rsidRDefault="003C4BC9" w:rsidP="006A46DE">
            <w:pPr>
              <w:pStyle w:val="Equao"/>
            </w:pPr>
          </w:p>
        </w:tc>
      </w:tr>
      <w:tr w:rsidR="003C4BC9" w14:paraId="5DD61876" w14:textId="77777777" w:rsidTr="006A46DE">
        <w:trPr>
          <w:trHeight w:val="532"/>
          <w:jc w:val="center"/>
        </w:trPr>
        <w:tc>
          <w:tcPr>
            <w:tcW w:w="7655" w:type="dxa"/>
            <w:vAlign w:val="center"/>
          </w:tcPr>
          <w:p w14:paraId="0FFA32DE" w14:textId="2C547ACF" w:rsidR="003C4BC9" w:rsidRPr="003C4BC9" w:rsidRDefault="00000000" w:rsidP="006A46DE">
            <w:pPr>
              <w:rPr>
                <w:rFonts w:ascii="Cambria Math" w:hAnsi="Cambria Math"/>
                <w:oMath/>
              </w:rPr>
            </w:pP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oMath>
            </m:oMathPara>
          </w:p>
        </w:tc>
        <w:tc>
          <w:tcPr>
            <w:tcW w:w="1065" w:type="dxa"/>
            <w:vAlign w:val="center"/>
          </w:tcPr>
          <w:p w14:paraId="0C7E2174" w14:textId="77777777" w:rsidR="003C4BC9" w:rsidRDefault="003C4BC9" w:rsidP="006A46DE">
            <w:pPr>
              <w:pStyle w:val="Equao"/>
            </w:pPr>
          </w:p>
        </w:tc>
      </w:tr>
    </w:tbl>
    <w:p w14:paraId="1DD02945" w14:textId="77777777" w:rsidR="00B6245F" w:rsidRPr="007B6B84" w:rsidRDefault="00B6245F" w:rsidP="00B6245F">
      <w:pPr>
        <w:pStyle w:val="subsub"/>
        <w:rPr>
          <w:noProof w:val="0"/>
          <w:lang w:val="pt-BR"/>
        </w:rPr>
      </w:pPr>
      <w:bookmarkStart w:id="1181" w:name="_Toc215453040"/>
      <w:r w:rsidRPr="007B6B84">
        <w:rPr>
          <w:noProof w:val="0"/>
          <w:lang w:val="pt-BR"/>
        </w:rPr>
        <w:t>FASE 3 - sintonia do controle pid.</w:t>
      </w:r>
      <w:bookmarkEnd w:id="1181"/>
    </w:p>
    <w:p w14:paraId="55CC0439" w14:textId="77777777" w:rsidR="00B6245F" w:rsidRPr="007B6B84" w:rsidRDefault="00B6245F" w:rsidP="00B6245F">
      <w:pPr>
        <w:spacing w:line="360" w:lineRule="auto"/>
        <w:ind w:firstLine="567"/>
        <w:jc w:val="both"/>
        <w:rPr>
          <w:snapToGrid w:val="0"/>
        </w:rPr>
      </w:pPr>
      <w:r w:rsidRPr="007B6B84">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Pr="007B6B84">
        <w:rPr>
          <w:snapToGrid w:val="0"/>
        </w:rPr>
        <w:t xml:space="preserve"> identificadas, a malha foi aberta em simulação para possibilitar a sintonia individual dos controladores. </w:t>
      </w:r>
    </w:p>
    <w:p w14:paraId="0ECAD57A" w14:textId="77777777" w:rsidR="00B6245F" w:rsidRDefault="00B6245F" w:rsidP="00B6245F">
      <w:pPr>
        <w:spacing w:line="360" w:lineRule="auto"/>
        <w:ind w:firstLine="567"/>
        <w:jc w:val="both"/>
        <w:rPr>
          <w:snapToGrid w:val="0"/>
        </w:rPr>
      </w:pPr>
      <w:r w:rsidRPr="007B6B84">
        <w:rPr>
          <w:snapToGrid w:val="0"/>
        </w:rPr>
        <w:t>Considerando que as respostas experimentais haviam sido obtidas em malha fechada com realimentação unitária, a relação utilizada para determinar o modelo de malha aberta foi dada por:</w:t>
      </w:r>
    </w:p>
    <w:tbl>
      <w:tblPr>
        <w:tblW w:w="8720" w:type="dxa"/>
        <w:jc w:val="center"/>
        <w:tblLayout w:type="fixed"/>
        <w:tblLook w:val="0000" w:firstRow="0" w:lastRow="0" w:firstColumn="0" w:lastColumn="0" w:noHBand="0" w:noVBand="0"/>
      </w:tblPr>
      <w:tblGrid>
        <w:gridCol w:w="7655"/>
        <w:gridCol w:w="1065"/>
      </w:tblGrid>
      <w:tr w:rsidR="003C4BC9" w14:paraId="77195511" w14:textId="77777777" w:rsidTr="006A46DE">
        <w:trPr>
          <w:trHeight w:val="532"/>
          <w:jc w:val="center"/>
        </w:trPr>
        <w:tc>
          <w:tcPr>
            <w:tcW w:w="7655" w:type="dxa"/>
            <w:vAlign w:val="center"/>
          </w:tcPr>
          <w:p w14:paraId="0217EC7B" w14:textId="4EE3634B"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tc>
        <w:tc>
          <w:tcPr>
            <w:tcW w:w="1065" w:type="dxa"/>
            <w:vAlign w:val="center"/>
          </w:tcPr>
          <w:p w14:paraId="6AD7E281" w14:textId="77777777" w:rsidR="003C4BC9" w:rsidRDefault="003C4BC9" w:rsidP="003C4BC9">
            <w:pPr>
              <w:pStyle w:val="Equao"/>
            </w:pPr>
          </w:p>
        </w:tc>
      </w:tr>
    </w:tbl>
    <w:p w14:paraId="5824F947" w14:textId="77777777" w:rsidR="00B6245F" w:rsidRPr="007B6B84" w:rsidRDefault="00B6245F" w:rsidP="00B6245F">
      <w:pPr>
        <w:spacing w:line="360" w:lineRule="auto"/>
        <w:jc w:val="both"/>
        <w:rPr>
          <w:snapToGrid w:val="0"/>
        </w:rPr>
      </w:pPr>
      <w:r w:rsidRPr="007B6B84">
        <w:rPr>
          <w:snapToGrid w:val="0"/>
        </w:rPr>
        <w:t xml:space="preserve">onde </w:t>
      </w:r>
      <m:oMath>
        <m:r>
          <w:rPr>
            <w:rFonts w:ascii="Cambria Math" w:hAnsi="Cambria Math"/>
            <w:snapToGrid w:val="0"/>
          </w:rPr>
          <m:t>T(s)</m:t>
        </m:r>
      </m:oMath>
      <w:r w:rsidRPr="007B6B84">
        <w:rPr>
          <w:snapToGrid w:val="0"/>
        </w:rPr>
        <w:t xml:space="preserve"> 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B84">
        <w:rPr>
          <w:snapToGrid w:val="0"/>
        </w:rPr>
        <w:t xml:space="preserve"> é o ganho proporcional aplicado durante o ensaio.</w:t>
      </w:r>
    </w:p>
    <w:p w14:paraId="1D7BFE06" w14:textId="77777777" w:rsidR="00B6245F" w:rsidRDefault="00B6245F" w:rsidP="00B6245F">
      <w:pPr>
        <w:spacing w:line="360" w:lineRule="auto"/>
        <w:ind w:firstLine="708"/>
        <w:jc w:val="both"/>
        <w:rPr>
          <w:snapToGrid w:val="0"/>
        </w:rPr>
      </w:pPr>
      <w:r w:rsidRPr="007B6B84">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7B6B84">
        <w:rPr>
          <w:snapToGrid w:val="0"/>
        </w:rPr>
        <w:t>, obtendo-se:</w:t>
      </w:r>
    </w:p>
    <w:tbl>
      <w:tblPr>
        <w:tblW w:w="8720" w:type="dxa"/>
        <w:jc w:val="center"/>
        <w:tblLayout w:type="fixed"/>
        <w:tblLook w:val="0000" w:firstRow="0" w:lastRow="0" w:firstColumn="0" w:lastColumn="0" w:noHBand="0" w:noVBand="0"/>
      </w:tblPr>
      <w:tblGrid>
        <w:gridCol w:w="7655"/>
        <w:gridCol w:w="1065"/>
      </w:tblGrid>
      <w:tr w:rsidR="003C4BC9" w14:paraId="0A674D83" w14:textId="77777777" w:rsidTr="006A46DE">
        <w:trPr>
          <w:trHeight w:val="532"/>
          <w:jc w:val="center"/>
        </w:trPr>
        <w:tc>
          <w:tcPr>
            <w:tcW w:w="7655" w:type="dxa"/>
            <w:vAlign w:val="center"/>
          </w:tcPr>
          <w:p w14:paraId="3A745CD4" w14:textId="22CAF51D"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tc>
        <w:tc>
          <w:tcPr>
            <w:tcW w:w="1065" w:type="dxa"/>
            <w:vAlign w:val="center"/>
          </w:tcPr>
          <w:p w14:paraId="1D1A0610" w14:textId="77777777" w:rsidR="003C4BC9" w:rsidRDefault="003C4BC9" w:rsidP="003C4BC9">
            <w:pPr>
              <w:pStyle w:val="Equao"/>
            </w:pPr>
          </w:p>
        </w:tc>
      </w:tr>
    </w:tbl>
    <w:p w14:paraId="28F48774" w14:textId="77777777" w:rsidR="00B6245F" w:rsidRPr="007B6B84" w:rsidRDefault="00B6245F" w:rsidP="00B6245F">
      <w:pPr>
        <w:spacing w:line="360" w:lineRule="auto"/>
        <w:ind w:firstLine="708"/>
        <w:jc w:val="both"/>
        <w:rPr>
          <w:snapToGrid w:val="0"/>
        </w:rPr>
      </w:pPr>
      <w:r w:rsidRPr="007B6B84">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7B6B84">
        <w:rPr>
          <w:snapToGrid w:val="0"/>
        </w:rPr>
        <w:t>obtidas, os controladores foram sintonizados individualmente utilizando o comando pidtune do MATLAB.</w:t>
      </w:r>
    </w:p>
    <w:p w14:paraId="47FD2796" w14:textId="77777777" w:rsidR="00B6245F" w:rsidRPr="007B6B84" w:rsidRDefault="00B6245F" w:rsidP="00B6245F">
      <w:pPr>
        <w:spacing w:line="360" w:lineRule="auto"/>
        <w:ind w:firstLine="708"/>
        <w:jc w:val="both"/>
        <w:rPr>
          <w:snapToGrid w:val="0"/>
        </w:rPr>
      </w:pPr>
      <w:r w:rsidRPr="007B6B84">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7B6B84">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7B6B84">
        <w:rPr>
          <w:snapToGrid w:val="0"/>
        </w:rPr>
        <w:t>, os controladores PID resultantes apresentaram constantes de tempo de malha fechada semelhantes, aproximando os tempos de subida e de acomodação.</w:t>
      </w:r>
    </w:p>
    <w:p w14:paraId="55E4730B" w14:textId="77777777" w:rsidR="00B6245F" w:rsidRDefault="00B6245F" w:rsidP="00B6245F">
      <w:pPr>
        <w:spacing w:line="360" w:lineRule="auto"/>
        <w:ind w:firstLine="708"/>
        <w:jc w:val="both"/>
        <w:rPr>
          <w:snapToGrid w:val="0"/>
        </w:rPr>
      </w:pPr>
      <w:r w:rsidRPr="007B6B84">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7B6B84">
        <w:rPr>
          <w:snapToGrid w:val="0"/>
        </w:rPr>
        <w:t>de cada pistão, fechando-se as respectivas malhas conforme:</w:t>
      </w:r>
    </w:p>
    <w:tbl>
      <w:tblPr>
        <w:tblW w:w="8720" w:type="dxa"/>
        <w:jc w:val="center"/>
        <w:tblLayout w:type="fixed"/>
        <w:tblLook w:val="0000" w:firstRow="0" w:lastRow="0" w:firstColumn="0" w:lastColumn="0" w:noHBand="0" w:noVBand="0"/>
      </w:tblPr>
      <w:tblGrid>
        <w:gridCol w:w="7655"/>
        <w:gridCol w:w="1065"/>
      </w:tblGrid>
      <w:tr w:rsidR="003C4BC9" w14:paraId="5A751B6A" w14:textId="77777777" w:rsidTr="006A46DE">
        <w:trPr>
          <w:trHeight w:val="532"/>
          <w:jc w:val="center"/>
        </w:trPr>
        <w:tc>
          <w:tcPr>
            <w:tcW w:w="7655" w:type="dxa"/>
            <w:vAlign w:val="center"/>
          </w:tcPr>
          <w:p w14:paraId="25155259" w14:textId="7782FBB9"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tc>
        <w:tc>
          <w:tcPr>
            <w:tcW w:w="1065" w:type="dxa"/>
            <w:vAlign w:val="center"/>
          </w:tcPr>
          <w:p w14:paraId="3E04D53B" w14:textId="77777777" w:rsidR="003C4BC9" w:rsidRDefault="003C4BC9" w:rsidP="006A46DE">
            <w:pPr>
              <w:pStyle w:val="Equao"/>
            </w:pPr>
          </w:p>
        </w:tc>
      </w:tr>
    </w:tbl>
    <w:p w14:paraId="7C8D718A" w14:textId="77777777" w:rsidR="00B6245F" w:rsidRPr="007B6B84" w:rsidRDefault="00B6245F" w:rsidP="00B6245F">
      <w:pPr>
        <w:spacing w:line="360" w:lineRule="auto"/>
        <w:ind w:firstLine="708"/>
        <w:jc w:val="both"/>
        <w:rPr>
          <w:snapToGrid w:val="0"/>
        </w:rPr>
      </w:pPr>
      <w:r w:rsidRPr="007B6B84">
        <w:rPr>
          <w:snapToGrid w:val="0"/>
        </w:rPr>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Pr="007B6B84">
        <w:rPr>
          <w:snapToGrid w:val="0"/>
        </w:rPr>
        <w:t xml:space="preserve"> foram comparadas no mesmo gráfico para avaliar o alinhamento temporal e garantir sobressinal desprezível.</w:t>
      </w:r>
    </w:p>
    <w:p w14:paraId="5949BF01" w14:textId="77777777" w:rsidR="00B6245F" w:rsidRPr="007B6B84" w:rsidRDefault="00B6245F" w:rsidP="00B6245F">
      <w:pPr>
        <w:keepNext/>
        <w:spacing w:line="360" w:lineRule="auto"/>
        <w:jc w:val="center"/>
      </w:pPr>
      <w:r w:rsidRPr="00091E0D">
        <w:rPr>
          <w:noProof/>
        </w:rPr>
        <w:lastRenderedPageBreak/>
        <w:drawing>
          <wp:inline distT="0" distB="0" distL="0" distR="0" wp14:anchorId="6EAED8D0" wp14:editId="44C0A62A">
            <wp:extent cx="5760085" cy="2905760"/>
            <wp:effectExtent l="0" t="0" r="0" b="8890"/>
            <wp:docPr id="62216568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77"/>
                    <a:stretch>
                      <a:fillRect/>
                    </a:stretch>
                  </pic:blipFill>
                  <pic:spPr>
                    <a:xfrm>
                      <a:off x="0" y="0"/>
                      <a:ext cx="5760085" cy="2905760"/>
                    </a:xfrm>
                    <a:prstGeom prst="rect">
                      <a:avLst/>
                    </a:prstGeom>
                  </pic:spPr>
                </pic:pic>
              </a:graphicData>
            </a:graphic>
          </wp:inline>
        </w:drawing>
      </w:r>
    </w:p>
    <w:p w14:paraId="7D317D93" w14:textId="14D1C3E1" w:rsidR="00B6245F" w:rsidRPr="007B6B84" w:rsidRDefault="00B6245F" w:rsidP="00B6245F">
      <w:pPr>
        <w:pStyle w:val="Legenda"/>
      </w:pPr>
      <w:bookmarkStart w:id="1182" w:name="_Toc215424508"/>
      <w:bookmarkStart w:id="1183" w:name="_Toc215443578"/>
      <w:r w:rsidRPr="007B6B84">
        <w:t xml:space="preserve">Figura </w:t>
      </w:r>
      <w:fldSimple w:instr=" SEQ Figura \* ARABIC ">
        <w:r w:rsidR="00CE3F9E" w:rsidRPr="007B6B84">
          <w:t>61</w:t>
        </w:r>
      </w:fldSimple>
      <w:r w:rsidRPr="007B6B84">
        <w:t>: Resultado Obtido – Curva 6 Pistões Sobrepostas para Comparação</w:t>
      </w:r>
      <w:bookmarkEnd w:id="1182"/>
      <w:bookmarkEnd w:id="1183"/>
    </w:p>
    <w:p w14:paraId="6EAB660A" w14:textId="77777777" w:rsidR="00B6245F" w:rsidRPr="007B6B84" w:rsidRDefault="00B6245F" w:rsidP="00B6245F">
      <w:pPr>
        <w:spacing w:line="360" w:lineRule="auto"/>
        <w:jc w:val="both"/>
        <w:rPr>
          <w:snapToGrid w:val="0"/>
        </w:rPr>
      </w:pPr>
    </w:p>
    <w:p w14:paraId="40766E5E" w14:textId="77777777" w:rsidR="00B6245F" w:rsidRPr="007B6B84" w:rsidRDefault="00B6245F" w:rsidP="00B6245F">
      <w:pPr>
        <w:spacing w:line="360" w:lineRule="auto"/>
        <w:ind w:firstLine="708"/>
        <w:jc w:val="both"/>
        <w:rPr>
          <w:snapToGrid w:val="0"/>
        </w:rPr>
      </w:pPr>
      <w:r w:rsidRPr="007B6B84">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7B6B84">
        <w:rPr>
          <w:snapToGrid w:val="0"/>
        </w:rPr>
        <w:t xml:space="preserve"> para reduzir diferenças residuais de atraso e tempo de acomodação entre os canais.</w:t>
      </w:r>
    </w:p>
    <w:p w14:paraId="1A74D2CF" w14:textId="77777777" w:rsidR="00B6245F" w:rsidRPr="007B6B84" w:rsidRDefault="00B6245F" w:rsidP="00B6245F">
      <w:pPr>
        <w:spacing w:line="360" w:lineRule="auto"/>
        <w:ind w:firstLine="708"/>
        <w:jc w:val="both"/>
        <w:rPr>
          <w:snapToGrid w:val="0"/>
        </w:rPr>
      </w:pPr>
      <w:r w:rsidRPr="007B6B84">
        <w:rPr>
          <w:snapToGrid w:val="0"/>
        </w:rPr>
        <w:t xml:space="preserve">Por fim, a validação dos controladores foi realizada no </w:t>
      </w:r>
      <w:proofErr w:type="spellStart"/>
      <w:r w:rsidRPr="007B6B84">
        <w:rPr>
          <w:i/>
          <w:iCs/>
          <w:snapToGrid w:val="0"/>
        </w:rPr>
        <w:t>Control</w:t>
      </w:r>
      <w:proofErr w:type="spellEnd"/>
      <w:r w:rsidRPr="007B6B84">
        <w:rPr>
          <w:i/>
          <w:iCs/>
          <w:snapToGrid w:val="0"/>
        </w:rPr>
        <w:t xml:space="preserve"> System Designer</w:t>
      </w:r>
      <w:r w:rsidRPr="007B6B84">
        <w:rPr>
          <w:snapToGrid w:val="0"/>
        </w:rPr>
        <w:t>, confirmando o atendimento aos critérios de rastreamento de referência e estabilidade definidos no projeto.</w:t>
      </w:r>
    </w:p>
    <w:p w14:paraId="0EC80DB1" w14:textId="77777777" w:rsidR="00B6245F" w:rsidRPr="007B6B84" w:rsidRDefault="00B6245F" w:rsidP="00B6245F">
      <w:pPr>
        <w:spacing w:line="360" w:lineRule="auto"/>
        <w:jc w:val="both"/>
        <w:rPr>
          <w:snapToGrid w:val="0"/>
        </w:rPr>
      </w:pPr>
    </w:p>
    <w:p w14:paraId="2BC20583" w14:textId="77777777" w:rsidR="00B6245F" w:rsidRPr="007B6B84" w:rsidRDefault="00B6245F" w:rsidP="00B6245F">
      <w:pPr>
        <w:keepNext/>
        <w:spacing w:line="360" w:lineRule="auto"/>
        <w:jc w:val="center"/>
      </w:pPr>
      <w:r w:rsidRPr="00091E0D">
        <w:rPr>
          <w:noProof/>
          <w:snapToGrid w:val="0"/>
        </w:rPr>
        <w:drawing>
          <wp:inline distT="0" distB="0" distL="0" distR="0" wp14:anchorId="2DB363D0" wp14:editId="386AD572">
            <wp:extent cx="3962723" cy="3157160"/>
            <wp:effectExtent l="0" t="0" r="0" b="5715"/>
            <wp:docPr id="46099729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7299" name="Imagem 1" descr="Interface gráfica do usuário&#10;&#10;O conteúdo gerado por IA pode estar incorreto."/>
                    <pic:cNvPicPr/>
                  </pic:nvPicPr>
                  <pic:blipFill>
                    <a:blip r:embed="rId78"/>
                    <a:stretch>
                      <a:fillRect/>
                    </a:stretch>
                  </pic:blipFill>
                  <pic:spPr>
                    <a:xfrm>
                      <a:off x="0" y="0"/>
                      <a:ext cx="3966247" cy="3159968"/>
                    </a:xfrm>
                    <a:prstGeom prst="rect">
                      <a:avLst/>
                    </a:prstGeom>
                  </pic:spPr>
                </pic:pic>
              </a:graphicData>
            </a:graphic>
          </wp:inline>
        </w:drawing>
      </w:r>
    </w:p>
    <w:p w14:paraId="4D5A2DA2" w14:textId="3912D7B0" w:rsidR="00B6245F" w:rsidRPr="007B6B84" w:rsidRDefault="00B6245F" w:rsidP="00B6245F">
      <w:pPr>
        <w:pStyle w:val="Legenda"/>
        <w:rPr>
          <w:snapToGrid w:val="0"/>
        </w:rPr>
      </w:pPr>
      <w:bookmarkStart w:id="1184" w:name="_Toc215424509"/>
      <w:bookmarkStart w:id="1185" w:name="_Toc215443579"/>
      <w:r w:rsidRPr="007B6B84">
        <w:t xml:space="preserve">Figura </w:t>
      </w:r>
      <w:fldSimple w:instr=" SEQ Figura \* ARABIC ">
        <w:r w:rsidR="00CE3F9E" w:rsidRPr="007B6B84">
          <w:t>62</w:t>
        </w:r>
      </w:fldSimple>
      <w:r w:rsidRPr="007B6B84">
        <w:t>: Especificações do Design</w:t>
      </w:r>
      <w:bookmarkEnd w:id="1184"/>
      <w:bookmarkEnd w:id="1185"/>
    </w:p>
    <w:p w14:paraId="17957ECA" w14:textId="77777777" w:rsidR="00B6245F" w:rsidRPr="007B6B84" w:rsidRDefault="00B6245F" w:rsidP="00B6245F">
      <w:pPr>
        <w:keepNext/>
        <w:jc w:val="center"/>
      </w:pPr>
      <w:r w:rsidRPr="00091E0D">
        <w:rPr>
          <w:noProof/>
        </w:rPr>
        <w:lastRenderedPageBreak/>
        <w:drawing>
          <wp:inline distT="0" distB="0" distL="0" distR="0" wp14:anchorId="303DFECF" wp14:editId="556519B9">
            <wp:extent cx="3645226" cy="2259630"/>
            <wp:effectExtent l="0" t="0" r="0" b="7620"/>
            <wp:docPr id="1139629061"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79"/>
                    <a:stretch>
                      <a:fillRect/>
                    </a:stretch>
                  </pic:blipFill>
                  <pic:spPr>
                    <a:xfrm>
                      <a:off x="0" y="0"/>
                      <a:ext cx="3660797" cy="2269282"/>
                    </a:xfrm>
                    <a:prstGeom prst="rect">
                      <a:avLst/>
                    </a:prstGeom>
                  </pic:spPr>
                </pic:pic>
              </a:graphicData>
            </a:graphic>
          </wp:inline>
        </w:drawing>
      </w:r>
      <w:r w:rsidRPr="00091E0D">
        <w:rPr>
          <w:noProof/>
        </w:rPr>
        <w:drawing>
          <wp:inline distT="0" distB="0" distL="0" distR="0" wp14:anchorId="2298B5D6" wp14:editId="57848E3C">
            <wp:extent cx="3644900" cy="2281932"/>
            <wp:effectExtent l="0" t="0" r="0" b="4445"/>
            <wp:docPr id="2130370552"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80"/>
                    <a:stretch>
                      <a:fillRect/>
                    </a:stretch>
                  </pic:blipFill>
                  <pic:spPr>
                    <a:xfrm>
                      <a:off x="0" y="0"/>
                      <a:ext cx="3698252" cy="2315334"/>
                    </a:xfrm>
                    <a:prstGeom prst="rect">
                      <a:avLst/>
                    </a:prstGeom>
                  </pic:spPr>
                </pic:pic>
              </a:graphicData>
            </a:graphic>
          </wp:inline>
        </w:drawing>
      </w:r>
    </w:p>
    <w:p w14:paraId="5D2DC42D" w14:textId="43853693" w:rsidR="00B6245F" w:rsidRPr="007B6B84" w:rsidRDefault="00B6245F" w:rsidP="00B6245F">
      <w:pPr>
        <w:pStyle w:val="Legenda"/>
      </w:pPr>
      <w:bookmarkStart w:id="1186" w:name="_Toc215424510"/>
      <w:bookmarkStart w:id="1187" w:name="_Toc215443580"/>
      <w:r w:rsidRPr="007B6B84">
        <w:t xml:space="preserve">Figura </w:t>
      </w:r>
      <w:fldSimple w:instr=" SEQ Figura \* ARABIC ">
        <w:r w:rsidR="00CE3F9E" w:rsidRPr="007B6B84">
          <w:t>63</w:t>
        </w:r>
      </w:fldSimple>
      <w:r w:rsidRPr="007B6B84">
        <w:t>: Resultado Desejado</w:t>
      </w:r>
      <w:bookmarkEnd w:id="1186"/>
      <w:bookmarkEnd w:id="1187"/>
    </w:p>
    <w:p w14:paraId="3FCBE669" w14:textId="77777777" w:rsidR="00B6245F" w:rsidRPr="007B6B84" w:rsidRDefault="00B6245F" w:rsidP="00B6245F">
      <w:pPr>
        <w:jc w:val="center"/>
      </w:pPr>
    </w:p>
    <w:p w14:paraId="0C5331D9" w14:textId="77777777" w:rsidR="00B6245F" w:rsidRPr="007B6B84" w:rsidRDefault="00B6245F" w:rsidP="00B6245F">
      <w:pPr>
        <w:keepNext/>
        <w:spacing w:line="360" w:lineRule="auto"/>
      </w:pPr>
    </w:p>
    <w:p w14:paraId="6EAC144A" w14:textId="77777777" w:rsidR="00B6245F" w:rsidRPr="007B6B84" w:rsidRDefault="00B6245F" w:rsidP="00B6245F">
      <w:pPr>
        <w:spacing w:after="160" w:line="360" w:lineRule="auto"/>
        <w:ind w:firstLine="708"/>
        <w:jc w:val="both"/>
        <w:rPr>
          <w:snapToGrid w:val="0"/>
        </w:rPr>
      </w:pPr>
      <w:r w:rsidRPr="007B6B84">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7B6B84">
        <w:rPr>
          <w:snapToGrid w:val="0"/>
        </w:rPr>
        <w:t>, que durante a fase de aquisição, como citado anteriormente, resultou em respostas mais lineares.</w:t>
      </w:r>
    </w:p>
    <w:p w14:paraId="5A935F81" w14:textId="77777777" w:rsidR="00B6245F" w:rsidRDefault="00B6245F" w:rsidP="00B6245F">
      <w:pPr>
        <w:spacing w:after="160" w:line="360" w:lineRule="auto"/>
        <w:ind w:firstLine="708"/>
        <w:jc w:val="both"/>
        <w:rPr>
          <w:snapToGrid w:val="0"/>
        </w:rPr>
      </w:pPr>
      <w:r w:rsidRPr="007B6B84">
        <w:rPr>
          <w:snapToGrid w:val="0"/>
        </w:rPr>
        <w:t>Assim, a relação para abertura de malha passou a ser:</w:t>
      </w:r>
    </w:p>
    <w:tbl>
      <w:tblPr>
        <w:tblW w:w="8720" w:type="dxa"/>
        <w:jc w:val="center"/>
        <w:tblLayout w:type="fixed"/>
        <w:tblLook w:val="0000" w:firstRow="0" w:lastRow="0" w:firstColumn="0" w:lastColumn="0" w:noHBand="0" w:noVBand="0"/>
      </w:tblPr>
      <w:tblGrid>
        <w:gridCol w:w="7655"/>
        <w:gridCol w:w="1065"/>
      </w:tblGrid>
      <w:tr w:rsidR="003C4BC9" w14:paraId="1E5482CC" w14:textId="77777777" w:rsidTr="006A46DE">
        <w:trPr>
          <w:trHeight w:val="532"/>
          <w:jc w:val="center"/>
        </w:trPr>
        <w:tc>
          <w:tcPr>
            <w:tcW w:w="7655" w:type="dxa"/>
            <w:vAlign w:val="center"/>
          </w:tcPr>
          <w:p w14:paraId="07B821D0" w14:textId="25CC0490"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tc>
        <w:tc>
          <w:tcPr>
            <w:tcW w:w="1065" w:type="dxa"/>
            <w:vAlign w:val="center"/>
          </w:tcPr>
          <w:p w14:paraId="3DF5EB66" w14:textId="77777777" w:rsidR="003C4BC9" w:rsidRDefault="003C4BC9" w:rsidP="006A46DE">
            <w:pPr>
              <w:pStyle w:val="Equao"/>
            </w:pPr>
          </w:p>
        </w:tc>
      </w:tr>
    </w:tbl>
    <w:p w14:paraId="0B707671" w14:textId="77777777" w:rsidR="00B6245F" w:rsidRPr="007B6B84" w:rsidRDefault="00B6245F" w:rsidP="00B6245F">
      <w:pPr>
        <w:spacing w:line="360" w:lineRule="auto"/>
        <w:ind w:firstLine="708"/>
        <w:jc w:val="both"/>
        <w:rPr>
          <w:snapToGrid w:val="0"/>
        </w:rPr>
      </w:pPr>
      <w:r w:rsidRPr="007B6B84">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7B6B84">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7B6B84">
        <w:rPr>
          <w:snapToGrid w:val="0"/>
        </w:rPr>
        <w:t>, obtiveram-se respostas satisfatórias em todos os pistões, os quais atingiram o setpoint de forma praticamente sincronizada.</w:t>
      </w:r>
    </w:p>
    <w:p w14:paraId="747C82C6" w14:textId="77777777" w:rsidR="00B6245F" w:rsidRPr="007B6B84" w:rsidRDefault="00B6245F" w:rsidP="00B6245F">
      <w:pPr>
        <w:spacing w:line="360" w:lineRule="auto"/>
        <w:ind w:firstLine="708"/>
        <w:jc w:val="both"/>
        <w:rPr>
          <w:snapToGrid w:val="0"/>
        </w:rPr>
      </w:pPr>
      <w:r w:rsidRPr="007B6B84">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7B6B84">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7B6B84">
        <w:rPr>
          <w:snapToGrid w:val="0"/>
        </w:rPr>
        <w:t>.</w:t>
      </w:r>
    </w:p>
    <w:p w14:paraId="67B1C8D5" w14:textId="77777777" w:rsidR="00B6245F" w:rsidRPr="007B6B84" w:rsidRDefault="00B6245F" w:rsidP="00B6245F">
      <w:pPr>
        <w:keepNext/>
        <w:spacing w:after="160" w:line="360" w:lineRule="auto"/>
      </w:pPr>
      <w:r w:rsidRPr="00091E0D">
        <w:rPr>
          <w:noProof/>
          <w:snapToGrid w:val="0"/>
        </w:rPr>
        <w:lastRenderedPageBreak/>
        <w:drawing>
          <wp:inline distT="0" distB="0" distL="0" distR="0" wp14:anchorId="1351762E" wp14:editId="758B405E">
            <wp:extent cx="5760085" cy="2852420"/>
            <wp:effectExtent l="0" t="0" r="0" b="5080"/>
            <wp:docPr id="1965972993" name="Imagem 1"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2993" name="Imagem 1" descr="Gráfico, Gráfico de dispersão&#10;&#10;O conteúdo gerado por IA pode estar incorreto."/>
                    <pic:cNvPicPr/>
                  </pic:nvPicPr>
                  <pic:blipFill>
                    <a:blip r:embed="rId81"/>
                    <a:stretch>
                      <a:fillRect/>
                    </a:stretch>
                  </pic:blipFill>
                  <pic:spPr>
                    <a:xfrm>
                      <a:off x="0" y="0"/>
                      <a:ext cx="5760085" cy="2852420"/>
                    </a:xfrm>
                    <a:prstGeom prst="rect">
                      <a:avLst/>
                    </a:prstGeom>
                  </pic:spPr>
                </pic:pic>
              </a:graphicData>
            </a:graphic>
          </wp:inline>
        </w:drawing>
      </w:r>
    </w:p>
    <w:p w14:paraId="2A728A97" w14:textId="7369D827" w:rsidR="00B6245F" w:rsidRPr="007B6B84" w:rsidRDefault="00B6245F" w:rsidP="00B6245F">
      <w:pPr>
        <w:pStyle w:val="Legenda"/>
        <w:rPr>
          <w:snapToGrid w:val="0"/>
        </w:rPr>
      </w:pPr>
      <w:bookmarkStart w:id="1188" w:name="_Toc215424511"/>
      <w:bookmarkStart w:id="1189" w:name="_Toc215443581"/>
      <w:r w:rsidRPr="007B6B84">
        <w:t xml:space="preserve">Figura </w:t>
      </w:r>
      <w:fldSimple w:instr=" SEQ Figura \* ARABIC ">
        <w:r w:rsidR="00CE3F9E" w:rsidRPr="007B6B84">
          <w:t>64</w:t>
        </w:r>
      </w:fldSimple>
      <w:r w:rsidRPr="007B6B84">
        <w:t>: Resposta do ensaio</w:t>
      </w:r>
      <w:bookmarkEnd w:id="1188"/>
      <w:bookmarkEnd w:id="1189"/>
    </w:p>
    <w:p w14:paraId="073B9C53" w14:textId="77777777" w:rsidR="00B6245F" w:rsidRPr="007B6B84" w:rsidRDefault="00B6245F" w:rsidP="00B6245F">
      <w:pPr>
        <w:spacing w:line="360" w:lineRule="auto"/>
        <w:ind w:firstLine="708"/>
        <w:jc w:val="both"/>
        <w:rPr>
          <w:snapToGrid w:val="0"/>
        </w:rPr>
      </w:pPr>
    </w:p>
    <w:p w14:paraId="14E8CAFC" w14:textId="77777777" w:rsidR="00B6245F" w:rsidRDefault="00B6245F" w:rsidP="00B6245F">
      <w:pPr>
        <w:spacing w:line="360" w:lineRule="auto"/>
        <w:ind w:firstLine="708"/>
        <w:jc w:val="both"/>
        <w:rPr>
          <w:snapToGrid w:val="0"/>
        </w:rPr>
      </w:pPr>
      <w:r w:rsidRPr="007B6B84">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7B6B84">
        <w:rPr>
          <w:snapToGrid w:val="0"/>
        </w:rPr>
        <w:t xml:space="preserve"> como:</w:t>
      </w:r>
    </w:p>
    <w:tbl>
      <w:tblPr>
        <w:tblW w:w="8720" w:type="dxa"/>
        <w:jc w:val="center"/>
        <w:tblLayout w:type="fixed"/>
        <w:tblLook w:val="0000" w:firstRow="0" w:lastRow="0" w:firstColumn="0" w:lastColumn="0" w:noHBand="0" w:noVBand="0"/>
      </w:tblPr>
      <w:tblGrid>
        <w:gridCol w:w="7655"/>
        <w:gridCol w:w="1065"/>
      </w:tblGrid>
      <w:tr w:rsidR="003C4BC9" w14:paraId="2CCBC497" w14:textId="77777777" w:rsidTr="006A46DE">
        <w:trPr>
          <w:trHeight w:val="532"/>
          <w:jc w:val="center"/>
        </w:trPr>
        <w:tc>
          <w:tcPr>
            <w:tcW w:w="7655" w:type="dxa"/>
            <w:vAlign w:val="center"/>
          </w:tcPr>
          <w:p w14:paraId="5DB04FB9" w14:textId="468CE681"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tc>
        <w:tc>
          <w:tcPr>
            <w:tcW w:w="1065" w:type="dxa"/>
            <w:vAlign w:val="center"/>
          </w:tcPr>
          <w:p w14:paraId="4FEF5CE6" w14:textId="77777777" w:rsidR="003C4BC9" w:rsidRDefault="003C4BC9" w:rsidP="006A46DE">
            <w:pPr>
              <w:pStyle w:val="Equao"/>
            </w:pPr>
          </w:p>
        </w:tc>
      </w:tr>
    </w:tbl>
    <w:p w14:paraId="7AFACA0F" w14:textId="77777777" w:rsidR="00B6245F" w:rsidRDefault="00B6245F" w:rsidP="00B6245F">
      <w:pPr>
        <w:spacing w:line="360" w:lineRule="auto"/>
        <w:ind w:firstLine="708"/>
        <w:jc w:val="both"/>
        <w:rPr>
          <w:snapToGrid w:val="0"/>
        </w:rPr>
      </w:pPr>
      <w:r w:rsidRPr="007B6B84">
        <w:rPr>
          <w:snapToGrid w:val="0"/>
        </w:rPr>
        <w:t>A partir dessa configuração, todos os demais pistões foram ajustados de modo a reproduzir o comportamento dinâmico do Pistão 2, utilizando a relação:</w:t>
      </w:r>
    </w:p>
    <w:tbl>
      <w:tblPr>
        <w:tblW w:w="8720" w:type="dxa"/>
        <w:jc w:val="center"/>
        <w:tblLayout w:type="fixed"/>
        <w:tblLook w:val="0000" w:firstRow="0" w:lastRow="0" w:firstColumn="0" w:lastColumn="0" w:noHBand="0" w:noVBand="0"/>
      </w:tblPr>
      <w:tblGrid>
        <w:gridCol w:w="7655"/>
        <w:gridCol w:w="1065"/>
      </w:tblGrid>
      <w:tr w:rsidR="003C4BC9" w14:paraId="62022372" w14:textId="77777777" w:rsidTr="006A46DE">
        <w:trPr>
          <w:trHeight w:val="532"/>
          <w:jc w:val="center"/>
        </w:trPr>
        <w:tc>
          <w:tcPr>
            <w:tcW w:w="7655" w:type="dxa"/>
            <w:vAlign w:val="center"/>
          </w:tcPr>
          <w:p w14:paraId="002E47D5" w14:textId="11865005"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tc>
        <w:tc>
          <w:tcPr>
            <w:tcW w:w="1065" w:type="dxa"/>
            <w:vAlign w:val="center"/>
          </w:tcPr>
          <w:p w14:paraId="0A866CA1" w14:textId="77777777" w:rsidR="003C4BC9" w:rsidRDefault="003C4BC9" w:rsidP="006A46DE">
            <w:pPr>
              <w:pStyle w:val="Equao"/>
            </w:pPr>
          </w:p>
        </w:tc>
      </w:tr>
    </w:tbl>
    <w:p w14:paraId="1F9B6F6A" w14:textId="77777777" w:rsidR="00B6245F" w:rsidRPr="007B6B84" w:rsidRDefault="00B6245F" w:rsidP="00B6245F">
      <w:pPr>
        <w:spacing w:line="360" w:lineRule="auto"/>
        <w:ind w:firstLine="708"/>
        <w:jc w:val="both"/>
        <w:rPr>
          <w:snapToGrid w:val="0"/>
        </w:rPr>
      </w:pPr>
      <w:r w:rsidRPr="007B6B84">
        <w:rPr>
          <w:snapToGrid w:val="0"/>
        </w:rPr>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B84">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7B6B84">
        <w:rPr>
          <w:snapToGrid w:val="0"/>
        </w:rPr>
        <w:t>.</w:t>
      </w:r>
    </w:p>
    <w:p w14:paraId="290DF49A" w14:textId="77777777" w:rsidR="00B6245F" w:rsidRDefault="00B6245F" w:rsidP="00B6245F">
      <w:pPr>
        <w:spacing w:line="360" w:lineRule="auto"/>
        <w:jc w:val="both"/>
        <w:rPr>
          <w:snapToGrid w:val="0"/>
        </w:rPr>
      </w:pPr>
      <w:r w:rsidRPr="007B6B84">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B84">
        <w:rPr>
          <w:snapToGrid w:val="0"/>
        </w:rPr>
        <w:t>:</w:t>
      </w:r>
    </w:p>
    <w:tbl>
      <w:tblPr>
        <w:tblW w:w="8720" w:type="dxa"/>
        <w:jc w:val="center"/>
        <w:tblLayout w:type="fixed"/>
        <w:tblLook w:val="0000" w:firstRow="0" w:lastRow="0" w:firstColumn="0" w:lastColumn="0" w:noHBand="0" w:noVBand="0"/>
      </w:tblPr>
      <w:tblGrid>
        <w:gridCol w:w="7655"/>
        <w:gridCol w:w="1065"/>
      </w:tblGrid>
      <w:tr w:rsidR="003C4BC9" w14:paraId="4C6B5BA0" w14:textId="77777777" w:rsidTr="006A46DE">
        <w:trPr>
          <w:trHeight w:val="532"/>
          <w:jc w:val="center"/>
        </w:trPr>
        <w:tc>
          <w:tcPr>
            <w:tcW w:w="7655" w:type="dxa"/>
            <w:vAlign w:val="center"/>
          </w:tcPr>
          <w:p w14:paraId="6D1A5C1E" w14:textId="45013103" w:rsidR="003C4BC9" w:rsidRPr="003C4BC9" w:rsidRDefault="00000000" w:rsidP="003C4BC9">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tc>
        <w:tc>
          <w:tcPr>
            <w:tcW w:w="1065" w:type="dxa"/>
            <w:vAlign w:val="center"/>
          </w:tcPr>
          <w:p w14:paraId="274CE7F5" w14:textId="77777777" w:rsidR="003C4BC9" w:rsidRDefault="003C4BC9" w:rsidP="006A46DE">
            <w:pPr>
              <w:pStyle w:val="Equao"/>
            </w:pPr>
          </w:p>
        </w:tc>
      </w:tr>
    </w:tbl>
    <w:p w14:paraId="5EDB1C15" w14:textId="77777777" w:rsidR="00B6245F" w:rsidRPr="007B6B84" w:rsidRDefault="00B6245F" w:rsidP="00B6245F">
      <w:pPr>
        <w:spacing w:line="360" w:lineRule="auto"/>
        <w:jc w:val="both"/>
        <w:rPr>
          <w:snapToGrid w:val="0"/>
        </w:rPr>
      </w:pPr>
      <w:r w:rsidRPr="007B6B84">
        <w:rPr>
          <w:snapToGrid w:val="0"/>
        </w:rPr>
        <w:t xml:space="preserve">onde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B84">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B6B84">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B84">
        <w:rPr>
          <w:snapToGrid w:val="0"/>
        </w:rPr>
        <w:t>;</w:t>
      </w:r>
    </w:p>
    <w:p w14:paraId="16D13463" w14:textId="77777777" w:rsidR="00B6245F" w:rsidRPr="007B6B84" w:rsidRDefault="00B6245F" w:rsidP="00B6245F">
      <w:pPr>
        <w:spacing w:line="360" w:lineRule="auto"/>
        <w:ind w:firstLine="708"/>
        <w:jc w:val="both"/>
        <w:rPr>
          <w:snapToGrid w:val="0"/>
        </w:rPr>
      </w:pPr>
      <w:r w:rsidRPr="007B6B84">
        <w:rPr>
          <w:snapToGrid w:val="0"/>
        </w:rPr>
        <w:t>Essa metodologia garantiu que todos os atuadores seguissem o mesmo perfil de resposta de referência, promovendo sincronização entre os pistões.</w:t>
      </w:r>
    </w:p>
    <w:p w14:paraId="72D37CDF" w14:textId="77777777" w:rsidR="00B6245F" w:rsidRPr="007B6B84" w:rsidRDefault="00B6245F" w:rsidP="00B6245F">
      <w:pPr>
        <w:spacing w:line="360" w:lineRule="auto"/>
        <w:jc w:val="both"/>
        <w:rPr>
          <w:snapToGrid w:val="0"/>
        </w:rPr>
      </w:pPr>
      <w:r w:rsidRPr="007B6B84">
        <w:rPr>
          <w:snapToGrid w:val="0"/>
        </w:rPr>
        <w:t>Antes da sincronização, era possível observar pequenas diferenças entre o tempo de subida (</w:t>
      </w:r>
      <w:proofErr w:type="spellStart"/>
      <w:r w:rsidRPr="007B6B84">
        <w:rPr>
          <w:snapToGrid w:val="0"/>
        </w:rPr>
        <w:t>Tr</w:t>
      </w:r>
      <w:proofErr w:type="spellEnd"/>
      <w:r w:rsidRPr="007B6B84">
        <w:rPr>
          <w:snapToGrid w:val="0"/>
        </w:rPr>
        <w:t>) e o tempo de acomodação (</w:t>
      </w:r>
      <w:proofErr w:type="spellStart"/>
      <w:r w:rsidRPr="007B6B84">
        <w:rPr>
          <w:snapToGrid w:val="0"/>
        </w:rPr>
        <w:t>Ts</w:t>
      </w:r>
      <w:proofErr w:type="spellEnd"/>
      <w:r w:rsidRPr="007B6B84">
        <w:rPr>
          <w:snapToGrid w:val="0"/>
        </w:rPr>
        <w:t xml:space="preserve">) de cada pistão, além de variações de erro em regime permanente. </w:t>
      </w:r>
    </w:p>
    <w:p w14:paraId="366A7F15" w14:textId="77777777" w:rsidR="00B6245F" w:rsidRPr="007B6B84" w:rsidRDefault="00B6245F" w:rsidP="00B6245F">
      <w:pPr>
        <w:keepNext/>
        <w:spacing w:line="360" w:lineRule="auto"/>
        <w:jc w:val="center"/>
      </w:pPr>
      <w:r w:rsidRPr="00091E0D">
        <w:rPr>
          <w:noProof/>
          <w:snapToGrid w:val="0"/>
        </w:rPr>
        <w:lastRenderedPageBreak/>
        <w:drawing>
          <wp:inline distT="0" distB="0" distL="0" distR="0" wp14:anchorId="35AD2064" wp14:editId="4DC06EE6">
            <wp:extent cx="4500000" cy="2256697"/>
            <wp:effectExtent l="0" t="0" r="0" b="0"/>
            <wp:docPr id="756077458"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2E9A1D13" w14:textId="6B61CC58" w:rsidR="00B6245F" w:rsidRPr="007B6B84" w:rsidRDefault="00B6245F" w:rsidP="00B6245F">
      <w:pPr>
        <w:pStyle w:val="Legenda"/>
      </w:pPr>
      <w:bookmarkStart w:id="1190" w:name="_Toc215424512"/>
      <w:bookmarkStart w:id="1191" w:name="_Toc215443582"/>
      <w:r w:rsidRPr="007B6B84">
        <w:t xml:space="preserve">Figura </w:t>
      </w:r>
      <w:fldSimple w:instr=" SEQ Figura \* ARABIC ">
        <w:r w:rsidR="00CE3F9E" w:rsidRPr="007B6B84">
          <w:t>65</w:t>
        </w:r>
      </w:fldSimple>
      <w:r w:rsidRPr="007B6B84">
        <w:t>: Resposta antes da sincronização – Visão geral</w:t>
      </w:r>
      <w:bookmarkEnd w:id="1190"/>
      <w:bookmarkEnd w:id="1191"/>
    </w:p>
    <w:p w14:paraId="695A3093" w14:textId="77777777" w:rsidR="00B6245F" w:rsidRPr="007B6B84" w:rsidRDefault="00B6245F" w:rsidP="00B6245F"/>
    <w:p w14:paraId="44066CF7" w14:textId="77777777" w:rsidR="00B6245F" w:rsidRPr="007B6B84" w:rsidRDefault="00B6245F" w:rsidP="00B6245F">
      <w:pPr>
        <w:keepNext/>
        <w:spacing w:line="360" w:lineRule="auto"/>
        <w:jc w:val="center"/>
      </w:pPr>
      <w:r w:rsidRPr="00091E0D">
        <w:rPr>
          <w:noProof/>
          <w:snapToGrid w:val="0"/>
        </w:rPr>
        <w:drawing>
          <wp:inline distT="0" distB="0" distL="0" distR="0" wp14:anchorId="6A6B4DD6" wp14:editId="3195F43E">
            <wp:extent cx="4500000" cy="2229908"/>
            <wp:effectExtent l="0" t="0" r="0" b="0"/>
            <wp:docPr id="9031172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83"/>
                    <a:stretch>
                      <a:fillRect/>
                    </a:stretch>
                  </pic:blipFill>
                  <pic:spPr>
                    <a:xfrm>
                      <a:off x="0" y="0"/>
                      <a:ext cx="4500000" cy="2229908"/>
                    </a:xfrm>
                    <a:prstGeom prst="rect">
                      <a:avLst/>
                    </a:prstGeom>
                  </pic:spPr>
                </pic:pic>
              </a:graphicData>
            </a:graphic>
          </wp:inline>
        </w:drawing>
      </w:r>
    </w:p>
    <w:p w14:paraId="458F1958" w14:textId="464E73E6" w:rsidR="00B6245F" w:rsidRPr="007B6B84" w:rsidRDefault="00B6245F" w:rsidP="00B6245F">
      <w:pPr>
        <w:pStyle w:val="Legenda"/>
        <w:rPr>
          <w:snapToGrid w:val="0"/>
        </w:rPr>
      </w:pPr>
      <w:bookmarkStart w:id="1192" w:name="_Toc215424513"/>
      <w:bookmarkStart w:id="1193" w:name="_Toc215443583"/>
      <w:r w:rsidRPr="007B6B84">
        <w:t xml:space="preserve">Figura </w:t>
      </w:r>
      <w:fldSimple w:instr=" SEQ Figura \* ARABIC ">
        <w:r w:rsidR="00CE3F9E" w:rsidRPr="007B6B84">
          <w:t>66</w:t>
        </w:r>
      </w:fldSimple>
      <w:r w:rsidRPr="007B6B84">
        <w:t xml:space="preserve">: Resposta antes da sincronização – zoom </w:t>
      </w:r>
      <w:proofErr w:type="spellStart"/>
      <w:r w:rsidRPr="007B6B84">
        <w:t>Tr</w:t>
      </w:r>
      <w:proofErr w:type="spellEnd"/>
      <w:r w:rsidRPr="007B6B84">
        <w:t xml:space="preserve"> e </w:t>
      </w:r>
      <w:proofErr w:type="spellStart"/>
      <w:r w:rsidRPr="007B6B84">
        <w:t>Ts</w:t>
      </w:r>
      <w:bookmarkEnd w:id="1192"/>
      <w:bookmarkEnd w:id="1193"/>
      <w:proofErr w:type="spellEnd"/>
    </w:p>
    <w:p w14:paraId="1DCC281A" w14:textId="77777777" w:rsidR="00B6245F" w:rsidRPr="007B6B84" w:rsidRDefault="00B6245F" w:rsidP="00B6245F">
      <w:pPr>
        <w:spacing w:line="360" w:lineRule="auto"/>
        <w:ind w:firstLine="708"/>
        <w:jc w:val="both"/>
        <w:rPr>
          <w:snapToGrid w:val="0"/>
        </w:rPr>
      </w:pPr>
    </w:p>
    <w:p w14:paraId="3C2B2CD6" w14:textId="77777777" w:rsidR="00B6245F" w:rsidRPr="007B6B84" w:rsidRDefault="00B6245F" w:rsidP="00B6245F">
      <w:pPr>
        <w:spacing w:line="360" w:lineRule="auto"/>
        <w:ind w:firstLine="708"/>
        <w:jc w:val="both"/>
        <w:rPr>
          <w:snapToGrid w:val="0"/>
        </w:rPr>
      </w:pPr>
      <w:r w:rsidRPr="007B6B84">
        <w:rPr>
          <w:snapToGrid w:val="0"/>
        </w:rPr>
        <w:t>Após a aplicação da estratégia de sincronização, o sistema passou a apresentar movimentos mais suaves, estáveis e coerentes entre os seis atuadores, consolidando essa abordagem como a mais adequada para o controle coordenado da plataforma de Stewart.</w:t>
      </w:r>
    </w:p>
    <w:p w14:paraId="5F63DAD8" w14:textId="77777777" w:rsidR="00B6245F" w:rsidRPr="007B6B84" w:rsidRDefault="00B6245F" w:rsidP="00B6245F">
      <w:pPr>
        <w:keepNext/>
        <w:spacing w:line="360" w:lineRule="auto"/>
        <w:ind w:firstLine="708"/>
        <w:jc w:val="center"/>
      </w:pPr>
      <w:r w:rsidRPr="00091E0D">
        <w:rPr>
          <w:noProof/>
          <w:snapToGrid w:val="0"/>
        </w:rPr>
        <w:drawing>
          <wp:inline distT="0" distB="0" distL="0" distR="0" wp14:anchorId="60C7BEC5" wp14:editId="69EE7A02">
            <wp:extent cx="4500000" cy="2270092"/>
            <wp:effectExtent l="0" t="0" r="0" b="0"/>
            <wp:docPr id="1769714631"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84"/>
                    <a:stretch>
                      <a:fillRect/>
                    </a:stretch>
                  </pic:blipFill>
                  <pic:spPr>
                    <a:xfrm>
                      <a:off x="0" y="0"/>
                      <a:ext cx="4500000" cy="2270092"/>
                    </a:xfrm>
                    <a:prstGeom prst="rect">
                      <a:avLst/>
                    </a:prstGeom>
                  </pic:spPr>
                </pic:pic>
              </a:graphicData>
            </a:graphic>
          </wp:inline>
        </w:drawing>
      </w:r>
    </w:p>
    <w:p w14:paraId="14CF66CA" w14:textId="06309259" w:rsidR="00B6245F" w:rsidRPr="007B6B84" w:rsidRDefault="00B6245F" w:rsidP="00B6245F">
      <w:pPr>
        <w:pStyle w:val="Legenda"/>
        <w:rPr>
          <w:snapToGrid w:val="0"/>
        </w:rPr>
      </w:pPr>
      <w:bookmarkStart w:id="1194" w:name="_Toc215424514"/>
      <w:bookmarkStart w:id="1195" w:name="_Toc215443584"/>
      <w:r w:rsidRPr="007B6B84">
        <w:t xml:space="preserve">Figura </w:t>
      </w:r>
      <w:fldSimple w:instr=" SEQ Figura \* ARABIC ">
        <w:r w:rsidR="00CE3F9E" w:rsidRPr="007B6B84">
          <w:t>67</w:t>
        </w:r>
      </w:fldSimple>
      <w:r w:rsidRPr="007B6B84">
        <w:t>: Resposta após sincronização – Visão geral</w:t>
      </w:r>
      <w:bookmarkEnd w:id="1194"/>
      <w:bookmarkEnd w:id="1195"/>
    </w:p>
    <w:p w14:paraId="73A71072" w14:textId="77777777" w:rsidR="00B6245F" w:rsidRPr="007B6B84" w:rsidRDefault="00B6245F" w:rsidP="00B6245F">
      <w:pPr>
        <w:spacing w:line="360" w:lineRule="auto"/>
        <w:rPr>
          <w:snapToGrid w:val="0"/>
        </w:rPr>
      </w:pPr>
    </w:p>
    <w:p w14:paraId="6B2EE70A" w14:textId="77777777" w:rsidR="00B6245F" w:rsidRPr="007B6B84" w:rsidRDefault="00B6245F" w:rsidP="00B6245F">
      <w:pPr>
        <w:keepNext/>
        <w:spacing w:line="360" w:lineRule="auto"/>
        <w:ind w:firstLine="708"/>
        <w:jc w:val="center"/>
      </w:pPr>
      <w:r w:rsidRPr="00091E0D">
        <w:rPr>
          <w:noProof/>
          <w:snapToGrid w:val="0"/>
        </w:rPr>
        <w:drawing>
          <wp:inline distT="0" distB="0" distL="0" distR="0" wp14:anchorId="7CCB94E3" wp14:editId="291BB377">
            <wp:extent cx="4500000" cy="2302337"/>
            <wp:effectExtent l="0" t="0" r="0" b="3175"/>
            <wp:docPr id="67361889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85"/>
                    <a:stretch>
                      <a:fillRect/>
                    </a:stretch>
                  </pic:blipFill>
                  <pic:spPr>
                    <a:xfrm>
                      <a:off x="0" y="0"/>
                      <a:ext cx="4500000" cy="2302337"/>
                    </a:xfrm>
                    <a:prstGeom prst="rect">
                      <a:avLst/>
                    </a:prstGeom>
                  </pic:spPr>
                </pic:pic>
              </a:graphicData>
            </a:graphic>
          </wp:inline>
        </w:drawing>
      </w:r>
    </w:p>
    <w:p w14:paraId="01624DC4" w14:textId="7DA3086F" w:rsidR="00B6245F" w:rsidRPr="007B6B84" w:rsidRDefault="00B6245F" w:rsidP="00B6245F">
      <w:pPr>
        <w:pStyle w:val="Legenda"/>
        <w:rPr>
          <w:snapToGrid w:val="0"/>
        </w:rPr>
      </w:pPr>
      <w:bookmarkStart w:id="1196" w:name="_Toc215424515"/>
      <w:bookmarkStart w:id="1197" w:name="_Toc215443585"/>
      <w:r w:rsidRPr="007B6B84">
        <w:t xml:space="preserve">Figura </w:t>
      </w:r>
      <w:fldSimple w:instr=" SEQ Figura \* ARABIC ">
        <w:r w:rsidR="00CE3F9E" w:rsidRPr="007B6B84">
          <w:t>68</w:t>
        </w:r>
      </w:fldSimple>
      <w:r w:rsidRPr="007B6B84">
        <w:t xml:space="preserve">: Resposta antes da sincronização – zoom </w:t>
      </w:r>
      <w:proofErr w:type="spellStart"/>
      <w:r w:rsidRPr="007B6B84">
        <w:t>Tr</w:t>
      </w:r>
      <w:proofErr w:type="spellEnd"/>
      <w:r w:rsidRPr="007B6B84">
        <w:t xml:space="preserve"> e </w:t>
      </w:r>
      <w:proofErr w:type="spellStart"/>
      <w:r w:rsidRPr="007B6B84">
        <w:t>Ts</w:t>
      </w:r>
      <w:bookmarkEnd w:id="1196"/>
      <w:bookmarkEnd w:id="1197"/>
      <w:proofErr w:type="spellEnd"/>
    </w:p>
    <w:p w14:paraId="334E17AB" w14:textId="77777777" w:rsidR="00B6245F" w:rsidRPr="007B6B84" w:rsidRDefault="00B6245F" w:rsidP="00B6245F">
      <w:pPr>
        <w:spacing w:line="360" w:lineRule="auto"/>
        <w:jc w:val="both"/>
        <w:rPr>
          <w:snapToGrid w:val="0"/>
        </w:rPr>
      </w:pPr>
    </w:p>
    <w:p w14:paraId="55EECF31" w14:textId="77777777" w:rsidR="00B6245F" w:rsidRPr="007B6B84" w:rsidRDefault="00B6245F" w:rsidP="00B6245F">
      <w:pPr>
        <w:spacing w:after="160" w:line="360" w:lineRule="auto"/>
        <w:ind w:firstLine="708"/>
        <w:jc w:val="both"/>
        <w:rPr>
          <w:snapToGrid w:val="0"/>
        </w:rPr>
      </w:pPr>
      <w:r w:rsidRPr="007B6B84">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7B6B84">
        <w:rPr>
          <w:snapToGrid w:val="0"/>
        </w:rPr>
        <w:t>) foi mantido nulo em todas as sintonias, atendendo ao comportamento superamortecido da planta e garantindo robustez frente aos ruídos de medição.</w:t>
      </w:r>
    </w:p>
    <w:p w14:paraId="458F6880" w14:textId="77777777" w:rsidR="00B6245F" w:rsidRDefault="00B6245F" w:rsidP="00B6245F">
      <w:pPr>
        <w:spacing w:after="160" w:line="360" w:lineRule="auto"/>
        <w:ind w:firstLine="708"/>
        <w:jc w:val="both"/>
        <w:rPr>
          <w:snapToGrid w:val="0"/>
        </w:rPr>
      </w:pPr>
      <w:r w:rsidRPr="007B6B84">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B84">
        <w:rPr>
          <w:snapToGrid w:val="0"/>
        </w:rPr>
        <w:t>são apresentados a seguir:</w:t>
      </w:r>
    </w:p>
    <w:tbl>
      <w:tblPr>
        <w:tblW w:w="8720" w:type="dxa"/>
        <w:jc w:val="center"/>
        <w:tblLayout w:type="fixed"/>
        <w:tblLook w:val="0000" w:firstRow="0" w:lastRow="0" w:firstColumn="0" w:lastColumn="0" w:noHBand="0" w:noVBand="0"/>
      </w:tblPr>
      <w:tblGrid>
        <w:gridCol w:w="7655"/>
        <w:gridCol w:w="1065"/>
      </w:tblGrid>
      <w:tr w:rsidR="003C4BC9" w14:paraId="6B6EB1F6" w14:textId="77777777" w:rsidTr="006A46DE">
        <w:trPr>
          <w:trHeight w:val="532"/>
          <w:jc w:val="center"/>
        </w:trPr>
        <w:tc>
          <w:tcPr>
            <w:tcW w:w="7655" w:type="dxa"/>
            <w:vAlign w:val="center"/>
          </w:tcPr>
          <w:p w14:paraId="08B7ACD7" w14:textId="5038C942" w:rsidR="003C4BC9" w:rsidRPr="003C4BC9" w:rsidRDefault="00000000" w:rsidP="006A46DE">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oMath>
            </m:oMathPara>
          </w:p>
        </w:tc>
        <w:tc>
          <w:tcPr>
            <w:tcW w:w="1065" w:type="dxa"/>
            <w:vAlign w:val="center"/>
          </w:tcPr>
          <w:p w14:paraId="096E66E9" w14:textId="77777777" w:rsidR="003C4BC9" w:rsidRDefault="003C4BC9" w:rsidP="003C4BC9">
            <w:pPr>
              <w:pStyle w:val="Equao"/>
            </w:pPr>
          </w:p>
        </w:tc>
      </w:tr>
      <w:tr w:rsidR="003C4BC9" w14:paraId="0D759115" w14:textId="77777777" w:rsidTr="003C4BC9">
        <w:trPr>
          <w:trHeight w:val="532"/>
          <w:jc w:val="center"/>
        </w:trPr>
        <w:tc>
          <w:tcPr>
            <w:tcW w:w="7655" w:type="dxa"/>
            <w:vAlign w:val="center"/>
          </w:tcPr>
          <w:p w14:paraId="0BCFBE94" w14:textId="49C3A04D" w:rsidR="003C4BC9" w:rsidRPr="003C4BC9" w:rsidRDefault="00000000" w:rsidP="006A46DE">
            <w:pPr>
              <w:spacing w:line="360" w:lineRule="auto"/>
              <w:jc w:val="both"/>
              <w:rPr>
                <w:rFonts w:ascii="Cambria Math" w:hAnsi="Cambria Math"/>
                <w:snapToGrid w:val="0"/>
                <w:oMath/>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0,4000</m:t>
                </m:r>
              </m:oMath>
            </m:oMathPara>
          </w:p>
        </w:tc>
        <w:tc>
          <w:tcPr>
            <w:tcW w:w="1065" w:type="dxa"/>
            <w:vAlign w:val="center"/>
          </w:tcPr>
          <w:p w14:paraId="3BCEF40E" w14:textId="77777777" w:rsidR="003C4BC9" w:rsidRDefault="003C4BC9" w:rsidP="003C4BC9">
            <w:pPr>
              <w:pStyle w:val="Equao"/>
            </w:pPr>
          </w:p>
        </w:tc>
      </w:tr>
      <w:tr w:rsidR="003C4BC9" w14:paraId="3F7EF58C" w14:textId="77777777" w:rsidTr="003C4BC9">
        <w:trPr>
          <w:trHeight w:val="532"/>
          <w:jc w:val="center"/>
        </w:trPr>
        <w:tc>
          <w:tcPr>
            <w:tcW w:w="7655" w:type="dxa"/>
            <w:vAlign w:val="center"/>
          </w:tcPr>
          <w:p w14:paraId="6C48ED79" w14:textId="142E12C1" w:rsidR="003C4BC9" w:rsidRPr="003C4BC9" w:rsidRDefault="00000000" w:rsidP="006A46DE">
            <w:pPr>
              <w:spacing w:line="360" w:lineRule="auto"/>
              <w:jc w:val="both"/>
              <w:rPr>
                <w:rFonts w:ascii="Cambria Math" w:hAnsi="Cambria Math"/>
                <w:snapToGrid w:val="0"/>
                <w:oMath/>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oMath>
            </m:oMathPara>
          </w:p>
        </w:tc>
        <w:tc>
          <w:tcPr>
            <w:tcW w:w="1065" w:type="dxa"/>
            <w:vAlign w:val="center"/>
          </w:tcPr>
          <w:p w14:paraId="44CB1F5C" w14:textId="77777777" w:rsidR="003C4BC9" w:rsidRDefault="003C4BC9" w:rsidP="003C4BC9">
            <w:pPr>
              <w:pStyle w:val="Equao"/>
            </w:pPr>
          </w:p>
        </w:tc>
      </w:tr>
      <w:tr w:rsidR="003C4BC9" w14:paraId="13F2F18B" w14:textId="77777777" w:rsidTr="003C4BC9">
        <w:trPr>
          <w:trHeight w:val="532"/>
          <w:jc w:val="center"/>
        </w:trPr>
        <w:tc>
          <w:tcPr>
            <w:tcW w:w="7655" w:type="dxa"/>
            <w:vAlign w:val="center"/>
          </w:tcPr>
          <w:p w14:paraId="30980C11" w14:textId="77DD2904" w:rsidR="003C4BC9" w:rsidRPr="003C4BC9" w:rsidRDefault="00000000" w:rsidP="006A46DE">
            <w:pPr>
              <w:spacing w:line="360" w:lineRule="auto"/>
              <w:jc w:val="both"/>
              <w:rPr>
                <w:rFonts w:ascii="Cambria Math" w:hAnsi="Cambria Math"/>
                <w:snapToGrid w:val="0"/>
                <w:oMath/>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1,5752</m:t>
                </m:r>
              </m:oMath>
            </m:oMathPara>
          </w:p>
        </w:tc>
        <w:tc>
          <w:tcPr>
            <w:tcW w:w="1065" w:type="dxa"/>
            <w:vAlign w:val="center"/>
          </w:tcPr>
          <w:p w14:paraId="5413BAD2" w14:textId="77777777" w:rsidR="003C4BC9" w:rsidRDefault="003C4BC9" w:rsidP="003C4BC9">
            <w:pPr>
              <w:pStyle w:val="Equao"/>
            </w:pPr>
          </w:p>
        </w:tc>
      </w:tr>
      <w:tr w:rsidR="003C4BC9" w14:paraId="756D52D9" w14:textId="77777777" w:rsidTr="003C4BC9">
        <w:trPr>
          <w:trHeight w:val="532"/>
          <w:jc w:val="center"/>
        </w:trPr>
        <w:tc>
          <w:tcPr>
            <w:tcW w:w="7655" w:type="dxa"/>
            <w:vAlign w:val="center"/>
          </w:tcPr>
          <w:p w14:paraId="73D64515" w14:textId="2C3106F9" w:rsidR="003C4BC9" w:rsidRPr="003C4BC9" w:rsidRDefault="00000000" w:rsidP="006A46DE">
            <w:pPr>
              <w:spacing w:line="360" w:lineRule="auto"/>
              <w:jc w:val="both"/>
              <w:rPr>
                <w:rFonts w:ascii="Cambria Math" w:hAnsi="Cambria Math"/>
                <w:snapToGrid w:val="0"/>
                <w:oMath/>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1,3039</m:t>
                </m:r>
              </m:oMath>
            </m:oMathPara>
          </w:p>
        </w:tc>
        <w:tc>
          <w:tcPr>
            <w:tcW w:w="1065" w:type="dxa"/>
            <w:vAlign w:val="center"/>
          </w:tcPr>
          <w:p w14:paraId="7E253BA0" w14:textId="77777777" w:rsidR="003C4BC9" w:rsidRDefault="003C4BC9" w:rsidP="003C4BC9">
            <w:pPr>
              <w:pStyle w:val="Equao"/>
            </w:pPr>
          </w:p>
        </w:tc>
      </w:tr>
      <w:tr w:rsidR="003C4BC9" w14:paraId="70C2C2FB" w14:textId="77777777" w:rsidTr="003C4BC9">
        <w:trPr>
          <w:trHeight w:val="532"/>
          <w:jc w:val="center"/>
        </w:trPr>
        <w:tc>
          <w:tcPr>
            <w:tcW w:w="7655" w:type="dxa"/>
            <w:vAlign w:val="center"/>
          </w:tcPr>
          <w:p w14:paraId="7F9980E2" w14:textId="4D09DDF2" w:rsidR="003C4BC9" w:rsidRPr="003C4BC9" w:rsidRDefault="00000000" w:rsidP="006A46DE">
            <w:pPr>
              <w:spacing w:line="360" w:lineRule="auto"/>
              <w:jc w:val="both"/>
              <w:rPr>
                <w:rFonts w:ascii="Cambria Math" w:hAnsi="Cambria Math"/>
                <w:snapToGrid w:val="0"/>
                <w:oMath/>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tc>
        <w:tc>
          <w:tcPr>
            <w:tcW w:w="1065" w:type="dxa"/>
            <w:vAlign w:val="center"/>
          </w:tcPr>
          <w:p w14:paraId="3EF24EB8" w14:textId="77777777" w:rsidR="003C4BC9" w:rsidRDefault="003C4BC9" w:rsidP="003C4BC9">
            <w:pPr>
              <w:pStyle w:val="Equao"/>
            </w:pPr>
          </w:p>
        </w:tc>
      </w:tr>
    </w:tbl>
    <w:p w14:paraId="4A3F62F2" w14:textId="1794AC8D" w:rsidR="00B6245F" w:rsidRPr="007B6B84" w:rsidRDefault="00B6245F" w:rsidP="003C4BC9">
      <w:pPr>
        <w:spacing w:after="160" w:line="360" w:lineRule="auto"/>
        <w:ind w:firstLine="708"/>
        <w:jc w:val="both"/>
        <w:rPr>
          <w:snapToGrid w:val="0"/>
        </w:rPr>
      </w:pPr>
      <w:r w:rsidRPr="007B6B84">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B84">
        <w:rPr>
          <w:snapToGrid w:val="0"/>
        </w:rPr>
        <w:t xml:space="preserve">permanecem próximos de 5 em todos os atuadores, o que reforça a uniformidade dinâmica entre os pistões após a aplicação da estratégia de equalização. 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B6B84">
        <w:rPr>
          <w:snapToGrid w:val="0"/>
        </w:rPr>
        <w:t xml:space="preserve"> apresentaram pequenas variações decorrentes das diferenças de polos identificadas entre os pistões, permitindo ajustes finos no rastreamento de referência e na compensação de erro em regime permanente.</w:t>
      </w:r>
    </w:p>
    <w:p w14:paraId="7CC3AA30" w14:textId="77777777" w:rsidR="00B6245F" w:rsidRPr="007B6B84" w:rsidRDefault="00B6245F" w:rsidP="00B6245F">
      <w:pPr>
        <w:spacing w:after="160" w:line="360" w:lineRule="auto"/>
        <w:ind w:firstLine="708"/>
        <w:jc w:val="both"/>
        <w:rPr>
          <w:snapToGrid w:val="0"/>
        </w:rPr>
      </w:pPr>
      <w:r w:rsidRPr="007B6B84">
        <w:rPr>
          <w:snapToGrid w:val="0"/>
        </w:rPr>
        <w:t xml:space="preserve">Durante a validação em bancada, contudo, verificou-se que a presença de saturação no sinal de comando (limitado pelo PWM e pelas zonas mortas dos atuadores) associada ao acoplamento cinemático da plataforma de Stewart tornava o sistema suscetível ao fenômeno de </w:t>
      </w:r>
      <w:r w:rsidRPr="007B6B84">
        <w:rPr>
          <w:i/>
          <w:iCs/>
          <w:snapToGrid w:val="0"/>
        </w:rPr>
        <w:t xml:space="preserve">integral </w:t>
      </w:r>
      <w:proofErr w:type="spellStart"/>
      <w:r w:rsidRPr="007B6B84">
        <w:rPr>
          <w:i/>
          <w:iCs/>
          <w:snapToGrid w:val="0"/>
        </w:rPr>
        <w:t>windup</w:t>
      </w:r>
      <w:proofErr w:type="spellEnd"/>
      <w:r w:rsidRPr="007B6B84">
        <w:rPr>
          <w:snapToGrid w:val="0"/>
        </w:rPr>
        <w:t xml:space="preserve">. Em determinadas poses, alguns atuadores não conseguiam eliminar </w:t>
      </w:r>
      <w:r w:rsidRPr="007B6B84">
        <w:rPr>
          <w:snapToGrid w:val="0"/>
        </w:rPr>
        <w:lastRenderedPageBreak/>
        <w:t xml:space="preserve">completamente o erro devido às restrições geométricas e à interação com os demais pistões, o que levava o termo integral a acumular erro mesmo com o comando já saturado. Para mitigar esse efeito, foi implementada uma estratégia de </w:t>
      </w:r>
      <w:proofErr w:type="spellStart"/>
      <w:r w:rsidRPr="007B6B84">
        <w:rPr>
          <w:snapToGrid w:val="0"/>
        </w:rPr>
        <w:t>anti-windup</w:t>
      </w:r>
      <w:proofErr w:type="spellEnd"/>
      <w:r w:rsidRPr="007B6B84">
        <w:rPr>
          <w:snapToGrid w:val="0"/>
        </w:rPr>
        <w:t xml:space="preserve"> do tipo </w:t>
      </w:r>
      <w:proofErr w:type="spellStart"/>
      <w:r w:rsidRPr="007B6B84">
        <w:rPr>
          <w:i/>
          <w:iCs/>
          <w:snapToGrid w:val="0"/>
        </w:rPr>
        <w:t>back-calculation</w:t>
      </w:r>
      <w:proofErr w:type="spellEnd"/>
      <w:r w:rsidRPr="007B6B84">
        <w:rPr>
          <w:snapToGrid w:val="0"/>
        </w:rPr>
        <w:t xml:space="preserve">, na qual a diferença entre o sinal de controle antes e depois da saturação é realimentada ao integrador, forçando-o a acompanhar a saída saturada e evitando o crescimento não controlado do termo integral. Adicionalmente, na região de banda morta em torno do </w:t>
      </w:r>
      <w:proofErr w:type="spellStart"/>
      <w:r w:rsidRPr="007B6B84">
        <w:rPr>
          <w:snapToGrid w:val="0"/>
        </w:rPr>
        <w:t>setpoint</w:t>
      </w:r>
      <w:proofErr w:type="spellEnd"/>
      <w:r w:rsidRPr="007B6B84">
        <w:rPr>
          <w:snapToGrid w:val="0"/>
        </w:rPr>
        <w:t>, adotou-se um “vazamento” controlado do integrador, promovendo o decaimento gradual do termo integral quando o erro permanece pequeno.</w:t>
      </w:r>
    </w:p>
    <w:p w14:paraId="7964F031" w14:textId="77777777" w:rsidR="00B6245F" w:rsidRDefault="00B6245F" w:rsidP="00B6245F">
      <w:pPr>
        <w:spacing w:after="160" w:line="360" w:lineRule="auto"/>
        <w:ind w:firstLine="708"/>
        <w:jc w:val="both"/>
        <w:rPr>
          <w:snapToGrid w:val="0"/>
        </w:rPr>
      </w:pPr>
      <w:r w:rsidRPr="007B6B84">
        <w:rPr>
          <w:snapToGrid w:val="0"/>
        </w:rPr>
        <w:t>Após a aplicação destes ganhos na bancada e a execução de uma nova rodada de testes com ajustes empíricos para refinar a resposta transitória e eliminar assimetrias, obteve-se a versão final da sintonia, definida por:</w:t>
      </w:r>
    </w:p>
    <w:tbl>
      <w:tblPr>
        <w:tblW w:w="8720" w:type="dxa"/>
        <w:jc w:val="center"/>
        <w:tblLayout w:type="fixed"/>
        <w:tblLook w:val="0000" w:firstRow="0" w:lastRow="0" w:firstColumn="0" w:lastColumn="0" w:noHBand="0" w:noVBand="0"/>
      </w:tblPr>
      <w:tblGrid>
        <w:gridCol w:w="7655"/>
        <w:gridCol w:w="1065"/>
      </w:tblGrid>
      <w:tr w:rsidR="003C4BC9" w14:paraId="070FF66C" w14:textId="77777777" w:rsidTr="001B638E">
        <w:trPr>
          <w:trHeight w:val="532"/>
          <w:jc w:val="center"/>
        </w:trPr>
        <w:tc>
          <w:tcPr>
            <w:tcW w:w="7655" w:type="dxa"/>
            <w:vAlign w:val="bottom"/>
          </w:tcPr>
          <w:p w14:paraId="6D0DD077" w14:textId="1C99BEE5" w:rsidR="003C4BC9" w:rsidRPr="003C4BC9" w:rsidRDefault="00000000" w:rsidP="001B638E">
            <w:pPr>
              <w:spacing w:line="360" w:lineRule="auto"/>
              <w:jc w:val="center"/>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oMath>
            </m:oMathPara>
          </w:p>
        </w:tc>
        <w:tc>
          <w:tcPr>
            <w:tcW w:w="1065" w:type="dxa"/>
            <w:vAlign w:val="center"/>
          </w:tcPr>
          <w:p w14:paraId="460348E3" w14:textId="77777777" w:rsidR="003C4BC9" w:rsidRDefault="003C4BC9" w:rsidP="001B638E">
            <w:pPr>
              <w:pStyle w:val="Equao"/>
            </w:pPr>
          </w:p>
        </w:tc>
      </w:tr>
      <w:tr w:rsidR="003C4BC9" w14:paraId="1D81E024" w14:textId="77777777" w:rsidTr="001B638E">
        <w:trPr>
          <w:trHeight w:val="532"/>
          <w:jc w:val="center"/>
        </w:trPr>
        <w:tc>
          <w:tcPr>
            <w:tcW w:w="7655" w:type="dxa"/>
            <w:vAlign w:val="bottom"/>
          </w:tcPr>
          <w:p w14:paraId="0A6D4B6E" w14:textId="0A9D6662" w:rsidR="003C4BC9" w:rsidRPr="003C4BC9" w:rsidRDefault="00000000" w:rsidP="001B638E">
            <w:pPr>
              <w:spacing w:line="360" w:lineRule="auto"/>
              <w:jc w:val="center"/>
              <w:rPr>
                <w:rFonts w:ascii="Cambria Math" w:hAnsi="Cambria Math"/>
                <w:snapToGrid w:val="0"/>
                <w:oMath/>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0,7000</m:t>
                </m:r>
              </m:oMath>
            </m:oMathPara>
          </w:p>
        </w:tc>
        <w:tc>
          <w:tcPr>
            <w:tcW w:w="1065" w:type="dxa"/>
            <w:vAlign w:val="center"/>
          </w:tcPr>
          <w:p w14:paraId="1DF3654C" w14:textId="77777777" w:rsidR="003C4BC9" w:rsidRDefault="003C4BC9" w:rsidP="006A46DE">
            <w:pPr>
              <w:pStyle w:val="Equao"/>
            </w:pPr>
          </w:p>
        </w:tc>
      </w:tr>
      <w:tr w:rsidR="003C4BC9" w14:paraId="62D9E51E" w14:textId="77777777" w:rsidTr="001B638E">
        <w:trPr>
          <w:trHeight w:val="532"/>
          <w:jc w:val="center"/>
        </w:trPr>
        <w:tc>
          <w:tcPr>
            <w:tcW w:w="7655" w:type="dxa"/>
            <w:vAlign w:val="bottom"/>
          </w:tcPr>
          <w:p w14:paraId="1A807C27" w14:textId="26932ACB" w:rsidR="003C4BC9" w:rsidRPr="003C4BC9" w:rsidRDefault="00000000" w:rsidP="001B638E">
            <w:pPr>
              <w:spacing w:line="360" w:lineRule="auto"/>
              <w:jc w:val="center"/>
              <w:rPr>
                <w:rFonts w:ascii="Cambria Math" w:hAnsi="Cambria Math"/>
                <w:snapToGrid w:val="0"/>
                <w:oMath/>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oMath>
            </m:oMathPara>
          </w:p>
        </w:tc>
        <w:tc>
          <w:tcPr>
            <w:tcW w:w="1065" w:type="dxa"/>
            <w:vAlign w:val="center"/>
          </w:tcPr>
          <w:p w14:paraId="4E27AB0D" w14:textId="77777777" w:rsidR="003C4BC9" w:rsidRDefault="003C4BC9" w:rsidP="006A46DE">
            <w:pPr>
              <w:pStyle w:val="Equao"/>
            </w:pPr>
          </w:p>
        </w:tc>
      </w:tr>
      <w:tr w:rsidR="003C4BC9" w14:paraId="508463F9" w14:textId="77777777" w:rsidTr="001B638E">
        <w:trPr>
          <w:trHeight w:val="532"/>
          <w:jc w:val="center"/>
        </w:trPr>
        <w:tc>
          <w:tcPr>
            <w:tcW w:w="7655" w:type="dxa"/>
            <w:vAlign w:val="bottom"/>
          </w:tcPr>
          <w:p w14:paraId="5C37901B" w14:textId="6720D9C7" w:rsidR="003C4BC9" w:rsidRPr="003C4BC9" w:rsidRDefault="00000000" w:rsidP="001B638E">
            <w:pPr>
              <w:spacing w:line="360" w:lineRule="auto"/>
              <w:jc w:val="center"/>
              <w:rPr>
                <w:rFonts w:ascii="Cambria Math" w:hAnsi="Cambria Math"/>
                <w:snapToGrid w:val="0"/>
                <w:oMath/>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0,8000</m:t>
                </m:r>
              </m:oMath>
            </m:oMathPara>
          </w:p>
        </w:tc>
        <w:tc>
          <w:tcPr>
            <w:tcW w:w="1065" w:type="dxa"/>
            <w:vAlign w:val="center"/>
          </w:tcPr>
          <w:p w14:paraId="5AA03E57" w14:textId="77777777" w:rsidR="003C4BC9" w:rsidRDefault="003C4BC9" w:rsidP="006A46DE">
            <w:pPr>
              <w:pStyle w:val="Equao"/>
            </w:pPr>
          </w:p>
        </w:tc>
      </w:tr>
      <w:tr w:rsidR="003C4BC9" w14:paraId="2B577C07" w14:textId="77777777" w:rsidTr="001B638E">
        <w:trPr>
          <w:trHeight w:val="532"/>
          <w:jc w:val="center"/>
        </w:trPr>
        <w:tc>
          <w:tcPr>
            <w:tcW w:w="7655" w:type="dxa"/>
            <w:vAlign w:val="bottom"/>
          </w:tcPr>
          <w:p w14:paraId="01FC3588" w14:textId="000446F7" w:rsidR="003C4BC9" w:rsidRPr="003C4BC9" w:rsidRDefault="00000000" w:rsidP="001B638E">
            <w:pPr>
              <w:spacing w:line="360" w:lineRule="auto"/>
              <w:jc w:val="center"/>
              <w:rPr>
                <w:rFonts w:ascii="Cambria Math" w:hAnsi="Cambria Math"/>
                <w:snapToGrid w:val="0"/>
                <w:oMath/>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1,124</m:t>
                </m:r>
              </m:oMath>
            </m:oMathPara>
          </w:p>
        </w:tc>
        <w:tc>
          <w:tcPr>
            <w:tcW w:w="1065" w:type="dxa"/>
            <w:vAlign w:val="center"/>
          </w:tcPr>
          <w:p w14:paraId="439E4F5D" w14:textId="77777777" w:rsidR="003C4BC9" w:rsidRDefault="003C4BC9" w:rsidP="006A46DE">
            <w:pPr>
              <w:pStyle w:val="Equao"/>
            </w:pPr>
          </w:p>
        </w:tc>
      </w:tr>
      <w:tr w:rsidR="003C4BC9" w14:paraId="642E2589" w14:textId="77777777" w:rsidTr="001B638E">
        <w:trPr>
          <w:trHeight w:val="532"/>
          <w:jc w:val="center"/>
        </w:trPr>
        <w:tc>
          <w:tcPr>
            <w:tcW w:w="7655" w:type="dxa"/>
            <w:vAlign w:val="bottom"/>
          </w:tcPr>
          <w:p w14:paraId="563DEFD5" w14:textId="257C9C6D" w:rsidR="003C4BC9" w:rsidRPr="001B638E" w:rsidRDefault="00000000" w:rsidP="001B638E">
            <w:pPr>
              <w:spacing w:after="160" w:line="360" w:lineRule="auto"/>
              <w:jc w:val="center"/>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tc>
        <w:tc>
          <w:tcPr>
            <w:tcW w:w="1065" w:type="dxa"/>
            <w:vAlign w:val="center"/>
          </w:tcPr>
          <w:p w14:paraId="2126AFAC" w14:textId="77777777" w:rsidR="003C4BC9" w:rsidRDefault="003C4BC9" w:rsidP="006A46DE">
            <w:pPr>
              <w:pStyle w:val="Equao"/>
            </w:pPr>
          </w:p>
        </w:tc>
      </w:tr>
    </w:tbl>
    <w:p w14:paraId="6ED72D84" w14:textId="77777777" w:rsidR="003C4BC9" w:rsidRPr="007B6B84" w:rsidRDefault="003C4BC9" w:rsidP="00B6245F">
      <w:pPr>
        <w:spacing w:after="160" w:line="360" w:lineRule="auto"/>
        <w:ind w:firstLine="708"/>
        <w:jc w:val="both"/>
        <w:rPr>
          <w:snapToGrid w:val="0"/>
        </w:rPr>
      </w:pPr>
    </w:p>
    <w:p w14:paraId="305F7246" w14:textId="7D66EFE3" w:rsidR="00B6245F" w:rsidRPr="007B6B84" w:rsidRDefault="00B6245F" w:rsidP="00B6245F">
      <w:pPr>
        <w:spacing w:after="160" w:line="360" w:lineRule="auto"/>
        <w:jc w:val="both"/>
        <w:rPr>
          <w:snapToGrid w:val="0"/>
        </w:rPr>
      </w:pPr>
      <m:oMathPara>
        <m:oMath>
          <m:r>
            <m:rPr>
              <m:sty m:val="p"/>
            </m:rPr>
            <w:rPr>
              <w:rFonts w:ascii="Cambria Math" w:hAnsi="Cambria Math"/>
              <w:snapToGrid w:val="0"/>
            </w:rPr>
            <w:br/>
          </m:r>
        </m:oMath>
      </m:oMathPara>
    </w:p>
    <w:p w14:paraId="58AFC59D" w14:textId="77777777" w:rsidR="00B6245F" w:rsidRPr="007B6B84" w:rsidRDefault="00B6245F" w:rsidP="00B6245F">
      <w:pPr>
        <w:spacing w:after="160" w:line="360" w:lineRule="auto"/>
        <w:ind w:firstLine="708"/>
        <w:jc w:val="both"/>
        <w:rPr>
          <w:snapToGrid w:val="0"/>
        </w:rPr>
      </w:pPr>
      <w:r w:rsidRPr="007B6B84">
        <w:rPr>
          <w:snapToGrid w:val="0"/>
        </w:rPr>
        <w:t xml:space="preserve">Essa sintonia final, em conjunto com a estratégia de </w:t>
      </w:r>
      <w:proofErr w:type="spellStart"/>
      <w:r w:rsidRPr="007B6B84">
        <w:rPr>
          <w:snapToGrid w:val="0"/>
        </w:rPr>
        <w:t>anti-windup</w:t>
      </w:r>
      <w:proofErr w:type="spellEnd"/>
      <w:r w:rsidRPr="007B6B84">
        <w:rPr>
          <w:snapToGrid w:val="0"/>
        </w:rPr>
        <w:t>, consolidou o comportamento sincronizado da plataforma, garantindo tempos de subida semelhantes e erro estacionário próximo de zero para todos os atuadores, conforme ilustrado na Figura X.</w:t>
      </w:r>
    </w:p>
    <w:p w14:paraId="6A3CFE3C" w14:textId="77777777" w:rsidR="00B6245F" w:rsidRPr="007B6B84" w:rsidRDefault="00B6245F" w:rsidP="00B6245F">
      <w:pPr>
        <w:keepNext/>
        <w:spacing w:line="360" w:lineRule="auto"/>
        <w:jc w:val="both"/>
      </w:pPr>
      <w:r w:rsidRPr="00091E0D">
        <w:rPr>
          <w:noProof/>
          <w:snapToGrid w:val="0"/>
        </w:rPr>
        <w:lastRenderedPageBreak/>
        <w:drawing>
          <wp:inline distT="0" distB="0" distL="0" distR="0" wp14:anchorId="26C09E65" wp14:editId="7A313AB3">
            <wp:extent cx="5760085" cy="3293745"/>
            <wp:effectExtent l="0" t="0" r="0" b="1905"/>
            <wp:docPr id="25625636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56361" name="Imagem 1" descr="Gráfico, Gráfico de linhas&#10;&#10;O conteúdo gerado por IA pode estar incorreto."/>
                    <pic:cNvPicPr/>
                  </pic:nvPicPr>
                  <pic:blipFill>
                    <a:blip r:embed="rId86"/>
                    <a:stretch>
                      <a:fillRect/>
                    </a:stretch>
                  </pic:blipFill>
                  <pic:spPr>
                    <a:xfrm>
                      <a:off x="0" y="0"/>
                      <a:ext cx="5760085" cy="3293745"/>
                    </a:xfrm>
                    <a:prstGeom prst="rect">
                      <a:avLst/>
                    </a:prstGeom>
                  </pic:spPr>
                </pic:pic>
              </a:graphicData>
            </a:graphic>
          </wp:inline>
        </w:drawing>
      </w:r>
    </w:p>
    <w:p w14:paraId="40F23AB5" w14:textId="76A6E73F" w:rsidR="00B6245F" w:rsidRPr="007B6B84" w:rsidRDefault="00B6245F" w:rsidP="00B6245F">
      <w:pPr>
        <w:pStyle w:val="Legenda"/>
        <w:rPr>
          <w:snapToGrid w:val="0"/>
        </w:rPr>
      </w:pPr>
      <w:bookmarkStart w:id="1198" w:name="_Toc215424516"/>
      <w:bookmarkStart w:id="1199" w:name="_Toc215443586"/>
      <w:r w:rsidRPr="007B6B84">
        <w:t xml:space="preserve">Figura </w:t>
      </w:r>
      <w:fldSimple w:instr=" SEQ Figura \* ARABIC ">
        <w:r w:rsidR="00CE3F9E" w:rsidRPr="007B6B84">
          <w:t>69</w:t>
        </w:r>
      </w:fldSimple>
      <w:r w:rsidRPr="007B6B84">
        <w:t>: Resposta ao Degrau Segunda Estratégia</w:t>
      </w:r>
      <w:bookmarkEnd w:id="1198"/>
      <w:bookmarkEnd w:id="1199"/>
    </w:p>
    <w:p w14:paraId="0B74115B" w14:textId="3B7EF335" w:rsidR="00D32073" w:rsidRPr="007B6B84" w:rsidRDefault="00D32073" w:rsidP="00D32073">
      <w:pPr>
        <w:pStyle w:val="sub"/>
        <w:rPr>
          <w:noProof w:val="0"/>
          <w:lang w:val="pt-BR"/>
        </w:rPr>
      </w:pPr>
      <w:bookmarkStart w:id="1200" w:name="_Toc215453041"/>
      <w:r w:rsidRPr="007B6B84">
        <w:rPr>
          <w:noProof w:val="0"/>
          <w:lang w:val="pt-BR"/>
        </w:rPr>
        <w:t>Desenvolvimento da interface de controle e modos de operação</w:t>
      </w:r>
      <w:bookmarkEnd w:id="1200"/>
    </w:p>
    <w:p w14:paraId="6E7A98B4" w14:textId="77777777" w:rsidR="00CB49B6" w:rsidRPr="007B6B84" w:rsidRDefault="00CB49B6" w:rsidP="00CB49B6">
      <w:pPr>
        <w:pStyle w:val="subsub"/>
        <w:rPr>
          <w:noProof w:val="0"/>
          <w:lang w:val="pt-BR"/>
        </w:rPr>
      </w:pPr>
      <w:bookmarkStart w:id="1201" w:name="_Toc215453042"/>
      <w:r w:rsidRPr="007B6B84">
        <w:rPr>
          <w:noProof w:val="0"/>
          <w:lang w:val="pt-BR"/>
        </w:rPr>
        <w:t>Arquitetura de comunicação</w:t>
      </w:r>
      <w:bookmarkEnd w:id="1201"/>
    </w:p>
    <w:p w14:paraId="70411FFC" w14:textId="77777777" w:rsidR="00CB49B6" w:rsidRPr="007B6B84" w:rsidRDefault="00CB49B6" w:rsidP="00CB49B6">
      <w:pPr>
        <w:spacing w:line="360" w:lineRule="auto"/>
        <w:ind w:firstLine="567"/>
        <w:jc w:val="both"/>
        <w:rPr>
          <w:snapToGrid w:val="0"/>
        </w:rPr>
      </w:pPr>
      <w:r w:rsidRPr="007B6B84">
        <w:rPr>
          <w:snapToGrid w:val="0"/>
        </w:rPr>
        <w:t>A solução adotada para o controle da plataforma utiliza uma arquitetura distribuída composta por três principais elementos: um frontend estático em HTML/</w:t>
      </w:r>
      <w:proofErr w:type="spellStart"/>
      <w:r w:rsidRPr="007B6B84">
        <w:rPr>
          <w:snapToGrid w:val="0"/>
        </w:rPr>
        <w:t>JavaScript</w:t>
      </w:r>
      <w:proofErr w:type="spellEnd"/>
      <w:r w:rsidRPr="007B6B84">
        <w:rPr>
          <w:snapToGrid w:val="0"/>
        </w:rPr>
        <w:t xml:space="preserve">, um backend desenvolvido em </w:t>
      </w:r>
      <w:proofErr w:type="spellStart"/>
      <w:r w:rsidRPr="007B6B84">
        <w:rPr>
          <w:snapToGrid w:val="0"/>
        </w:rPr>
        <w:t>FastAPI</w:t>
      </w:r>
      <w:proofErr w:type="spellEnd"/>
      <w:r w:rsidRPr="007B6B84">
        <w:rPr>
          <w:snapToGrid w:val="0"/>
        </w:rPr>
        <w:t xml:space="preserve"> e os firmwares embarcados nos módulos ESP32-S3 e ESP32-IMU. </w:t>
      </w:r>
    </w:p>
    <w:p w14:paraId="0D74FB5D" w14:textId="77777777" w:rsidR="00CB49B6" w:rsidRPr="007B6B84" w:rsidRDefault="00CB49B6" w:rsidP="00CB49B6">
      <w:pPr>
        <w:spacing w:line="360" w:lineRule="auto"/>
        <w:ind w:firstLine="567"/>
        <w:jc w:val="both"/>
        <w:rPr>
          <w:snapToGrid w:val="0"/>
        </w:rPr>
      </w:pPr>
      <w:r w:rsidRPr="007B6B84">
        <w:rPr>
          <w:snapToGrid w:val="0"/>
        </w:rPr>
        <w:t xml:space="preserve">O frontend interage com o backend por meio de requisições REST, utilizadas para operações síncronas, tais como iniciar rotinas, ajustar parâmetros de PID, definir </w:t>
      </w:r>
      <w:proofErr w:type="spellStart"/>
      <w:r w:rsidRPr="007B6B84">
        <w:rPr>
          <w:snapToGrid w:val="0"/>
        </w:rPr>
        <w:t>setpoints</w:t>
      </w:r>
      <w:proofErr w:type="spellEnd"/>
      <w:r w:rsidRPr="007B6B84">
        <w:rPr>
          <w:snapToGrid w:val="0"/>
        </w:rPr>
        <w:t xml:space="preserve"> e gerenciar a interface serial. Para transmissão contínua de dados, foi implementado o canal </w:t>
      </w:r>
      <w:proofErr w:type="spellStart"/>
      <w:r w:rsidRPr="007B6B84">
        <w:rPr>
          <w:snapToGrid w:val="0"/>
        </w:rPr>
        <w:t>WebSocket</w:t>
      </w:r>
      <w:proofErr w:type="spellEnd"/>
      <w:r w:rsidRPr="007B6B84">
        <w:rPr>
          <w:snapToGrid w:val="0"/>
        </w:rPr>
        <w:t xml:space="preserve"> /ws/</w:t>
      </w:r>
      <w:proofErr w:type="spellStart"/>
      <w:r w:rsidRPr="007B6B84">
        <w:rPr>
          <w:snapToGrid w:val="0"/>
        </w:rPr>
        <w:t>telemetry</w:t>
      </w:r>
      <w:proofErr w:type="spellEnd"/>
      <w:r w:rsidRPr="007B6B84">
        <w:rPr>
          <w:snapToGrid w:val="0"/>
        </w:rPr>
        <w:t>, responsável por entregar pacotes de telemetria ao navegador com baixa latência, permitindo a atualização imediata de gráficos, indicadores e painéis de diagnóstico.</w:t>
      </w:r>
    </w:p>
    <w:p w14:paraId="5BDBD927" w14:textId="77777777" w:rsidR="00CB49B6" w:rsidRPr="007B6B84" w:rsidRDefault="00CB49B6" w:rsidP="00CB49B6">
      <w:pPr>
        <w:spacing w:line="360" w:lineRule="auto"/>
        <w:ind w:firstLine="567"/>
        <w:jc w:val="both"/>
        <w:rPr>
          <w:snapToGrid w:val="0"/>
        </w:rPr>
      </w:pPr>
      <w:r w:rsidRPr="007B6B84">
        <w:rPr>
          <w:snapToGrid w:val="0"/>
        </w:rPr>
        <w:t xml:space="preserve">O backend mantém um gerenciador serial baseado na biblioteca </w:t>
      </w:r>
      <w:proofErr w:type="spellStart"/>
      <w:r w:rsidRPr="007B6B84">
        <w:rPr>
          <w:snapToGrid w:val="0"/>
        </w:rPr>
        <w:t>pyserial</w:t>
      </w:r>
      <w:proofErr w:type="spellEnd"/>
      <w:r w:rsidRPr="007B6B84">
        <w:rPr>
          <w:snapToGrid w:val="0"/>
        </w:rPr>
        <w:t xml:space="preserve">, encarregado de traduzir requisições REST em comandos enviados ao ESP32-S3. Esse módulo realiza a supervisão da porta serial, valida limites operacionais e normaliza unidades antes que qualquer comando seja enviado ao firmware, prevenindo erros de operação. A telemetria enviada pelo ESP32-S3 segue o formato CSV, contendo valores de posição dos pistões, níveis de PWM, e medidas dos sensores de feedback de cada pistão. Esses pacotes são processados e </w:t>
      </w:r>
      <w:r w:rsidRPr="007B6B84">
        <w:rPr>
          <w:snapToGrid w:val="0"/>
        </w:rPr>
        <w:lastRenderedPageBreak/>
        <w:t xml:space="preserve">retransmitidos pelo </w:t>
      </w:r>
      <w:proofErr w:type="spellStart"/>
      <w:r w:rsidRPr="007B6B84">
        <w:rPr>
          <w:snapToGrid w:val="0"/>
        </w:rPr>
        <w:t>WebSocket</w:t>
      </w:r>
      <w:proofErr w:type="spellEnd"/>
      <w:r w:rsidRPr="007B6B84">
        <w:rPr>
          <w:snapToGrid w:val="0"/>
        </w:rPr>
        <w:t>, garantindo que o frontend mantenha uma visão atualizada do comportamento da plataforma.</w:t>
      </w:r>
    </w:p>
    <w:p w14:paraId="1C269A1E" w14:textId="77777777" w:rsidR="00CB49B6" w:rsidRPr="007B6B84" w:rsidRDefault="00CB49B6" w:rsidP="00CB49B6">
      <w:pPr>
        <w:keepNext/>
        <w:spacing w:line="360" w:lineRule="auto"/>
        <w:jc w:val="center"/>
      </w:pPr>
      <w:r w:rsidRPr="00091E0D">
        <w:rPr>
          <w:noProof/>
        </w:rPr>
        <w:drawing>
          <wp:inline distT="0" distB="0" distL="0" distR="0" wp14:anchorId="75354891" wp14:editId="182DDC10">
            <wp:extent cx="5152390" cy="3744870"/>
            <wp:effectExtent l="0" t="0" r="0" b="8255"/>
            <wp:docPr id="1377508711"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5411" name="Imagem 1" descr="Tela de jogo de vídeo game&#10;&#10;O conteúdo gerado por IA pode estar incorreto."/>
                    <pic:cNvPicPr/>
                  </pic:nvPicPr>
                  <pic:blipFill>
                    <a:blip r:embed="rId87"/>
                    <a:stretch>
                      <a:fillRect/>
                    </a:stretch>
                  </pic:blipFill>
                  <pic:spPr>
                    <a:xfrm>
                      <a:off x="0" y="0"/>
                      <a:ext cx="5155954" cy="3747460"/>
                    </a:xfrm>
                    <a:prstGeom prst="rect">
                      <a:avLst/>
                    </a:prstGeom>
                  </pic:spPr>
                </pic:pic>
              </a:graphicData>
            </a:graphic>
          </wp:inline>
        </w:drawing>
      </w:r>
    </w:p>
    <w:p w14:paraId="0FF3286C" w14:textId="096877D1" w:rsidR="00CB49B6" w:rsidRPr="007B6B84" w:rsidRDefault="00CB49B6" w:rsidP="00CB49B6">
      <w:pPr>
        <w:pStyle w:val="Legenda"/>
      </w:pPr>
      <w:bookmarkStart w:id="1202" w:name="_Toc215424517"/>
      <w:bookmarkStart w:id="1203" w:name="_Toc215443587"/>
      <w:r w:rsidRPr="007B6B84">
        <w:t xml:space="preserve">Figura </w:t>
      </w:r>
      <w:fldSimple w:instr=" SEQ Figura \* ARABIC ">
        <w:r w:rsidR="00CE3F9E" w:rsidRPr="007B6B84">
          <w:t>70</w:t>
        </w:r>
      </w:fldSimple>
      <w:r w:rsidRPr="007B6B84">
        <w:t>:Página Inicial</w:t>
      </w:r>
      <w:bookmarkEnd w:id="1202"/>
      <w:bookmarkEnd w:id="1203"/>
    </w:p>
    <w:p w14:paraId="7E62818F" w14:textId="77777777" w:rsidR="00CB49B6" w:rsidRPr="007B6B84" w:rsidRDefault="00CB49B6" w:rsidP="00CB49B6"/>
    <w:p w14:paraId="24115259" w14:textId="77777777" w:rsidR="00CB49B6" w:rsidRPr="007B6B84" w:rsidRDefault="00CB49B6" w:rsidP="00CB49B6">
      <w:pPr>
        <w:keepNext/>
        <w:spacing w:line="360" w:lineRule="auto"/>
        <w:jc w:val="center"/>
      </w:pPr>
      <w:r w:rsidRPr="00091E0D">
        <w:rPr>
          <w:noProof/>
        </w:rPr>
        <w:drawing>
          <wp:inline distT="0" distB="0" distL="0" distR="0" wp14:anchorId="32600F2E" wp14:editId="2A33287C">
            <wp:extent cx="5241038" cy="2215515"/>
            <wp:effectExtent l="0" t="0" r="0" b="0"/>
            <wp:docPr id="662236956" name="Imagem 9"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5031" name="Imagem 9" descr="Interface gráfica do usuário, Diagrama&#10;&#10;O conteúdo gerado por IA pode estar incorret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4231" cy="2216865"/>
                    </a:xfrm>
                    <a:prstGeom prst="rect">
                      <a:avLst/>
                    </a:prstGeom>
                    <a:noFill/>
                    <a:ln>
                      <a:noFill/>
                    </a:ln>
                  </pic:spPr>
                </pic:pic>
              </a:graphicData>
            </a:graphic>
          </wp:inline>
        </w:drawing>
      </w:r>
    </w:p>
    <w:p w14:paraId="4790DC80" w14:textId="10ED22E8" w:rsidR="00CB49B6" w:rsidRPr="007B6B84" w:rsidRDefault="00CB49B6" w:rsidP="00CB49B6">
      <w:pPr>
        <w:pStyle w:val="Legenda"/>
        <w:rPr>
          <w:snapToGrid w:val="0"/>
        </w:rPr>
      </w:pPr>
      <w:bookmarkStart w:id="1204" w:name="_Toc215424518"/>
      <w:bookmarkStart w:id="1205" w:name="_Toc215443588"/>
      <w:r w:rsidRPr="007B6B84">
        <w:t xml:space="preserve">Figura </w:t>
      </w:r>
      <w:fldSimple w:instr=" SEQ Figura \* ARABIC ">
        <w:r w:rsidR="00CE3F9E" w:rsidRPr="007B6B84">
          <w:t>71</w:t>
        </w:r>
      </w:fldSimple>
      <w:r w:rsidRPr="007B6B84">
        <w:t>: Fluxo de Dados</w:t>
      </w:r>
      <w:bookmarkEnd w:id="1204"/>
      <w:bookmarkEnd w:id="1205"/>
    </w:p>
    <w:p w14:paraId="1B67EEDF" w14:textId="77777777" w:rsidR="00CB49B6" w:rsidRPr="007B6B84" w:rsidRDefault="00CB49B6" w:rsidP="00CB49B6">
      <w:pPr>
        <w:spacing w:line="360" w:lineRule="auto"/>
        <w:jc w:val="both"/>
        <w:rPr>
          <w:snapToGrid w:val="0"/>
        </w:rPr>
      </w:pPr>
    </w:p>
    <w:p w14:paraId="7D43A8B7" w14:textId="458B0E5D" w:rsidR="00CB49B6" w:rsidRPr="007B6B84" w:rsidRDefault="00CB49B6" w:rsidP="00CB49B6">
      <w:pPr>
        <w:pStyle w:val="Legenda"/>
        <w:rPr>
          <w:snapToGrid w:val="0"/>
        </w:rPr>
      </w:pPr>
      <w:bookmarkStart w:id="1206" w:name="_Toc215424519"/>
      <w:bookmarkStart w:id="1207" w:name="_Toc215443614"/>
      <w:r w:rsidRPr="007B6B84">
        <w:t xml:space="preserve">Tabela </w:t>
      </w:r>
      <w:fldSimple w:instr=" SEQ Tabela \* ARABIC ">
        <w:r w:rsidR="00CE3F9E" w:rsidRPr="007B6B84">
          <w:t>3</w:t>
        </w:r>
      </w:fldSimple>
      <w:r w:rsidRPr="007B6B84">
        <w:t xml:space="preserve">: </w:t>
      </w:r>
      <w:proofErr w:type="spellStart"/>
      <w:r w:rsidRPr="007B6B84">
        <w:t>Endpoints</w:t>
      </w:r>
      <w:proofErr w:type="spellEnd"/>
      <w:r w:rsidRPr="007B6B84">
        <w:t xml:space="preserve"> de </w:t>
      </w:r>
      <w:proofErr w:type="spellStart"/>
      <w:r w:rsidRPr="007B6B84">
        <w:t>Comunição</w:t>
      </w:r>
      <w:bookmarkEnd w:id="1206"/>
      <w:bookmarkEnd w:id="1207"/>
      <w:proofErr w:type="spellEnd"/>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CB49B6" w:rsidRPr="007B6B84" w14:paraId="1901F961"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27AC6E2A"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1D0B1A80"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4E0460CA"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2F46DC53"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7BC8C97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60E5C22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/serial/</w:t>
            </w:r>
            <w:proofErr w:type="spellStart"/>
            <w:r w:rsidRPr="007B6B84">
              <w:rPr>
                <w:rFonts w:ascii="Aptos Narrow" w:hAnsi="Aptos Narrow"/>
                <w:sz w:val="22"/>
                <w:szCs w:val="22"/>
              </w:rPr>
              <w:t>ports</w:t>
            </w:r>
            <w:proofErr w:type="spellEnd"/>
            <w:r w:rsidRPr="007B6B84">
              <w:rPr>
                <w:rFonts w:ascii="Aptos Narrow" w:hAnsi="Aptos Narrow"/>
                <w:sz w:val="22"/>
                <w:szCs w:val="22"/>
              </w:rPr>
              <w:t xml:space="preserve">  </w:t>
            </w:r>
          </w:p>
        </w:tc>
        <w:tc>
          <w:tcPr>
            <w:tcW w:w="6237" w:type="dxa"/>
            <w:tcBorders>
              <w:top w:val="single" w:sz="4" w:space="0" w:color="auto"/>
              <w:left w:val="nil"/>
              <w:bottom w:val="single" w:sz="4" w:space="0" w:color="auto"/>
              <w:right w:val="single" w:sz="4" w:space="0" w:color="auto"/>
            </w:tcBorders>
            <w:noWrap/>
            <w:vAlign w:val="center"/>
            <w:hideMark/>
          </w:tcPr>
          <w:p w14:paraId="69564FF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Lista as portas seriais disponíveis no sistema hospedeiro.</w:t>
            </w:r>
          </w:p>
        </w:tc>
      </w:tr>
      <w:tr w:rsidR="00CB49B6" w:rsidRPr="007B6B84" w14:paraId="558D9DF2"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C7F1FF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43FA08F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/serial/open</w:t>
            </w:r>
          </w:p>
        </w:tc>
        <w:tc>
          <w:tcPr>
            <w:tcW w:w="6237" w:type="dxa"/>
            <w:tcBorders>
              <w:top w:val="single" w:sz="4" w:space="0" w:color="auto"/>
              <w:left w:val="nil"/>
              <w:bottom w:val="single" w:sz="4" w:space="0" w:color="auto"/>
              <w:right w:val="single" w:sz="4" w:space="0" w:color="auto"/>
            </w:tcBorders>
            <w:noWrap/>
            <w:vAlign w:val="center"/>
            <w:hideMark/>
          </w:tcPr>
          <w:p w14:paraId="6A36DB72"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Abre a conexão serial com o ESP32-S3 (porta e </w:t>
            </w:r>
            <w:proofErr w:type="spellStart"/>
            <w:r w:rsidRPr="007B6B84">
              <w:rPr>
                <w:rFonts w:ascii="Aptos Narrow" w:hAnsi="Aptos Narrow"/>
                <w:sz w:val="22"/>
                <w:szCs w:val="22"/>
              </w:rPr>
              <w:t>baud</w:t>
            </w:r>
            <w:proofErr w:type="spellEnd"/>
            <w:r w:rsidRPr="007B6B84">
              <w:rPr>
                <w:rFonts w:ascii="Aptos Narrow" w:hAnsi="Aptos Narrow"/>
                <w:sz w:val="22"/>
                <w:szCs w:val="22"/>
              </w:rPr>
              <w:t xml:space="preserve"> rate).  </w:t>
            </w:r>
          </w:p>
        </w:tc>
      </w:tr>
      <w:tr w:rsidR="00CB49B6" w:rsidRPr="007B6B84" w14:paraId="5B0865D9"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4F13E95"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25FAA2A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/serial/close</w:t>
            </w:r>
          </w:p>
        </w:tc>
        <w:tc>
          <w:tcPr>
            <w:tcW w:w="6237" w:type="dxa"/>
            <w:tcBorders>
              <w:top w:val="single" w:sz="4" w:space="0" w:color="auto"/>
              <w:left w:val="nil"/>
              <w:bottom w:val="single" w:sz="4" w:space="0" w:color="auto"/>
              <w:right w:val="single" w:sz="4" w:space="0" w:color="auto"/>
            </w:tcBorders>
            <w:noWrap/>
            <w:vAlign w:val="center"/>
            <w:hideMark/>
          </w:tcPr>
          <w:p w14:paraId="1B3F00A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Fecha a conexão serial atualmente aberta.</w:t>
            </w:r>
          </w:p>
        </w:tc>
      </w:tr>
      <w:tr w:rsidR="00CB49B6" w:rsidRPr="007B6B84" w14:paraId="23A6B7C9"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C38209A"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4047ADEE"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/serial/status  </w:t>
            </w:r>
          </w:p>
        </w:tc>
        <w:tc>
          <w:tcPr>
            <w:tcW w:w="6237" w:type="dxa"/>
            <w:tcBorders>
              <w:top w:val="single" w:sz="4" w:space="0" w:color="auto"/>
              <w:left w:val="nil"/>
              <w:bottom w:val="single" w:sz="4" w:space="0" w:color="auto"/>
              <w:right w:val="single" w:sz="4" w:space="0" w:color="auto"/>
            </w:tcBorders>
            <w:noWrap/>
            <w:vAlign w:val="center"/>
            <w:hideMark/>
          </w:tcPr>
          <w:p w14:paraId="18E8523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Retorna o status da conexão serial (aberta, porta, </w:t>
            </w:r>
            <w:proofErr w:type="spellStart"/>
            <w:r w:rsidRPr="007B6B84">
              <w:rPr>
                <w:rFonts w:ascii="Aptos Narrow" w:hAnsi="Aptos Narrow"/>
                <w:sz w:val="22"/>
                <w:szCs w:val="22"/>
              </w:rPr>
              <w:t>baud</w:t>
            </w:r>
            <w:proofErr w:type="spellEnd"/>
            <w:r w:rsidRPr="007B6B84">
              <w:rPr>
                <w:rFonts w:ascii="Aptos Narrow" w:hAnsi="Aptos Narrow"/>
                <w:sz w:val="22"/>
                <w:szCs w:val="22"/>
              </w:rPr>
              <w:t>, erros).</w:t>
            </w:r>
          </w:p>
        </w:tc>
      </w:tr>
      <w:tr w:rsidR="00CB49B6" w:rsidRPr="007B6B84" w14:paraId="2D363337"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DE56F83"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75F3D81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/serial/</w:t>
            </w:r>
            <w:proofErr w:type="spellStart"/>
            <w:r w:rsidRPr="007B6B84">
              <w:rPr>
                <w:rFonts w:ascii="Aptos Narrow" w:hAnsi="Aptos Narrow"/>
                <w:sz w:val="22"/>
                <w:szCs w:val="22"/>
              </w:rPr>
              <w:t>send</w:t>
            </w:r>
            <w:proofErr w:type="spellEnd"/>
            <w:r w:rsidRPr="007B6B84">
              <w:rPr>
                <w:rFonts w:ascii="Aptos Narrow" w:hAnsi="Aptos Narrow"/>
                <w:sz w:val="22"/>
                <w:szCs w:val="22"/>
              </w:rPr>
              <w:t xml:space="preserve">  </w:t>
            </w:r>
          </w:p>
        </w:tc>
        <w:tc>
          <w:tcPr>
            <w:tcW w:w="6237" w:type="dxa"/>
            <w:tcBorders>
              <w:top w:val="single" w:sz="4" w:space="0" w:color="auto"/>
              <w:left w:val="nil"/>
              <w:bottom w:val="single" w:sz="4" w:space="0" w:color="auto"/>
              <w:right w:val="single" w:sz="4" w:space="0" w:color="auto"/>
            </w:tcBorders>
            <w:noWrap/>
            <w:vAlign w:val="center"/>
            <w:hideMark/>
          </w:tcPr>
          <w:p w14:paraId="26B5F2F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Envia um comando livre em ASCII pela serial (debug/baixa nível).</w:t>
            </w:r>
          </w:p>
        </w:tc>
      </w:tr>
      <w:tr w:rsidR="00CB49B6" w:rsidRPr="007B6B84" w14:paraId="3B973C4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3577DC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lastRenderedPageBreak/>
              <w:t>GET</w:t>
            </w:r>
          </w:p>
        </w:tc>
        <w:tc>
          <w:tcPr>
            <w:tcW w:w="1843" w:type="dxa"/>
            <w:tcBorders>
              <w:top w:val="single" w:sz="4" w:space="0" w:color="auto"/>
              <w:left w:val="nil"/>
              <w:bottom w:val="single" w:sz="4" w:space="0" w:color="auto"/>
              <w:right w:val="single" w:sz="4" w:space="0" w:color="auto"/>
            </w:tcBorders>
            <w:noWrap/>
            <w:vAlign w:val="center"/>
            <w:hideMark/>
          </w:tcPr>
          <w:p w14:paraId="1E8108F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telemetry</w:t>
            </w:r>
            <w:proofErr w:type="spellEnd"/>
          </w:p>
        </w:tc>
        <w:tc>
          <w:tcPr>
            <w:tcW w:w="6237" w:type="dxa"/>
            <w:tcBorders>
              <w:top w:val="single" w:sz="4" w:space="0" w:color="auto"/>
              <w:left w:val="nil"/>
              <w:bottom w:val="single" w:sz="4" w:space="0" w:color="auto"/>
              <w:right w:val="single" w:sz="4" w:space="0" w:color="auto"/>
            </w:tcBorders>
            <w:noWrap/>
            <w:vAlign w:val="center"/>
            <w:hideMark/>
          </w:tcPr>
          <w:p w14:paraId="5742DFF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o último pacote de telemetria recebido do ESP32-S3 em formato JSON.</w:t>
            </w:r>
          </w:p>
        </w:tc>
      </w:tr>
    </w:tbl>
    <w:p w14:paraId="33F0746B" w14:textId="77777777" w:rsidR="00CB49B6" w:rsidRPr="007B6B84" w:rsidRDefault="00CB49B6" w:rsidP="00CB49B6">
      <w:pPr>
        <w:spacing w:line="360" w:lineRule="auto"/>
        <w:ind w:firstLine="708"/>
        <w:jc w:val="both"/>
        <w:rPr>
          <w:snapToGrid w:val="0"/>
        </w:rPr>
      </w:pPr>
    </w:p>
    <w:p w14:paraId="2AAEF3AE" w14:textId="77777777" w:rsidR="00CB49B6" w:rsidRPr="007B6B84" w:rsidRDefault="00CB49B6" w:rsidP="00CB49B6">
      <w:pPr>
        <w:pStyle w:val="subsub"/>
        <w:numPr>
          <w:ilvl w:val="3"/>
          <w:numId w:val="35"/>
        </w:numPr>
        <w:ind w:left="0" w:firstLine="754"/>
        <w:rPr>
          <w:noProof w:val="0"/>
          <w:lang w:val="pt-BR"/>
        </w:rPr>
      </w:pPr>
      <w:bookmarkStart w:id="1208" w:name="_Toc215453043"/>
      <w:r w:rsidRPr="007B6B84">
        <w:rPr>
          <w:noProof w:val="0"/>
          <w:lang w:val="pt-BR"/>
        </w:rPr>
        <w:t>Integração com os microcontroladores</w:t>
      </w:r>
      <w:bookmarkEnd w:id="1208"/>
    </w:p>
    <w:p w14:paraId="14C726A4" w14:textId="77777777" w:rsidR="00CB49B6" w:rsidRPr="007B6B84" w:rsidRDefault="00CB49B6" w:rsidP="00CB49B6">
      <w:pPr>
        <w:spacing w:line="360" w:lineRule="auto"/>
        <w:ind w:firstLine="708"/>
        <w:jc w:val="both"/>
        <w:rPr>
          <w:snapToGrid w:val="0"/>
        </w:rPr>
      </w:pPr>
      <w:r w:rsidRPr="007B6B84">
        <w:rPr>
          <w:snapToGrid w:val="0"/>
        </w:rPr>
        <w:t xml:space="preserve">O ESP32-S3 é o módulo principal de controle, responsável por acionar fisicamente os atuadores lineares da plataforma. Ele recebe comandos via serial USB enviados pelo backend (app.py), processa os </w:t>
      </w:r>
      <w:proofErr w:type="spellStart"/>
      <w:r w:rsidRPr="007B6B84">
        <w:rPr>
          <w:snapToGrid w:val="0"/>
        </w:rPr>
        <w:t>setpoints</w:t>
      </w:r>
      <w:proofErr w:type="spellEnd"/>
      <w:r w:rsidRPr="007B6B84">
        <w:rPr>
          <w:snapToGrid w:val="0"/>
        </w:rPr>
        <w:t xml:space="preserve"> recebidos, aplica o controle PID embarcado e retorna telemetria contendo o estado instantâneo de cada pistão, níveis de PWM e demais medições internas relevantes para supervisão.</w:t>
      </w:r>
    </w:p>
    <w:p w14:paraId="37221F8B" w14:textId="77777777" w:rsidR="00CB49B6" w:rsidRPr="007B6B84" w:rsidRDefault="00CB49B6" w:rsidP="00CB49B6">
      <w:pPr>
        <w:spacing w:line="360" w:lineRule="auto"/>
        <w:ind w:firstLine="708"/>
        <w:jc w:val="both"/>
        <w:rPr>
          <w:snapToGrid w:val="0"/>
        </w:rPr>
      </w:pPr>
      <w:r w:rsidRPr="007B6B84">
        <w:rPr>
          <w:snapToGrid w:val="0"/>
        </w:rPr>
        <w:t xml:space="preserve">Em paralelo, um segundo módulo, o ESP32-IMU, coleta dados de sensores inerciais (como BNO085 ou MPU6050) e transmite essas informações utilizando ESP-NOW, permitindo comunicação direta com o ESP32-S3 sem depender de roteadores ou infraestrutura Wi-Fi. Esse módulo envia </w:t>
      </w:r>
      <w:proofErr w:type="spellStart"/>
      <w:r w:rsidRPr="007B6B84">
        <w:rPr>
          <w:snapToGrid w:val="0"/>
        </w:rPr>
        <w:t>quaternions</w:t>
      </w:r>
      <w:proofErr w:type="spellEnd"/>
      <w:r w:rsidRPr="007B6B84">
        <w:rPr>
          <w:snapToGrid w:val="0"/>
        </w:rPr>
        <w:t xml:space="preserve"> ou ângulos de Euler, possibilitando que o sistema opere em modo IMU para fins de visualização, testes funcionais e futuras funcionalidades relacionadas à estabilização da plataforma.</w:t>
      </w:r>
    </w:p>
    <w:p w14:paraId="3320F9A7" w14:textId="77777777" w:rsidR="00CB49B6" w:rsidRPr="007B6B84" w:rsidRDefault="00CB49B6" w:rsidP="00CB49B6">
      <w:pPr>
        <w:pStyle w:val="subsub"/>
        <w:numPr>
          <w:ilvl w:val="3"/>
          <w:numId w:val="35"/>
        </w:numPr>
        <w:ind w:left="-187" w:firstLine="896"/>
        <w:rPr>
          <w:noProof w:val="0"/>
          <w:lang w:val="pt-BR"/>
        </w:rPr>
      </w:pPr>
      <w:bookmarkStart w:id="1209" w:name="_Toc215453044"/>
      <w:r w:rsidRPr="007B6B84">
        <w:rPr>
          <w:noProof w:val="0"/>
          <w:lang w:val="pt-BR"/>
        </w:rPr>
        <w:t>Integração com FlightGear</w:t>
      </w:r>
      <w:bookmarkEnd w:id="1209"/>
    </w:p>
    <w:p w14:paraId="13165390" w14:textId="77777777" w:rsidR="00CB49B6" w:rsidRPr="007B6B84" w:rsidRDefault="00CB49B6" w:rsidP="00CB49B6">
      <w:pPr>
        <w:spacing w:line="360" w:lineRule="auto"/>
        <w:ind w:firstLine="708"/>
        <w:jc w:val="both"/>
        <w:rPr>
          <w:snapToGrid w:val="0"/>
        </w:rPr>
      </w:pPr>
      <w:r w:rsidRPr="007B6B84">
        <w:rPr>
          <w:snapToGrid w:val="0"/>
        </w:rPr>
        <w:t xml:space="preserve">Além do controle local, o backend executa um segundo processo, denominado fg-bridge.py, responsável pela integração com o simulador de voo </w:t>
      </w:r>
      <w:proofErr w:type="spellStart"/>
      <w:r w:rsidRPr="007B6B84">
        <w:rPr>
          <w:snapToGrid w:val="0"/>
        </w:rPr>
        <w:t>FlightGear</w:t>
      </w:r>
      <w:proofErr w:type="spellEnd"/>
      <w:r w:rsidRPr="007B6B84">
        <w:rPr>
          <w:snapToGrid w:val="0"/>
        </w:rPr>
        <w:t xml:space="preserve">. Essa comunicação é estabelecida via Telnet (porta 5050), por meio da qual o sistema lê continuamente as variáveis de orientação disponibilizadas pelo simulador, como </w:t>
      </w:r>
      <w:proofErr w:type="spellStart"/>
      <w:r w:rsidRPr="007B6B84">
        <w:rPr>
          <w:snapToGrid w:val="0"/>
        </w:rPr>
        <w:t>Roll</w:t>
      </w:r>
      <w:proofErr w:type="spellEnd"/>
      <w:r w:rsidRPr="007B6B84">
        <w:rPr>
          <w:snapToGrid w:val="0"/>
        </w:rPr>
        <w:t xml:space="preserve"> e </w:t>
      </w:r>
      <w:proofErr w:type="spellStart"/>
      <w:r w:rsidRPr="007B6B84">
        <w:rPr>
          <w:snapToGrid w:val="0"/>
        </w:rPr>
        <w:t>Pitch</w:t>
      </w:r>
      <w:proofErr w:type="spellEnd"/>
      <w:r w:rsidRPr="007B6B84">
        <w:rPr>
          <w:snapToGrid w:val="0"/>
        </w:rPr>
        <w:t>. Esses valores passam por um processo de limitação e filtragem e, em seguida, são encaminhados ao backend principal, que alimenta o gerador de poses da plataforma.</w:t>
      </w:r>
    </w:p>
    <w:p w14:paraId="5A907142" w14:textId="77777777" w:rsidR="00CB49B6" w:rsidRPr="007B6B84" w:rsidRDefault="00CB49B6" w:rsidP="00CB49B6">
      <w:pPr>
        <w:spacing w:line="360" w:lineRule="auto"/>
        <w:ind w:firstLine="708"/>
        <w:jc w:val="both"/>
        <w:rPr>
          <w:snapToGrid w:val="0"/>
        </w:rPr>
      </w:pPr>
      <w:r w:rsidRPr="007B6B84">
        <w:rPr>
          <w:snapToGrid w:val="0"/>
        </w:rPr>
        <w:t>Dessa forma, a plataforma física é capaz de reproduzir em escala reduzida os movimentos provenientes do simulador, permitindo testar cenários de voo, dinâmica de aeronaves e comportamentos oscilatórios diretamente no hardware.</w:t>
      </w:r>
    </w:p>
    <w:p w14:paraId="7255E8C9" w14:textId="72F97027" w:rsidR="00CB49B6" w:rsidRPr="007B6B84" w:rsidRDefault="0046400A" w:rsidP="00CB49B6">
      <w:pPr>
        <w:pStyle w:val="subsub"/>
        <w:rPr>
          <w:noProof w:val="0"/>
          <w:lang w:val="pt-BR"/>
        </w:rPr>
      </w:pPr>
      <w:bookmarkStart w:id="1210" w:name="_Toc215453045"/>
      <w:r w:rsidRPr="007B6B84">
        <w:rPr>
          <w:noProof w:val="0"/>
          <w:lang w:val="pt-BR"/>
        </w:rPr>
        <w:t>I</w:t>
      </w:r>
      <w:r w:rsidR="00CB49B6" w:rsidRPr="007B6B84">
        <w:rPr>
          <w:noProof w:val="0"/>
          <w:lang w:val="pt-BR"/>
        </w:rPr>
        <w:t xml:space="preserve">mplementação </w:t>
      </w:r>
      <w:r w:rsidRPr="007B6B84">
        <w:rPr>
          <w:noProof w:val="0"/>
          <w:lang w:val="pt-BR"/>
        </w:rPr>
        <w:t>P</w:t>
      </w:r>
      <w:r w:rsidR="00CB49B6" w:rsidRPr="007B6B84">
        <w:rPr>
          <w:noProof w:val="0"/>
          <w:lang w:val="pt-BR"/>
        </w:rPr>
        <w:t xml:space="preserve">ainel </w:t>
      </w:r>
      <w:r w:rsidRPr="007B6B84">
        <w:rPr>
          <w:noProof w:val="0"/>
          <w:lang w:val="pt-BR"/>
        </w:rPr>
        <w:t>PID</w:t>
      </w:r>
      <w:bookmarkEnd w:id="1210"/>
    </w:p>
    <w:p w14:paraId="64D051DE" w14:textId="77777777" w:rsidR="00CB49B6" w:rsidRPr="007B6B84" w:rsidRDefault="00CB49B6" w:rsidP="00CB49B6">
      <w:pPr>
        <w:keepNext/>
        <w:spacing w:line="360" w:lineRule="auto"/>
        <w:ind w:firstLine="567"/>
        <w:jc w:val="both"/>
        <w:rPr>
          <w:snapToGrid w:val="0"/>
        </w:rPr>
      </w:pPr>
      <w:r w:rsidRPr="007B6B84">
        <w:rPr>
          <w:snapToGrid w:val="0"/>
        </w:rPr>
        <w:t xml:space="preserve">A fim de realizar testes e validar o desempenho do controle PID aplicado aos pistões da plataforma, foi desenvolvida uma página dedicada com um painel de monitoramento em tempo real. Essa interface consome dados via </w:t>
      </w:r>
      <w:proofErr w:type="spellStart"/>
      <w:r w:rsidRPr="007B6B84">
        <w:rPr>
          <w:snapToGrid w:val="0"/>
        </w:rPr>
        <w:t>WebSocket</w:t>
      </w:r>
      <w:proofErr w:type="spellEnd"/>
      <w:r w:rsidRPr="007B6B84">
        <w:rPr>
          <w:snapToGrid w:val="0"/>
        </w:rPr>
        <w:t xml:space="preserve"> e utiliza a biblioteca gráfica Chart.js para renderizar séries temporais de deslocamento e PWM, possibilitando a visualização contínua da resposta dos atuadores.</w:t>
      </w:r>
    </w:p>
    <w:p w14:paraId="26E18C63" w14:textId="77777777" w:rsidR="00CB49B6" w:rsidRPr="007B6B84" w:rsidRDefault="00CB49B6" w:rsidP="00CB49B6">
      <w:pPr>
        <w:spacing w:line="360" w:lineRule="auto"/>
        <w:jc w:val="both"/>
        <w:rPr>
          <w:snapToGrid w:val="0"/>
        </w:rPr>
      </w:pPr>
    </w:p>
    <w:p w14:paraId="35D38A88" w14:textId="77777777" w:rsidR="00CB49B6" w:rsidRPr="007B6B84" w:rsidRDefault="00CB49B6" w:rsidP="00CB49B6">
      <w:pPr>
        <w:keepNext/>
        <w:spacing w:line="360" w:lineRule="auto"/>
      </w:pPr>
      <w:r w:rsidRPr="00091E0D">
        <w:rPr>
          <w:noProof/>
        </w:rPr>
        <w:lastRenderedPageBreak/>
        <w:drawing>
          <wp:inline distT="0" distB="0" distL="0" distR="0" wp14:anchorId="07A4EF8C" wp14:editId="5D8680CF">
            <wp:extent cx="5760085" cy="2947670"/>
            <wp:effectExtent l="0" t="0" r="0" b="5080"/>
            <wp:docPr id="1051651344" name="Imagem 9"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885" name="Imagem 9" descr="Interface gráfica do usuário, Gráfico&#10;&#10;O conteúdo gerado por IA pode estar incorret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947670"/>
                    </a:xfrm>
                    <a:prstGeom prst="rect">
                      <a:avLst/>
                    </a:prstGeom>
                    <a:noFill/>
                    <a:ln>
                      <a:noFill/>
                    </a:ln>
                  </pic:spPr>
                </pic:pic>
              </a:graphicData>
            </a:graphic>
          </wp:inline>
        </w:drawing>
      </w:r>
    </w:p>
    <w:p w14:paraId="0F7651B6" w14:textId="0587D735" w:rsidR="00CB49B6" w:rsidRPr="007B6B84" w:rsidRDefault="00CB49B6" w:rsidP="00CB49B6">
      <w:pPr>
        <w:pStyle w:val="Legenda"/>
      </w:pPr>
      <w:bookmarkStart w:id="1211" w:name="_Toc215424520"/>
      <w:bookmarkStart w:id="1212" w:name="_Toc215443589"/>
      <w:r w:rsidRPr="007B6B84">
        <w:t xml:space="preserve">Figura </w:t>
      </w:r>
      <w:fldSimple w:instr=" SEQ Figura \* ARABIC ">
        <w:r w:rsidR="00CE3F9E" w:rsidRPr="007B6B84">
          <w:t>72</w:t>
        </w:r>
      </w:fldSimple>
      <w:r w:rsidRPr="007B6B84">
        <w:t>: Gráfico Controle PID – Chart.js</w:t>
      </w:r>
      <w:bookmarkEnd w:id="1211"/>
      <w:bookmarkEnd w:id="1212"/>
    </w:p>
    <w:p w14:paraId="49295F79" w14:textId="77777777" w:rsidR="00CB49B6" w:rsidRPr="007B6B84" w:rsidRDefault="00CB49B6" w:rsidP="00CB49B6"/>
    <w:p w14:paraId="5340932D" w14:textId="77777777" w:rsidR="00CB49B6" w:rsidRPr="007B6B84" w:rsidRDefault="00CB49B6" w:rsidP="00CB49B6">
      <w:pPr>
        <w:keepNext/>
      </w:pPr>
      <w:r w:rsidRPr="00091E0D">
        <w:rPr>
          <w:noProof/>
        </w:rPr>
        <w:drawing>
          <wp:inline distT="0" distB="0" distL="0" distR="0" wp14:anchorId="0C0872D3" wp14:editId="3B29B22A">
            <wp:extent cx="5760085" cy="2650490"/>
            <wp:effectExtent l="0" t="0" r="0" b="0"/>
            <wp:docPr id="162576368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2650490"/>
                    </a:xfrm>
                    <a:prstGeom prst="rect">
                      <a:avLst/>
                    </a:prstGeom>
                    <a:noFill/>
                    <a:ln>
                      <a:noFill/>
                    </a:ln>
                  </pic:spPr>
                </pic:pic>
              </a:graphicData>
            </a:graphic>
          </wp:inline>
        </w:drawing>
      </w:r>
    </w:p>
    <w:p w14:paraId="6F5B069A" w14:textId="7BFD11B4" w:rsidR="00CB49B6" w:rsidRPr="007B6B84" w:rsidRDefault="00CB49B6" w:rsidP="00CB49B6">
      <w:pPr>
        <w:pStyle w:val="Legenda"/>
      </w:pPr>
      <w:bookmarkStart w:id="1213" w:name="_Toc215424521"/>
      <w:bookmarkStart w:id="1214" w:name="_Toc215443590"/>
      <w:r w:rsidRPr="007B6B84">
        <w:t xml:space="preserve">Figura </w:t>
      </w:r>
      <w:fldSimple w:instr=" SEQ Figura \* ARABIC ">
        <w:r w:rsidR="00CE3F9E" w:rsidRPr="007B6B84">
          <w:t>73</w:t>
        </w:r>
      </w:fldSimple>
      <w:r w:rsidRPr="007B6B84">
        <w:t xml:space="preserve">: Dados do </w:t>
      </w:r>
      <w:proofErr w:type="spellStart"/>
      <w:r w:rsidRPr="007B6B84">
        <w:t>Websocket</w:t>
      </w:r>
      <w:bookmarkEnd w:id="1213"/>
      <w:bookmarkEnd w:id="1214"/>
      <w:proofErr w:type="spellEnd"/>
    </w:p>
    <w:p w14:paraId="1219394F" w14:textId="77777777" w:rsidR="00CB49B6" w:rsidRPr="007B6B84" w:rsidRDefault="00CB49B6" w:rsidP="00CB49B6"/>
    <w:p w14:paraId="6CB84CCF" w14:textId="77777777" w:rsidR="00CB49B6" w:rsidRPr="007B6B84" w:rsidRDefault="00CB49B6" w:rsidP="00CB49B6">
      <w:pPr>
        <w:keepNext/>
        <w:spacing w:line="360" w:lineRule="auto"/>
        <w:ind w:firstLine="708"/>
        <w:jc w:val="both"/>
        <w:rPr>
          <w:snapToGrid w:val="0"/>
        </w:rPr>
      </w:pPr>
      <w:r w:rsidRPr="007B6B84">
        <w:rPr>
          <w:snapToGrid w:val="0"/>
        </w:rPr>
        <w:t xml:space="preserve">A página permite a execução de testes com </w:t>
      </w:r>
      <w:proofErr w:type="spellStart"/>
      <w:r w:rsidRPr="007B6B84">
        <w:rPr>
          <w:snapToGrid w:val="0"/>
        </w:rPr>
        <w:t>setpoints</w:t>
      </w:r>
      <w:proofErr w:type="spellEnd"/>
      <w:r w:rsidRPr="007B6B84">
        <w:rPr>
          <w:snapToGrid w:val="0"/>
        </w:rPr>
        <w:t xml:space="preserve"> globais ou individuais, registrando simultaneamente o valor de referência e a resposta real do sistema. Dessa forma, torna-se possível analisar o comportamento dinâmico da malha de controle de maneira prática e intuitiva. Para investigações mais detalhadas, os dados exibidos podem ser exportados em </w:t>
      </w:r>
      <w:r w:rsidRPr="007B6B84">
        <w:rPr>
          <w:snapToGrid w:val="0"/>
        </w:rPr>
        <w:lastRenderedPageBreak/>
        <w:t>formato CSV, facilitando análises offline em softwares como MATLAB, Python ou ferramentas equivalentes.</w:t>
      </w:r>
    </w:p>
    <w:p w14:paraId="75679B7B" w14:textId="77777777" w:rsidR="00CB49B6" w:rsidRPr="007B6B84" w:rsidRDefault="00CB49B6" w:rsidP="00CB49B6">
      <w:pPr>
        <w:keepNext/>
        <w:spacing w:line="360" w:lineRule="auto"/>
        <w:jc w:val="both"/>
        <w:rPr>
          <w:snapToGrid w:val="0"/>
        </w:rPr>
      </w:pPr>
    </w:p>
    <w:p w14:paraId="22C4A84F" w14:textId="77777777" w:rsidR="00CB49B6" w:rsidRPr="007B6B84" w:rsidRDefault="00CB49B6" w:rsidP="00CB49B6">
      <w:pPr>
        <w:keepNext/>
        <w:spacing w:line="360" w:lineRule="auto"/>
        <w:jc w:val="center"/>
      </w:pPr>
      <w:r w:rsidRPr="00091E0D">
        <w:rPr>
          <w:noProof/>
        </w:rPr>
        <w:drawing>
          <wp:inline distT="0" distB="0" distL="0" distR="0" wp14:anchorId="49A4C0DC" wp14:editId="5B40FAA2">
            <wp:extent cx="4762500" cy="2568946"/>
            <wp:effectExtent l="0" t="0" r="0" b="3175"/>
            <wp:docPr id="159883639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70237" cy="2573120"/>
                    </a:xfrm>
                    <a:prstGeom prst="rect">
                      <a:avLst/>
                    </a:prstGeom>
                    <a:noFill/>
                    <a:ln>
                      <a:noFill/>
                    </a:ln>
                  </pic:spPr>
                </pic:pic>
              </a:graphicData>
            </a:graphic>
          </wp:inline>
        </w:drawing>
      </w:r>
    </w:p>
    <w:p w14:paraId="6D79A474" w14:textId="4483D006" w:rsidR="00CB49B6" w:rsidRPr="007B6B84" w:rsidRDefault="00CB49B6" w:rsidP="00CB49B6">
      <w:pPr>
        <w:pStyle w:val="Legenda"/>
      </w:pPr>
      <w:bookmarkStart w:id="1215" w:name="_Toc215424522"/>
      <w:bookmarkStart w:id="1216" w:name="_Toc215443591"/>
      <w:r w:rsidRPr="007B6B84">
        <w:t xml:space="preserve">Figura </w:t>
      </w:r>
      <w:fldSimple w:instr=" SEQ Figura \* ARABIC ">
        <w:r w:rsidR="00CE3F9E" w:rsidRPr="007B6B84">
          <w:t>74</w:t>
        </w:r>
      </w:fldSimple>
      <w:r w:rsidRPr="007B6B84">
        <w:t xml:space="preserve">: Controle de </w:t>
      </w:r>
      <w:proofErr w:type="spellStart"/>
      <w:r w:rsidRPr="007B6B84">
        <w:t>Setpoints</w:t>
      </w:r>
      <w:bookmarkEnd w:id="1215"/>
      <w:bookmarkEnd w:id="1216"/>
      <w:proofErr w:type="spellEnd"/>
    </w:p>
    <w:p w14:paraId="6EA6FA76" w14:textId="77777777" w:rsidR="00CB49B6" w:rsidRPr="007B6B84" w:rsidRDefault="00CB49B6" w:rsidP="00CB49B6"/>
    <w:p w14:paraId="16E378AE" w14:textId="77777777" w:rsidR="00CB49B6" w:rsidRPr="007B6B84" w:rsidRDefault="00CB49B6" w:rsidP="00CB49B6">
      <w:pPr>
        <w:keepNext/>
        <w:spacing w:line="360" w:lineRule="auto"/>
        <w:jc w:val="both"/>
        <w:rPr>
          <w:snapToGrid w:val="0"/>
        </w:rPr>
      </w:pPr>
      <w:r w:rsidRPr="007B6B84">
        <w:rPr>
          <w:snapToGrid w:val="0"/>
        </w:rPr>
        <w:t xml:space="preserve">Além do acompanhamento gráfico, o painel oferece acesso rápido aos ajustes de Kp, Ki e </w:t>
      </w:r>
      <w:proofErr w:type="spellStart"/>
      <w:r w:rsidRPr="007B6B84">
        <w:rPr>
          <w:snapToGrid w:val="0"/>
        </w:rPr>
        <w:t>Kd</w:t>
      </w:r>
      <w:proofErr w:type="spellEnd"/>
      <w:r w:rsidRPr="007B6B84">
        <w:rPr>
          <w:snapToGrid w:val="0"/>
        </w:rPr>
        <w:t xml:space="preserve">, por meio da função </w:t>
      </w:r>
      <w:r w:rsidRPr="007B6B84">
        <w:rPr>
          <w:i/>
          <w:iCs/>
          <w:snapToGrid w:val="0"/>
        </w:rPr>
        <w:t>“Ir para Configurações”</w:t>
      </w:r>
      <w:r w:rsidRPr="007B6B84">
        <w:rPr>
          <w:snapToGrid w:val="0"/>
        </w:rPr>
        <w:t xml:space="preserve">. Os valores configurados são enviados ao backend pelo </w:t>
      </w:r>
      <w:proofErr w:type="spellStart"/>
      <w:r w:rsidRPr="007B6B84">
        <w:rPr>
          <w:snapToGrid w:val="0"/>
        </w:rPr>
        <w:t>endpoint</w:t>
      </w:r>
      <w:proofErr w:type="spellEnd"/>
      <w:r w:rsidRPr="007B6B84">
        <w:rPr>
          <w:snapToGrid w:val="0"/>
        </w:rPr>
        <w:t xml:space="preserve"> /</w:t>
      </w:r>
      <w:proofErr w:type="spellStart"/>
      <w:r w:rsidRPr="007B6B84">
        <w:rPr>
          <w:snapToGrid w:val="0"/>
        </w:rPr>
        <w:t>pid</w:t>
      </w:r>
      <w:proofErr w:type="spellEnd"/>
      <w:r w:rsidRPr="007B6B84">
        <w:rPr>
          <w:snapToGrid w:val="0"/>
        </w:rPr>
        <w:t>/</w:t>
      </w:r>
      <w:proofErr w:type="spellStart"/>
      <w:r w:rsidRPr="007B6B84">
        <w:rPr>
          <w:snapToGrid w:val="0"/>
        </w:rPr>
        <w:t>gains</w:t>
      </w:r>
      <w:proofErr w:type="spellEnd"/>
      <w:r w:rsidRPr="007B6B84">
        <w:rPr>
          <w:snapToGrid w:val="0"/>
        </w:rPr>
        <w:t xml:space="preserve">. O backend, por sua vez, persiste esses parâmetros, encaminha-os ao firmware e confirma sua aplicação. Parâmetros adicionais — como PWM mínimo, </w:t>
      </w:r>
      <w:proofErr w:type="spellStart"/>
      <w:r w:rsidRPr="007B6B84">
        <w:rPr>
          <w:snapToGrid w:val="0"/>
        </w:rPr>
        <w:t>deadband</w:t>
      </w:r>
      <w:proofErr w:type="spellEnd"/>
      <w:r w:rsidRPr="007B6B84">
        <w:rPr>
          <w:snapToGrid w:val="0"/>
        </w:rPr>
        <w:t xml:space="preserve"> e demais ajustes gerais — podem ser configurados pelo </w:t>
      </w:r>
      <w:proofErr w:type="spellStart"/>
      <w:r w:rsidRPr="007B6B84">
        <w:rPr>
          <w:snapToGrid w:val="0"/>
        </w:rPr>
        <w:t>endpoint</w:t>
      </w:r>
      <w:proofErr w:type="spellEnd"/>
      <w:r w:rsidRPr="007B6B84">
        <w:rPr>
          <w:snapToGrid w:val="0"/>
        </w:rPr>
        <w:t xml:space="preserve"> /</w:t>
      </w:r>
      <w:proofErr w:type="spellStart"/>
      <w:r w:rsidRPr="007B6B84">
        <w:rPr>
          <w:snapToGrid w:val="0"/>
        </w:rPr>
        <w:t>pid</w:t>
      </w:r>
      <w:proofErr w:type="spellEnd"/>
      <w:r w:rsidRPr="007B6B84">
        <w:rPr>
          <w:snapToGrid w:val="0"/>
        </w:rPr>
        <w:t>/settings.</w:t>
      </w:r>
    </w:p>
    <w:p w14:paraId="2F996FC6" w14:textId="77777777" w:rsidR="00CB49B6" w:rsidRPr="007B6B84" w:rsidRDefault="00CB49B6" w:rsidP="00CB49B6">
      <w:pPr>
        <w:keepNext/>
        <w:spacing w:line="360" w:lineRule="auto"/>
        <w:jc w:val="center"/>
      </w:pPr>
      <w:r w:rsidRPr="00091E0D">
        <w:rPr>
          <w:noProof/>
        </w:rPr>
        <w:drawing>
          <wp:inline distT="0" distB="0" distL="0" distR="0" wp14:anchorId="7D850546" wp14:editId="7328488F">
            <wp:extent cx="4076700" cy="3423242"/>
            <wp:effectExtent l="0" t="0" r="0" b="6350"/>
            <wp:docPr id="106811519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92039" name="Imagem 1" descr="Interface gráfica do usuário&#10;&#10;O conteúdo gerado por IA pode estar incorreto."/>
                    <pic:cNvPicPr/>
                  </pic:nvPicPr>
                  <pic:blipFill>
                    <a:blip r:embed="rId92"/>
                    <a:stretch>
                      <a:fillRect/>
                    </a:stretch>
                  </pic:blipFill>
                  <pic:spPr>
                    <a:xfrm>
                      <a:off x="0" y="0"/>
                      <a:ext cx="4118843" cy="3458630"/>
                    </a:xfrm>
                    <a:prstGeom prst="rect">
                      <a:avLst/>
                    </a:prstGeom>
                  </pic:spPr>
                </pic:pic>
              </a:graphicData>
            </a:graphic>
          </wp:inline>
        </w:drawing>
      </w:r>
    </w:p>
    <w:p w14:paraId="2C61BA20" w14:textId="1B97EC4D" w:rsidR="00CB49B6" w:rsidRPr="007B6B84" w:rsidRDefault="00CB49B6" w:rsidP="00CB49B6">
      <w:pPr>
        <w:pStyle w:val="Legenda"/>
      </w:pPr>
      <w:bookmarkStart w:id="1217" w:name="_Toc215424523"/>
      <w:bookmarkStart w:id="1218" w:name="_Toc215443592"/>
      <w:r w:rsidRPr="007B6B84">
        <w:t xml:space="preserve">Figura </w:t>
      </w:r>
      <w:fldSimple w:instr=" SEQ Figura \* ARABIC ">
        <w:r w:rsidR="00CE3F9E" w:rsidRPr="007B6B84">
          <w:t>75</w:t>
        </w:r>
      </w:fldSimple>
      <w:r w:rsidRPr="007B6B84">
        <w:t>: Painel de Ajuste de Ganhos PID</w:t>
      </w:r>
      <w:bookmarkEnd w:id="1217"/>
      <w:bookmarkEnd w:id="1218"/>
    </w:p>
    <w:p w14:paraId="3C2E2422" w14:textId="77777777" w:rsidR="00CB49B6" w:rsidRPr="007B6B84" w:rsidRDefault="00CB49B6" w:rsidP="00CB49B6"/>
    <w:p w14:paraId="512D0345" w14:textId="0D9DA27A" w:rsidR="00CB49B6" w:rsidRPr="007B6B84" w:rsidRDefault="00CB49B6" w:rsidP="00CB49B6">
      <w:pPr>
        <w:pStyle w:val="Legenda"/>
        <w:rPr>
          <w:snapToGrid w:val="0"/>
        </w:rPr>
      </w:pPr>
      <w:bookmarkStart w:id="1219" w:name="_Toc215424524"/>
      <w:bookmarkStart w:id="1220" w:name="_Toc215443615"/>
      <w:r w:rsidRPr="007B6B84">
        <w:t xml:space="preserve">Tabela </w:t>
      </w:r>
      <w:fldSimple w:instr=" SEQ Tabela \* ARABIC ">
        <w:r w:rsidR="00CE3F9E" w:rsidRPr="007B6B84">
          <w:t>4</w:t>
        </w:r>
      </w:fldSimple>
      <w:r w:rsidRPr="007B6B84">
        <w:t xml:space="preserve">: </w:t>
      </w:r>
      <w:proofErr w:type="spellStart"/>
      <w:r w:rsidRPr="007B6B84">
        <w:t>Endpoints</w:t>
      </w:r>
      <w:proofErr w:type="spellEnd"/>
      <w:r w:rsidRPr="007B6B84">
        <w:t xml:space="preserve"> de Controle PID</w:t>
      </w:r>
      <w:bookmarkEnd w:id="1219"/>
      <w:bookmarkEnd w:id="1220"/>
    </w:p>
    <w:tbl>
      <w:tblPr>
        <w:tblW w:w="9558" w:type="dxa"/>
        <w:tblInd w:w="-147" w:type="dxa"/>
        <w:tblCellMar>
          <w:left w:w="70" w:type="dxa"/>
          <w:right w:w="70" w:type="dxa"/>
        </w:tblCellMar>
        <w:tblLook w:val="04A0" w:firstRow="1" w:lastRow="0" w:firstColumn="1" w:lastColumn="0" w:noHBand="0" w:noVBand="1"/>
      </w:tblPr>
      <w:tblGrid>
        <w:gridCol w:w="1276"/>
        <w:gridCol w:w="2045"/>
        <w:gridCol w:w="6237"/>
      </w:tblGrid>
      <w:tr w:rsidR="00CB49B6" w:rsidRPr="007B6B84" w14:paraId="77B3444F"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6E33C84"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2045" w:type="dxa"/>
            <w:tcBorders>
              <w:top w:val="single" w:sz="4" w:space="0" w:color="auto"/>
              <w:left w:val="nil"/>
              <w:bottom w:val="single" w:sz="4" w:space="0" w:color="auto"/>
              <w:right w:val="single" w:sz="4" w:space="0" w:color="auto"/>
            </w:tcBorders>
            <w:noWrap/>
            <w:vAlign w:val="center"/>
          </w:tcPr>
          <w:p w14:paraId="1695749D"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7EA76AA5"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027AE065"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3507B05"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p w14:paraId="318C2D15"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23"/>
            </w:tblGrid>
            <w:tr w:rsidR="00CB49B6" w:rsidRPr="007B6B84" w14:paraId="46BD6904" w14:textId="77777777" w:rsidTr="006A46DE">
              <w:trPr>
                <w:tblCellSpacing w:w="15" w:type="dxa"/>
                <w:jc w:val="center"/>
              </w:trPr>
              <w:tc>
                <w:tcPr>
                  <w:tcW w:w="0" w:type="auto"/>
                  <w:vAlign w:val="center"/>
                  <w:hideMark/>
                </w:tcPr>
                <w:p w14:paraId="69AA564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setpoint</w:t>
                  </w:r>
                  <w:proofErr w:type="spellEnd"/>
                </w:p>
              </w:tc>
            </w:tr>
          </w:tbl>
          <w:p w14:paraId="6B729C43"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38C66B0B" w14:textId="77777777" w:rsidTr="006A46DE">
              <w:trPr>
                <w:tblCellSpacing w:w="15" w:type="dxa"/>
              </w:trPr>
              <w:tc>
                <w:tcPr>
                  <w:tcW w:w="0" w:type="auto"/>
                  <w:vAlign w:val="center"/>
                  <w:hideMark/>
                </w:tcPr>
                <w:p w14:paraId="26E1A011" w14:textId="77777777" w:rsidR="00CB49B6" w:rsidRPr="007B6B84" w:rsidRDefault="00CB49B6" w:rsidP="006A46DE">
                  <w:pPr>
                    <w:jc w:val="center"/>
                    <w:rPr>
                      <w:rFonts w:ascii="Aptos Narrow" w:hAnsi="Aptos Narrow"/>
                      <w:sz w:val="22"/>
                      <w:szCs w:val="22"/>
                    </w:rPr>
                  </w:pPr>
                </w:p>
              </w:tc>
            </w:tr>
          </w:tbl>
          <w:p w14:paraId="2F0547AF"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7B6B84" w14:paraId="0CBC30B0" w14:textId="77777777" w:rsidTr="006A46DE">
              <w:trPr>
                <w:tblCellSpacing w:w="15" w:type="dxa"/>
              </w:trPr>
              <w:tc>
                <w:tcPr>
                  <w:tcW w:w="0" w:type="auto"/>
                  <w:vAlign w:val="center"/>
                  <w:hideMark/>
                </w:tcPr>
                <w:p w14:paraId="789BD15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Define </w:t>
                  </w:r>
                  <w:proofErr w:type="spellStart"/>
                  <w:r w:rsidRPr="007B6B84">
                    <w:rPr>
                      <w:rFonts w:ascii="Aptos Narrow" w:hAnsi="Aptos Narrow"/>
                      <w:sz w:val="22"/>
                      <w:szCs w:val="22"/>
                    </w:rPr>
                    <w:t>setpoint</w:t>
                  </w:r>
                  <w:proofErr w:type="spellEnd"/>
                  <w:r w:rsidRPr="007B6B84">
                    <w:rPr>
                      <w:rFonts w:ascii="Aptos Narrow" w:hAnsi="Aptos Narrow"/>
                      <w:sz w:val="22"/>
                      <w:szCs w:val="22"/>
                    </w:rPr>
                    <w:t xml:space="preserve"> de posição (mm) global ou para um pistão específico.</w:t>
                  </w:r>
                </w:p>
              </w:tc>
            </w:tr>
          </w:tbl>
          <w:p w14:paraId="2AA47720" w14:textId="77777777" w:rsidR="00CB49B6" w:rsidRPr="007B6B84" w:rsidRDefault="00CB49B6" w:rsidP="006A46DE">
            <w:pPr>
              <w:jc w:val="center"/>
              <w:rPr>
                <w:rFonts w:ascii="Aptos Narrow" w:hAnsi="Aptos Narrow"/>
                <w:sz w:val="22"/>
                <w:szCs w:val="22"/>
              </w:rPr>
            </w:pPr>
          </w:p>
        </w:tc>
      </w:tr>
      <w:tr w:rsidR="00CB49B6" w:rsidRPr="007B6B84" w14:paraId="062711C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EFF270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p w14:paraId="5D893B6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gains</w:t>
            </w:r>
            <w:proofErr w:type="spellEnd"/>
          </w:p>
        </w:tc>
        <w:tc>
          <w:tcPr>
            <w:tcW w:w="6237" w:type="dxa"/>
            <w:tcBorders>
              <w:top w:val="single" w:sz="4" w:space="0" w:color="auto"/>
              <w:left w:val="nil"/>
              <w:bottom w:val="single" w:sz="4" w:space="0" w:color="auto"/>
              <w:right w:val="single" w:sz="4" w:space="0" w:color="auto"/>
            </w:tcBorders>
            <w:noWrap/>
            <w:vAlign w:val="center"/>
            <w:hideMark/>
          </w:tcPr>
          <w:p w14:paraId="74B95CB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os ganhos PID de todos os pistões armazenados em cache.</w:t>
            </w:r>
          </w:p>
        </w:tc>
      </w:tr>
      <w:tr w:rsidR="00CB49B6" w:rsidRPr="007B6B84" w14:paraId="5E1E9DB0"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3E1E0C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9E2536A" w14:textId="77777777" w:rsidTr="006A46DE">
              <w:trPr>
                <w:tblCellSpacing w:w="15" w:type="dxa"/>
              </w:trPr>
              <w:tc>
                <w:tcPr>
                  <w:tcW w:w="0" w:type="auto"/>
                  <w:vAlign w:val="center"/>
                  <w:hideMark/>
                </w:tcPr>
                <w:p w14:paraId="2B78F1D5" w14:textId="77777777" w:rsidR="00CB49B6" w:rsidRPr="007B6B84" w:rsidRDefault="00CB49B6" w:rsidP="006A46DE">
                  <w:pPr>
                    <w:jc w:val="center"/>
                    <w:rPr>
                      <w:rFonts w:ascii="Aptos Narrow" w:hAnsi="Aptos Narrow"/>
                      <w:sz w:val="22"/>
                      <w:szCs w:val="22"/>
                    </w:rPr>
                  </w:pPr>
                </w:p>
              </w:tc>
            </w:tr>
          </w:tbl>
          <w:p w14:paraId="5AA6FDF2"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8"/>
            </w:tblGrid>
            <w:tr w:rsidR="00CB49B6" w:rsidRPr="007B6B84" w14:paraId="00C199F1" w14:textId="77777777" w:rsidTr="006A46DE">
              <w:trPr>
                <w:tblCellSpacing w:w="15" w:type="dxa"/>
                <w:jc w:val="center"/>
              </w:trPr>
              <w:tc>
                <w:tcPr>
                  <w:tcW w:w="0" w:type="auto"/>
                  <w:vAlign w:val="center"/>
                  <w:hideMark/>
                </w:tcPr>
                <w:p w14:paraId="5369111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gains</w:t>
                  </w:r>
                  <w:proofErr w:type="spellEnd"/>
                </w:p>
              </w:tc>
            </w:tr>
          </w:tbl>
          <w:p w14:paraId="1E3B6C53"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68B7615A"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Define ganhos PID (Kp, Ki, </w:t>
            </w:r>
            <w:proofErr w:type="spellStart"/>
            <w:r w:rsidRPr="007B6B84">
              <w:rPr>
                <w:rFonts w:ascii="Aptos Narrow" w:hAnsi="Aptos Narrow"/>
                <w:sz w:val="22"/>
                <w:szCs w:val="22"/>
              </w:rPr>
              <w:t>Kd</w:t>
            </w:r>
            <w:proofErr w:type="spellEnd"/>
            <w:r w:rsidRPr="007B6B84">
              <w:rPr>
                <w:rFonts w:ascii="Aptos Narrow" w:hAnsi="Aptos Narrow"/>
                <w:sz w:val="22"/>
                <w:szCs w:val="22"/>
              </w:rPr>
              <w:t>) para um pistão específico.</w:t>
            </w:r>
          </w:p>
        </w:tc>
      </w:tr>
      <w:tr w:rsidR="00CB49B6" w:rsidRPr="007B6B84" w14:paraId="211A69C7"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7943EF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4BFBCDB2" w14:textId="77777777" w:rsidTr="006A46DE">
              <w:trPr>
                <w:tblCellSpacing w:w="15" w:type="dxa"/>
              </w:trPr>
              <w:tc>
                <w:tcPr>
                  <w:tcW w:w="0" w:type="auto"/>
                  <w:vAlign w:val="center"/>
                  <w:hideMark/>
                </w:tcPr>
                <w:p w14:paraId="6D40048F" w14:textId="77777777" w:rsidR="00CB49B6" w:rsidRPr="007B6B84" w:rsidRDefault="00CB49B6" w:rsidP="006A46DE">
                  <w:pPr>
                    <w:jc w:val="center"/>
                    <w:rPr>
                      <w:rFonts w:ascii="Aptos Narrow" w:hAnsi="Aptos Narrow"/>
                      <w:sz w:val="22"/>
                      <w:szCs w:val="22"/>
                    </w:rPr>
                  </w:pPr>
                </w:p>
              </w:tc>
            </w:tr>
          </w:tbl>
          <w:p w14:paraId="160F074C"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4"/>
            </w:tblGrid>
            <w:tr w:rsidR="00CB49B6" w:rsidRPr="007B6B84" w14:paraId="2D176ACA" w14:textId="77777777" w:rsidTr="006A46DE">
              <w:trPr>
                <w:tblCellSpacing w:w="15" w:type="dxa"/>
                <w:jc w:val="center"/>
              </w:trPr>
              <w:tc>
                <w:tcPr>
                  <w:tcW w:w="0" w:type="auto"/>
                  <w:vAlign w:val="center"/>
                  <w:hideMark/>
                </w:tcPr>
                <w:p w14:paraId="5997BC1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gains</w:t>
                  </w:r>
                  <w:proofErr w:type="spellEnd"/>
                  <w:r w:rsidRPr="007B6B84">
                    <w:rPr>
                      <w:rFonts w:ascii="Aptos Narrow" w:hAnsi="Aptos Narrow"/>
                      <w:sz w:val="22"/>
                      <w:szCs w:val="22"/>
                    </w:rPr>
                    <w:t>/{</w:t>
                  </w:r>
                  <w:proofErr w:type="spellStart"/>
                  <w:r w:rsidRPr="007B6B84">
                    <w:rPr>
                      <w:rFonts w:ascii="Aptos Narrow" w:hAnsi="Aptos Narrow"/>
                      <w:sz w:val="22"/>
                      <w:szCs w:val="22"/>
                    </w:rPr>
                    <w:t>piston</w:t>
                  </w:r>
                  <w:proofErr w:type="spellEnd"/>
                  <w:r w:rsidRPr="007B6B84">
                    <w:rPr>
                      <w:rFonts w:ascii="Aptos Narrow" w:hAnsi="Aptos Narrow"/>
                      <w:sz w:val="22"/>
                      <w:szCs w:val="22"/>
                    </w:rPr>
                    <w:t>}</w:t>
                  </w:r>
                </w:p>
              </w:tc>
            </w:tr>
          </w:tbl>
          <w:p w14:paraId="76689634"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5574C6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os ganhos PID de um pistão específico.</w:t>
            </w:r>
          </w:p>
        </w:tc>
      </w:tr>
      <w:tr w:rsidR="00CB49B6" w:rsidRPr="007B6B84" w14:paraId="76C1266C"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D58BBC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0F0F7BB" w14:textId="77777777" w:rsidTr="006A46DE">
              <w:trPr>
                <w:tblCellSpacing w:w="15" w:type="dxa"/>
              </w:trPr>
              <w:tc>
                <w:tcPr>
                  <w:tcW w:w="0" w:type="auto"/>
                  <w:vAlign w:val="center"/>
                  <w:hideMark/>
                </w:tcPr>
                <w:p w14:paraId="20289BE2" w14:textId="77777777" w:rsidR="00CB49B6" w:rsidRPr="007B6B84" w:rsidRDefault="00CB49B6" w:rsidP="006A46DE">
                  <w:pPr>
                    <w:jc w:val="center"/>
                    <w:rPr>
                      <w:rFonts w:ascii="Aptos Narrow" w:hAnsi="Aptos Narrow"/>
                      <w:sz w:val="22"/>
                      <w:szCs w:val="22"/>
                    </w:rPr>
                  </w:pPr>
                </w:p>
              </w:tc>
            </w:tr>
          </w:tbl>
          <w:p w14:paraId="475C977A"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1"/>
            </w:tblGrid>
            <w:tr w:rsidR="00CB49B6" w:rsidRPr="007B6B84" w14:paraId="1F6E0D26" w14:textId="77777777" w:rsidTr="006A46DE">
              <w:trPr>
                <w:tblCellSpacing w:w="15" w:type="dxa"/>
                <w:jc w:val="center"/>
              </w:trPr>
              <w:tc>
                <w:tcPr>
                  <w:tcW w:w="0" w:type="auto"/>
                  <w:vAlign w:val="center"/>
                  <w:hideMark/>
                </w:tcPr>
                <w:p w14:paraId="462BF54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gains</w:t>
                  </w:r>
                  <w:proofErr w:type="spellEnd"/>
                  <w:r w:rsidRPr="007B6B84">
                    <w:rPr>
                      <w:rFonts w:ascii="Aptos Narrow" w:hAnsi="Aptos Narrow"/>
                      <w:sz w:val="22"/>
                      <w:szCs w:val="22"/>
                    </w:rPr>
                    <w:t>/</w:t>
                  </w:r>
                  <w:proofErr w:type="spellStart"/>
                  <w:r w:rsidRPr="007B6B84">
                    <w:rPr>
                      <w:rFonts w:ascii="Aptos Narrow" w:hAnsi="Aptos Narrow"/>
                      <w:sz w:val="22"/>
                      <w:szCs w:val="22"/>
                    </w:rPr>
                    <w:t>all</w:t>
                  </w:r>
                  <w:proofErr w:type="spellEnd"/>
                </w:p>
              </w:tc>
            </w:tr>
          </w:tbl>
          <w:p w14:paraId="5BFB288B"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4D4F501C"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Define simultaneamente Kp, Ki e/ou </w:t>
            </w:r>
            <w:proofErr w:type="spellStart"/>
            <w:r w:rsidRPr="007B6B84">
              <w:rPr>
                <w:rFonts w:ascii="Aptos Narrow" w:hAnsi="Aptos Narrow"/>
                <w:sz w:val="22"/>
                <w:szCs w:val="22"/>
              </w:rPr>
              <w:t>Kd</w:t>
            </w:r>
            <w:proofErr w:type="spellEnd"/>
            <w:r w:rsidRPr="007B6B84">
              <w:rPr>
                <w:rFonts w:ascii="Aptos Narrow" w:hAnsi="Aptos Narrow"/>
                <w:sz w:val="22"/>
                <w:szCs w:val="22"/>
              </w:rPr>
              <w:t xml:space="preserve"> para todos os pistões.</w:t>
            </w:r>
          </w:p>
        </w:tc>
      </w:tr>
      <w:tr w:rsidR="00CB49B6" w:rsidRPr="007B6B84" w14:paraId="3B4E8035"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AEBFEC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0AC08BCB" w14:textId="77777777" w:rsidTr="006A46DE">
              <w:trPr>
                <w:tblCellSpacing w:w="15" w:type="dxa"/>
              </w:trPr>
              <w:tc>
                <w:tcPr>
                  <w:tcW w:w="0" w:type="auto"/>
                  <w:vAlign w:val="center"/>
                  <w:hideMark/>
                </w:tcPr>
                <w:p w14:paraId="7A9A411A" w14:textId="77777777" w:rsidR="00CB49B6" w:rsidRPr="007B6B84" w:rsidRDefault="00CB49B6" w:rsidP="006A46DE">
                  <w:pPr>
                    <w:jc w:val="center"/>
                    <w:rPr>
                      <w:rFonts w:ascii="Aptos Narrow" w:hAnsi="Aptos Narrow"/>
                      <w:sz w:val="22"/>
                      <w:szCs w:val="22"/>
                    </w:rPr>
                  </w:pPr>
                </w:p>
              </w:tc>
            </w:tr>
          </w:tbl>
          <w:p w14:paraId="17BF9C47"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5"/>
            </w:tblGrid>
            <w:tr w:rsidR="00CB49B6" w:rsidRPr="007B6B84" w14:paraId="69781B78" w14:textId="77777777" w:rsidTr="006A46DE">
              <w:trPr>
                <w:tblCellSpacing w:w="15" w:type="dxa"/>
                <w:jc w:val="center"/>
              </w:trPr>
              <w:tc>
                <w:tcPr>
                  <w:tcW w:w="0" w:type="auto"/>
                  <w:vAlign w:val="center"/>
                  <w:hideMark/>
                </w:tcPr>
                <w:p w14:paraId="2CDB05BE"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feedforward</w:t>
                  </w:r>
                  <w:proofErr w:type="spellEnd"/>
                </w:p>
              </w:tc>
            </w:tr>
          </w:tbl>
          <w:p w14:paraId="3FC2B571"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BB78AA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Define termos de </w:t>
            </w:r>
            <w:proofErr w:type="spellStart"/>
            <w:r w:rsidRPr="007B6B84">
              <w:rPr>
                <w:rFonts w:ascii="Aptos Narrow" w:hAnsi="Aptos Narrow"/>
                <w:sz w:val="22"/>
                <w:szCs w:val="22"/>
              </w:rPr>
              <w:t>feedforward</w:t>
            </w:r>
            <w:proofErr w:type="spellEnd"/>
            <w:r w:rsidRPr="007B6B84">
              <w:rPr>
                <w:rFonts w:ascii="Aptos Narrow" w:hAnsi="Aptos Narrow"/>
                <w:sz w:val="22"/>
                <w:szCs w:val="22"/>
              </w:rPr>
              <w:t xml:space="preserve"> (u0_adv, u0_ret) para um pistão específico.</w:t>
            </w:r>
          </w:p>
        </w:tc>
      </w:tr>
      <w:tr w:rsidR="00CB49B6" w:rsidRPr="007B6B84" w14:paraId="3F15845F"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D9947CC"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7A6F0786" w14:textId="77777777" w:rsidTr="006A46DE">
              <w:trPr>
                <w:tblCellSpacing w:w="15" w:type="dxa"/>
              </w:trPr>
              <w:tc>
                <w:tcPr>
                  <w:tcW w:w="0" w:type="auto"/>
                  <w:vAlign w:val="center"/>
                  <w:hideMark/>
                </w:tcPr>
                <w:p w14:paraId="0C642F16" w14:textId="77777777" w:rsidR="00CB49B6" w:rsidRPr="007B6B84" w:rsidRDefault="00CB49B6" w:rsidP="006A46DE">
                  <w:pPr>
                    <w:rPr>
                      <w:rFonts w:ascii="Aptos Narrow" w:hAnsi="Aptos Narrow"/>
                      <w:sz w:val="22"/>
                      <w:szCs w:val="22"/>
                    </w:rPr>
                  </w:pPr>
                </w:p>
              </w:tc>
            </w:tr>
          </w:tbl>
          <w:p w14:paraId="1080AA26" w14:textId="77777777" w:rsidR="00CB49B6" w:rsidRPr="007B6B84" w:rsidRDefault="00CB49B6" w:rsidP="006A46DE">
            <w:pP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tblGrid>
            <w:tr w:rsidR="00CB49B6" w:rsidRPr="007B6B84" w14:paraId="78289A56" w14:textId="77777777" w:rsidTr="006A46DE">
              <w:trPr>
                <w:tblCellSpacing w:w="15" w:type="dxa"/>
              </w:trPr>
              <w:tc>
                <w:tcPr>
                  <w:tcW w:w="0" w:type="auto"/>
                  <w:vAlign w:val="center"/>
                  <w:hideMark/>
                </w:tcPr>
                <w:p w14:paraId="330C410F" w14:textId="77777777" w:rsidR="00CB49B6" w:rsidRPr="007B6B84" w:rsidRDefault="00CB49B6" w:rsidP="006A46DE">
                  <w:pP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feedforward</w:t>
                  </w:r>
                  <w:proofErr w:type="spellEnd"/>
                  <w:r w:rsidRPr="007B6B84">
                    <w:rPr>
                      <w:rFonts w:ascii="Aptos Narrow" w:hAnsi="Aptos Narrow"/>
                      <w:sz w:val="22"/>
                      <w:szCs w:val="22"/>
                    </w:rPr>
                    <w:t>/</w:t>
                  </w:r>
                  <w:proofErr w:type="spellStart"/>
                  <w:r w:rsidRPr="007B6B84">
                    <w:rPr>
                      <w:rFonts w:ascii="Aptos Narrow" w:hAnsi="Aptos Narrow"/>
                      <w:sz w:val="22"/>
                      <w:szCs w:val="22"/>
                    </w:rPr>
                    <w:t>all</w:t>
                  </w:r>
                  <w:proofErr w:type="spellEnd"/>
                </w:p>
              </w:tc>
            </w:tr>
          </w:tbl>
          <w:p w14:paraId="48B5D6CB" w14:textId="77777777" w:rsidR="00CB49B6" w:rsidRPr="007B6B84" w:rsidRDefault="00CB49B6" w:rsidP="006A46DE">
            <w:pP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02FE05D6" w14:textId="77777777" w:rsidR="00CB49B6" w:rsidRPr="007B6B84" w:rsidRDefault="00CB49B6" w:rsidP="006A46DE">
            <w:pPr>
              <w:jc w:val="center"/>
            </w:pPr>
            <w:r w:rsidRPr="007B6B84">
              <w:t xml:space="preserve">Define termos de </w:t>
            </w:r>
            <w:proofErr w:type="spellStart"/>
            <w:r w:rsidRPr="007B6B84">
              <w:t>feedforward</w:t>
            </w:r>
            <w:proofErr w:type="spellEnd"/>
            <w:r w:rsidRPr="007B6B84">
              <w:t xml:space="preserve"> para todos os pistões.</w:t>
            </w:r>
          </w:p>
          <w:p w14:paraId="66329F48" w14:textId="77777777" w:rsidR="00CB49B6" w:rsidRPr="007B6B84" w:rsidRDefault="00CB49B6" w:rsidP="006A46DE">
            <w:pPr>
              <w:jc w:val="center"/>
              <w:rPr>
                <w:rFonts w:ascii="Aptos Narrow" w:hAnsi="Aptos Narrow"/>
                <w:sz w:val="22"/>
                <w:szCs w:val="22"/>
              </w:rPr>
            </w:pPr>
          </w:p>
        </w:tc>
      </w:tr>
      <w:tr w:rsidR="00CB49B6" w:rsidRPr="007B6B84" w14:paraId="5128643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3783FA9E"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6D88427F" w14:textId="77777777" w:rsidTr="006A46DE">
              <w:trPr>
                <w:tblCellSpacing w:w="15" w:type="dxa"/>
              </w:trPr>
              <w:tc>
                <w:tcPr>
                  <w:tcW w:w="0" w:type="auto"/>
                  <w:vAlign w:val="center"/>
                  <w:hideMark/>
                </w:tcPr>
                <w:p w14:paraId="5D324B86" w14:textId="77777777" w:rsidR="00CB49B6" w:rsidRPr="007B6B84" w:rsidRDefault="00CB49B6" w:rsidP="006A46DE">
                  <w:pPr>
                    <w:jc w:val="center"/>
                    <w:rPr>
                      <w:rFonts w:ascii="Aptos Narrow" w:hAnsi="Aptos Narrow"/>
                      <w:sz w:val="22"/>
                      <w:szCs w:val="22"/>
                    </w:rPr>
                  </w:pPr>
                </w:p>
              </w:tc>
            </w:tr>
          </w:tbl>
          <w:p w14:paraId="1F6BF4C8"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CB49B6" w:rsidRPr="007B6B84" w14:paraId="39827FB7" w14:textId="77777777" w:rsidTr="006A46DE">
              <w:trPr>
                <w:tblCellSpacing w:w="15" w:type="dxa"/>
                <w:jc w:val="center"/>
              </w:trPr>
              <w:tc>
                <w:tcPr>
                  <w:tcW w:w="0" w:type="auto"/>
                  <w:vAlign w:val="center"/>
                  <w:hideMark/>
                </w:tcPr>
                <w:p w14:paraId="0B9A4CD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/settings</w:t>
                  </w:r>
                </w:p>
              </w:tc>
            </w:tr>
          </w:tbl>
          <w:p w14:paraId="5E6A5E61"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31B3935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configurações gerais do controlador (</w:t>
            </w:r>
            <w:proofErr w:type="spellStart"/>
            <w:r w:rsidRPr="007B6B84">
              <w:rPr>
                <w:rFonts w:ascii="Aptos Narrow" w:hAnsi="Aptos Narrow"/>
                <w:sz w:val="22"/>
                <w:szCs w:val="22"/>
              </w:rPr>
              <w:t>deadband</w:t>
            </w:r>
            <w:proofErr w:type="spellEnd"/>
            <w:r w:rsidRPr="007B6B84">
              <w:rPr>
                <w:rFonts w:ascii="Aptos Narrow" w:hAnsi="Aptos Narrow"/>
                <w:sz w:val="22"/>
                <w:szCs w:val="22"/>
              </w:rPr>
              <w:t xml:space="preserve">, PWM </w:t>
            </w:r>
            <w:proofErr w:type="gramStart"/>
            <w:r w:rsidRPr="007B6B84">
              <w:rPr>
                <w:rFonts w:ascii="Aptos Narrow" w:hAnsi="Aptos Narrow"/>
                <w:sz w:val="22"/>
                <w:szCs w:val="22"/>
              </w:rPr>
              <w:t>mínimo, etc.</w:t>
            </w:r>
            <w:proofErr w:type="gramEnd"/>
            <w:r w:rsidRPr="007B6B84">
              <w:rPr>
                <w:rFonts w:ascii="Aptos Narrow" w:hAnsi="Aptos Narrow"/>
                <w:sz w:val="22"/>
                <w:szCs w:val="22"/>
              </w:rPr>
              <w:t>).</w:t>
            </w:r>
          </w:p>
        </w:tc>
      </w:tr>
      <w:tr w:rsidR="00CB49B6" w:rsidRPr="007B6B84" w14:paraId="43058BC6"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5999C9A"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08A18595" w14:textId="77777777" w:rsidTr="006A46DE">
              <w:trPr>
                <w:tblCellSpacing w:w="15" w:type="dxa"/>
              </w:trPr>
              <w:tc>
                <w:tcPr>
                  <w:tcW w:w="0" w:type="auto"/>
                  <w:vAlign w:val="center"/>
                  <w:hideMark/>
                </w:tcPr>
                <w:p w14:paraId="411974C5" w14:textId="77777777" w:rsidR="00CB49B6" w:rsidRPr="007B6B84" w:rsidRDefault="00CB49B6" w:rsidP="006A46DE">
                  <w:pPr>
                    <w:jc w:val="center"/>
                    <w:rPr>
                      <w:rFonts w:ascii="Aptos Narrow" w:hAnsi="Aptos Narrow"/>
                      <w:sz w:val="22"/>
                      <w:szCs w:val="22"/>
                    </w:rPr>
                  </w:pPr>
                </w:p>
              </w:tc>
            </w:tr>
          </w:tbl>
          <w:p w14:paraId="378E5AB4"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CB49B6" w:rsidRPr="007B6B84" w14:paraId="3E5B2283" w14:textId="77777777" w:rsidTr="006A46DE">
              <w:trPr>
                <w:tblCellSpacing w:w="15" w:type="dxa"/>
                <w:jc w:val="center"/>
              </w:trPr>
              <w:tc>
                <w:tcPr>
                  <w:tcW w:w="0" w:type="auto"/>
                  <w:vAlign w:val="center"/>
                  <w:hideMark/>
                </w:tcPr>
                <w:p w14:paraId="6B3A805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/settings</w:t>
                  </w:r>
                </w:p>
              </w:tc>
            </w:tr>
          </w:tbl>
          <w:p w14:paraId="4947D461"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63AB7071"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Ajusta configurações gerais do PID (</w:t>
            </w:r>
            <w:proofErr w:type="spellStart"/>
            <w:r w:rsidRPr="007B6B84">
              <w:rPr>
                <w:rFonts w:ascii="Aptos Narrow" w:hAnsi="Aptos Narrow"/>
                <w:sz w:val="22"/>
                <w:szCs w:val="22"/>
              </w:rPr>
              <w:t>deadband</w:t>
            </w:r>
            <w:proofErr w:type="spellEnd"/>
            <w:r w:rsidRPr="007B6B84">
              <w:rPr>
                <w:rFonts w:ascii="Aptos Narrow" w:hAnsi="Aptos Narrow"/>
                <w:sz w:val="22"/>
                <w:szCs w:val="22"/>
              </w:rPr>
              <w:t xml:space="preserve">, PWM </w:t>
            </w:r>
            <w:proofErr w:type="gramStart"/>
            <w:r w:rsidRPr="007B6B84">
              <w:rPr>
                <w:rFonts w:ascii="Aptos Narrow" w:hAnsi="Aptos Narrow"/>
                <w:sz w:val="22"/>
                <w:szCs w:val="22"/>
              </w:rPr>
              <w:t>mínimo, etc.</w:t>
            </w:r>
            <w:proofErr w:type="gramEnd"/>
            <w:r w:rsidRPr="007B6B84">
              <w:rPr>
                <w:rFonts w:ascii="Aptos Narrow" w:hAnsi="Aptos Narrow"/>
                <w:sz w:val="22"/>
                <w:szCs w:val="22"/>
              </w:rPr>
              <w:t>).</w:t>
            </w:r>
          </w:p>
        </w:tc>
      </w:tr>
      <w:tr w:rsidR="00CB49B6" w:rsidRPr="007B6B84" w14:paraId="1B4D66E0"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6CFF3E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7EC5AB26" w14:textId="77777777" w:rsidTr="006A46DE">
              <w:trPr>
                <w:tblCellSpacing w:w="15" w:type="dxa"/>
              </w:trPr>
              <w:tc>
                <w:tcPr>
                  <w:tcW w:w="0" w:type="auto"/>
                  <w:vAlign w:val="center"/>
                  <w:hideMark/>
                </w:tcPr>
                <w:p w14:paraId="32CD0856" w14:textId="77777777" w:rsidR="00CB49B6" w:rsidRPr="007B6B84" w:rsidRDefault="00CB49B6" w:rsidP="006A46DE">
                  <w:pPr>
                    <w:jc w:val="center"/>
                    <w:rPr>
                      <w:rFonts w:ascii="Aptos Narrow" w:hAnsi="Aptos Narrow"/>
                      <w:sz w:val="22"/>
                      <w:szCs w:val="22"/>
                    </w:rPr>
                  </w:pPr>
                </w:p>
              </w:tc>
            </w:tr>
          </w:tbl>
          <w:p w14:paraId="0043BDD4"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5"/>
            </w:tblGrid>
            <w:tr w:rsidR="00CB49B6" w:rsidRPr="007B6B84" w14:paraId="50791D4E" w14:textId="77777777" w:rsidTr="006A46DE">
              <w:trPr>
                <w:tblCellSpacing w:w="15" w:type="dxa"/>
              </w:trPr>
              <w:tc>
                <w:tcPr>
                  <w:tcW w:w="0" w:type="auto"/>
                  <w:vAlign w:val="center"/>
                  <w:hideMark/>
                </w:tcPr>
                <w:p w14:paraId="41D62C95" w14:textId="77777777" w:rsidR="00CB49B6" w:rsidRPr="007B6B84" w:rsidRDefault="00CB49B6" w:rsidP="006A46DE">
                  <w:pP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/manual/{</w:t>
                  </w:r>
                  <w:proofErr w:type="spellStart"/>
                  <w:r w:rsidRPr="007B6B84">
                    <w:rPr>
                      <w:rFonts w:ascii="Aptos Narrow" w:hAnsi="Aptos Narrow"/>
                      <w:sz w:val="22"/>
                      <w:szCs w:val="22"/>
                    </w:rPr>
                    <w:t>action</w:t>
                  </w:r>
                  <w:proofErr w:type="spellEnd"/>
                  <w:r w:rsidRPr="007B6B84">
                    <w:rPr>
                      <w:rFonts w:ascii="Aptos Narrow" w:hAnsi="Aptos Narrow"/>
                      <w:sz w:val="22"/>
                      <w:szCs w:val="22"/>
                    </w:rPr>
                    <w:t>}</w:t>
                  </w:r>
                </w:p>
              </w:tc>
            </w:tr>
          </w:tbl>
          <w:p w14:paraId="51662502"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02B462F" w14:textId="77777777" w:rsidTr="006A46DE">
              <w:trPr>
                <w:tblCellSpacing w:w="15" w:type="dxa"/>
              </w:trPr>
              <w:tc>
                <w:tcPr>
                  <w:tcW w:w="0" w:type="auto"/>
                  <w:vAlign w:val="center"/>
                  <w:hideMark/>
                </w:tcPr>
                <w:p w14:paraId="56A6983D" w14:textId="77777777" w:rsidR="00CB49B6" w:rsidRPr="007B6B84" w:rsidRDefault="00CB49B6" w:rsidP="006A46DE">
                  <w:pPr>
                    <w:jc w:val="center"/>
                    <w:rPr>
                      <w:rFonts w:ascii="Aptos Narrow" w:hAnsi="Aptos Narrow"/>
                      <w:sz w:val="22"/>
                      <w:szCs w:val="22"/>
                    </w:rPr>
                  </w:pPr>
                </w:p>
              </w:tc>
            </w:tr>
          </w:tbl>
          <w:p w14:paraId="273053BD"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7B6B84" w14:paraId="7398F565" w14:textId="77777777" w:rsidTr="006A46DE">
              <w:trPr>
                <w:tblCellSpacing w:w="15" w:type="dxa"/>
              </w:trPr>
              <w:tc>
                <w:tcPr>
                  <w:tcW w:w="0" w:type="auto"/>
                  <w:vAlign w:val="center"/>
                  <w:hideMark/>
                </w:tcPr>
                <w:p w14:paraId="04094B43"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Envia comando manual direto: avanço, recuo ou parada do pistão selecionado.</w:t>
                  </w:r>
                </w:p>
              </w:tc>
            </w:tr>
          </w:tbl>
          <w:p w14:paraId="4E0B1C66" w14:textId="77777777" w:rsidR="00CB49B6" w:rsidRPr="007B6B84" w:rsidRDefault="00CB49B6" w:rsidP="006A46DE">
            <w:pPr>
              <w:jc w:val="center"/>
              <w:rPr>
                <w:rFonts w:ascii="Aptos Narrow" w:hAnsi="Aptos Narrow"/>
                <w:sz w:val="22"/>
                <w:szCs w:val="22"/>
              </w:rPr>
            </w:pPr>
          </w:p>
        </w:tc>
      </w:tr>
      <w:tr w:rsidR="00CB49B6" w:rsidRPr="007B6B84" w14:paraId="490C6AA0"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3704F7C"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2675EEF6" w14:textId="77777777" w:rsidTr="006A46DE">
              <w:trPr>
                <w:tblCellSpacing w:w="15" w:type="dxa"/>
              </w:trPr>
              <w:tc>
                <w:tcPr>
                  <w:tcW w:w="0" w:type="auto"/>
                  <w:vAlign w:val="center"/>
                  <w:hideMark/>
                </w:tcPr>
                <w:p w14:paraId="06A5ECB1" w14:textId="77777777" w:rsidR="00CB49B6" w:rsidRPr="007B6B84" w:rsidRDefault="00CB49B6" w:rsidP="006A46DE">
                  <w:pPr>
                    <w:jc w:val="center"/>
                    <w:rPr>
                      <w:rFonts w:ascii="Aptos Narrow" w:hAnsi="Aptos Narrow"/>
                      <w:sz w:val="22"/>
                      <w:szCs w:val="22"/>
                    </w:rPr>
                  </w:pPr>
                </w:p>
              </w:tc>
            </w:tr>
          </w:tbl>
          <w:p w14:paraId="155D10BD"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tblGrid>
            <w:tr w:rsidR="00CB49B6" w:rsidRPr="007B6B84" w14:paraId="7962FE08" w14:textId="77777777" w:rsidTr="006A46DE">
              <w:trPr>
                <w:tblCellSpacing w:w="15" w:type="dxa"/>
              </w:trPr>
              <w:tc>
                <w:tcPr>
                  <w:tcW w:w="0" w:type="auto"/>
                  <w:vAlign w:val="center"/>
                  <w:hideMark/>
                </w:tcPr>
                <w:p w14:paraId="2E57CD12"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select</w:t>
                  </w:r>
                  <w:proofErr w:type="spellEnd"/>
                  <w:r w:rsidRPr="007B6B84">
                    <w:rPr>
                      <w:rFonts w:ascii="Aptos Narrow" w:hAnsi="Aptos Narrow"/>
                      <w:sz w:val="22"/>
                      <w:szCs w:val="22"/>
                    </w:rPr>
                    <w:t>/{</w:t>
                  </w:r>
                  <w:proofErr w:type="spellStart"/>
                  <w:r w:rsidRPr="007B6B84">
                    <w:rPr>
                      <w:rFonts w:ascii="Aptos Narrow" w:hAnsi="Aptos Narrow"/>
                      <w:sz w:val="22"/>
                      <w:szCs w:val="22"/>
                    </w:rPr>
                    <w:t>piston</w:t>
                  </w:r>
                  <w:proofErr w:type="spellEnd"/>
                  <w:r w:rsidRPr="007B6B84">
                    <w:rPr>
                      <w:rFonts w:ascii="Aptos Narrow" w:hAnsi="Aptos Narrow"/>
                      <w:sz w:val="22"/>
                      <w:szCs w:val="22"/>
                    </w:rPr>
                    <w:t>}</w:t>
                  </w:r>
                </w:p>
              </w:tc>
            </w:tr>
          </w:tbl>
          <w:p w14:paraId="65B87895"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70F6D9B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Seleciona qual pistão será afetado pelos comandos manuais.</w:t>
            </w:r>
          </w:p>
        </w:tc>
      </w:tr>
      <w:tr w:rsidR="00CB49B6" w:rsidRPr="007B6B84" w14:paraId="73869FF6"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C6347E0"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0DDA383" w14:textId="77777777" w:rsidTr="006A46DE">
              <w:trPr>
                <w:tblCellSpacing w:w="15" w:type="dxa"/>
              </w:trPr>
              <w:tc>
                <w:tcPr>
                  <w:tcW w:w="0" w:type="auto"/>
                  <w:vAlign w:val="center"/>
                  <w:hideMark/>
                </w:tcPr>
                <w:p w14:paraId="07C94EB8" w14:textId="77777777" w:rsidR="00CB49B6" w:rsidRPr="007B6B84" w:rsidRDefault="00CB49B6" w:rsidP="006A46DE">
                  <w:pPr>
                    <w:jc w:val="center"/>
                    <w:rPr>
                      <w:rFonts w:ascii="Aptos Narrow" w:hAnsi="Aptos Narrow"/>
                      <w:sz w:val="22"/>
                      <w:szCs w:val="22"/>
                    </w:rPr>
                  </w:pPr>
                </w:p>
              </w:tc>
            </w:tr>
          </w:tbl>
          <w:p w14:paraId="61D6BB0B"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7"/>
            </w:tblGrid>
            <w:tr w:rsidR="00CB49B6" w:rsidRPr="007B6B84" w14:paraId="78D56CAA" w14:textId="77777777" w:rsidTr="006A46DE">
              <w:trPr>
                <w:tblCellSpacing w:w="15" w:type="dxa"/>
                <w:jc w:val="center"/>
              </w:trPr>
              <w:tc>
                <w:tcPr>
                  <w:tcW w:w="0" w:type="auto"/>
                  <w:vAlign w:val="center"/>
                  <w:hideMark/>
                </w:tcPr>
                <w:p w14:paraId="05D288C4" w14:textId="77777777" w:rsidR="00CB49B6" w:rsidRPr="007B6B84" w:rsidRDefault="00CB49B6" w:rsidP="006A46DE">
                  <w:pP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/offset</w:t>
                  </w:r>
                </w:p>
              </w:tc>
            </w:tr>
          </w:tbl>
          <w:p w14:paraId="2EB6AF11"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6DEDAF3" w14:textId="77777777" w:rsidTr="006A46DE">
              <w:trPr>
                <w:tblCellSpacing w:w="15" w:type="dxa"/>
              </w:trPr>
              <w:tc>
                <w:tcPr>
                  <w:tcW w:w="0" w:type="auto"/>
                  <w:vAlign w:val="center"/>
                  <w:hideMark/>
                </w:tcPr>
                <w:p w14:paraId="3166FC03" w14:textId="77777777" w:rsidR="00CB49B6" w:rsidRPr="007B6B84" w:rsidRDefault="00CB49B6" w:rsidP="006A46DE">
                  <w:pPr>
                    <w:jc w:val="center"/>
                    <w:rPr>
                      <w:rFonts w:ascii="Aptos Narrow" w:hAnsi="Aptos Narrow"/>
                      <w:sz w:val="22"/>
                      <w:szCs w:val="22"/>
                    </w:rPr>
                  </w:pPr>
                </w:p>
              </w:tc>
            </w:tr>
          </w:tbl>
          <w:p w14:paraId="3E8290A4"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7B6B84" w14:paraId="6F37DDB9" w14:textId="77777777" w:rsidTr="006A46DE">
              <w:trPr>
                <w:tblCellSpacing w:w="15" w:type="dxa"/>
              </w:trPr>
              <w:tc>
                <w:tcPr>
                  <w:tcW w:w="0" w:type="auto"/>
                  <w:vAlign w:val="center"/>
                  <w:hideMark/>
                </w:tcPr>
                <w:p w14:paraId="31F3C0CA"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Define offset de calibração para um pistão (correção de erro sistemático).</w:t>
                  </w:r>
                </w:p>
              </w:tc>
            </w:tr>
          </w:tbl>
          <w:p w14:paraId="4D41E1F7" w14:textId="77777777" w:rsidR="00CB49B6" w:rsidRPr="007B6B84" w:rsidRDefault="00CB49B6" w:rsidP="006A46DE">
            <w:pPr>
              <w:jc w:val="center"/>
              <w:rPr>
                <w:rFonts w:ascii="Aptos Narrow" w:hAnsi="Aptos Narrow"/>
                <w:sz w:val="22"/>
                <w:szCs w:val="22"/>
              </w:rPr>
            </w:pPr>
          </w:p>
        </w:tc>
      </w:tr>
    </w:tbl>
    <w:p w14:paraId="0EB39B67" w14:textId="485D1D71" w:rsidR="00CB49B6" w:rsidRPr="007B6B84" w:rsidRDefault="0046400A" w:rsidP="00CB49B6">
      <w:pPr>
        <w:pStyle w:val="subsub"/>
        <w:rPr>
          <w:noProof w:val="0"/>
          <w:lang w:val="pt-BR"/>
        </w:rPr>
      </w:pPr>
      <w:bookmarkStart w:id="1221" w:name="_Toc215453046"/>
      <w:r w:rsidRPr="007B6B84">
        <w:rPr>
          <w:noProof w:val="0"/>
          <w:lang w:val="pt-BR"/>
        </w:rPr>
        <w:t>I</w:t>
      </w:r>
      <w:r w:rsidR="00CB49B6" w:rsidRPr="007B6B84">
        <w:rPr>
          <w:noProof w:val="0"/>
          <w:lang w:val="pt-BR"/>
        </w:rPr>
        <w:t xml:space="preserve">mplementação da </w:t>
      </w:r>
      <w:r w:rsidRPr="007B6B84">
        <w:rPr>
          <w:noProof w:val="0"/>
          <w:lang w:val="pt-BR"/>
        </w:rPr>
        <w:t>C</w:t>
      </w:r>
      <w:r w:rsidR="00CB49B6" w:rsidRPr="007B6B84">
        <w:rPr>
          <w:noProof w:val="0"/>
          <w:lang w:val="pt-BR"/>
        </w:rPr>
        <w:t>inemática</w:t>
      </w:r>
      <w:bookmarkEnd w:id="1221"/>
    </w:p>
    <w:p w14:paraId="1B5D7BC9" w14:textId="77777777" w:rsidR="00CB49B6" w:rsidRPr="007B6B84" w:rsidRDefault="00CB49B6" w:rsidP="00CB49B6">
      <w:pPr>
        <w:spacing w:after="160" w:line="360" w:lineRule="auto"/>
        <w:ind w:firstLine="567"/>
        <w:jc w:val="both"/>
        <w:rPr>
          <w:snapToGrid w:val="0"/>
        </w:rPr>
      </w:pPr>
      <w:r w:rsidRPr="007B6B84">
        <w:rPr>
          <w:snapToGrid w:val="0"/>
        </w:rPr>
        <w:t xml:space="preserve">A implementação da cinemática inversa no backend foi baseada na formulação vetorial apresentada por Robert </w:t>
      </w:r>
      <w:proofErr w:type="spellStart"/>
      <w:r w:rsidRPr="007B6B84">
        <w:rPr>
          <w:snapToGrid w:val="0"/>
        </w:rPr>
        <w:t>Eisele</w:t>
      </w:r>
      <w:proofErr w:type="spellEnd"/>
      <w:r w:rsidRPr="007B6B84">
        <w:rPr>
          <w:snapToGrid w:val="0"/>
        </w:rPr>
        <w:t xml:space="preserve"> no estudo conceitual “</w:t>
      </w:r>
      <w:proofErr w:type="spellStart"/>
      <w:r w:rsidRPr="007B6B84">
        <w:rPr>
          <w:i/>
          <w:iCs/>
          <w:snapToGrid w:val="0"/>
        </w:rPr>
        <w:t>Inverse</w:t>
      </w:r>
      <w:proofErr w:type="spellEnd"/>
      <w:r w:rsidRPr="007B6B84">
        <w:rPr>
          <w:i/>
          <w:iCs/>
          <w:snapToGrid w:val="0"/>
        </w:rPr>
        <w:t xml:space="preserve"> </w:t>
      </w:r>
      <w:proofErr w:type="spellStart"/>
      <w:r w:rsidRPr="007B6B84">
        <w:rPr>
          <w:i/>
          <w:iCs/>
          <w:snapToGrid w:val="0"/>
        </w:rPr>
        <w:t>Kinematics</w:t>
      </w:r>
      <w:proofErr w:type="spellEnd"/>
      <w:r w:rsidRPr="007B6B84">
        <w:rPr>
          <w:i/>
          <w:iCs/>
          <w:snapToGrid w:val="0"/>
        </w:rPr>
        <w:t xml:space="preserve"> </w:t>
      </w:r>
      <w:proofErr w:type="spellStart"/>
      <w:r w:rsidRPr="007B6B84">
        <w:rPr>
          <w:i/>
          <w:iCs/>
          <w:snapToGrid w:val="0"/>
        </w:rPr>
        <w:t>of</w:t>
      </w:r>
      <w:proofErr w:type="spellEnd"/>
      <w:r w:rsidRPr="007B6B84">
        <w:rPr>
          <w:i/>
          <w:iCs/>
          <w:snapToGrid w:val="0"/>
        </w:rPr>
        <w:t xml:space="preserve"> a Stewart Platform</w:t>
      </w:r>
      <w:r w:rsidRPr="007B6B84">
        <w:rPr>
          <w:snapToGrid w:val="0"/>
        </w:rPr>
        <w:t xml:space="preserve">”, publicado pela RAW </w:t>
      </w:r>
      <w:proofErr w:type="spellStart"/>
      <w:r w:rsidRPr="007B6B84">
        <w:rPr>
          <w:snapToGrid w:val="0"/>
        </w:rPr>
        <w:t>Labs</w:t>
      </w:r>
      <w:proofErr w:type="spellEnd"/>
      <w:r w:rsidRPr="007B6B84">
        <w:rPr>
          <w:snapToGrid w:val="0"/>
        </w:rPr>
        <w:t>. Essa referência descreve um método direto para calcular os comprimentos dos atuadores a partir de uma pose arbitrária da plataforma, relacionando translação, rotação e vetores de ligação. A partir dessa abordagem, o presente trabalho adaptou o modelo matemático aos parâmetros geométricos reais da plataforma existente no IFSP-SJC, incorporando diretamente os vetores que conectam a base aos pontos de fixação na plataforma móvel.</w:t>
      </w:r>
    </w:p>
    <w:p w14:paraId="6C629ECA" w14:textId="77777777" w:rsidR="00CB49B6" w:rsidRPr="007B6B84" w:rsidRDefault="00CB49B6" w:rsidP="00CB49B6">
      <w:pPr>
        <w:spacing w:after="160" w:line="360" w:lineRule="auto"/>
        <w:ind w:firstLine="567"/>
        <w:jc w:val="both"/>
        <w:rPr>
          <w:snapToGrid w:val="0"/>
        </w:rPr>
      </w:pPr>
      <w:r w:rsidRPr="007B6B84">
        <w:rPr>
          <w:snapToGrid w:val="0"/>
        </w:rPr>
        <w:t>Os parâmetros geométricos utilizados foram obtidos por medições diretas na plataforma original, incluindo as posições dos furos tanto na base quanto na plataforma superior, conforme documentado por Gonçalves (2023) na descrição técnica do protótipo. A tabela a seguir apresenta os pontos medidos (em milímetros), nos referenciais da base (furações F1–F6) e da plataforma superior (FS1–FS6):</w:t>
      </w:r>
    </w:p>
    <w:p w14:paraId="1E72A43F" w14:textId="77777777" w:rsidR="00CB49B6" w:rsidRPr="007B6B84" w:rsidRDefault="00CB49B6" w:rsidP="00CB49B6">
      <w:pPr>
        <w:spacing w:after="160" w:line="360" w:lineRule="auto"/>
        <w:ind w:firstLine="567"/>
        <w:jc w:val="both"/>
        <w:rPr>
          <w:snapToGrid w:val="0"/>
        </w:rPr>
      </w:pPr>
    </w:p>
    <w:p w14:paraId="2F13B7EA" w14:textId="062014D2" w:rsidR="00CB49B6" w:rsidRPr="007B6B84" w:rsidRDefault="00CB49B6" w:rsidP="00CB49B6">
      <w:pPr>
        <w:pStyle w:val="Tabela"/>
        <w:rPr>
          <w:snapToGrid w:val="0"/>
        </w:rPr>
      </w:pPr>
      <w:bookmarkStart w:id="1222" w:name="_Toc215443616"/>
      <w:r w:rsidRPr="007B6B84">
        <w:lastRenderedPageBreak/>
        <w:t xml:space="preserve">Tabela </w:t>
      </w:r>
      <w:fldSimple w:instr=" SEQ Tabela \* ARABIC ">
        <w:r w:rsidR="00CE3F9E" w:rsidRPr="007B6B84">
          <w:t>5</w:t>
        </w:r>
      </w:fldSimple>
      <w:r w:rsidRPr="007B6B84">
        <w:t>: Base (Furações F1–F6)</w:t>
      </w:r>
      <w:bookmarkEnd w:id="1222"/>
    </w:p>
    <w:tbl>
      <w:tblPr>
        <w:tblW w:w="6095" w:type="dxa"/>
        <w:tblInd w:w="1194" w:type="dxa"/>
        <w:tblCellMar>
          <w:left w:w="70" w:type="dxa"/>
          <w:right w:w="70" w:type="dxa"/>
        </w:tblCellMar>
        <w:tblLook w:val="04A0" w:firstRow="1" w:lastRow="0" w:firstColumn="1" w:lastColumn="0" w:noHBand="0" w:noVBand="1"/>
      </w:tblPr>
      <w:tblGrid>
        <w:gridCol w:w="903"/>
        <w:gridCol w:w="1790"/>
        <w:gridCol w:w="1843"/>
        <w:gridCol w:w="1559"/>
      </w:tblGrid>
      <w:tr w:rsidR="00CB49B6" w:rsidRPr="007B6B84" w14:paraId="27D25DAA"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2835A3C" w14:textId="77777777" w:rsidR="00CB49B6" w:rsidRPr="007B6B84" w:rsidRDefault="00CB49B6" w:rsidP="006A46DE">
            <w:pPr>
              <w:jc w:val="center"/>
              <w:rPr>
                <w:rFonts w:ascii="Aptos Narrow" w:hAnsi="Aptos Narrow"/>
                <w:b/>
                <w:bCs/>
                <w:sz w:val="22"/>
                <w:szCs w:val="22"/>
              </w:rPr>
            </w:pPr>
            <w:r w:rsidRPr="007B6B84">
              <w:rPr>
                <w:b/>
                <w:bCs/>
                <w:snapToGrid w:val="0"/>
              </w:rPr>
              <w:t>F</w:t>
            </w:r>
          </w:p>
        </w:tc>
        <w:tc>
          <w:tcPr>
            <w:tcW w:w="1790" w:type="dxa"/>
            <w:tcBorders>
              <w:top w:val="single" w:sz="4" w:space="0" w:color="auto"/>
              <w:left w:val="nil"/>
              <w:bottom w:val="single" w:sz="4" w:space="0" w:color="auto"/>
              <w:right w:val="single" w:sz="4" w:space="0" w:color="auto"/>
            </w:tcBorders>
            <w:noWrap/>
            <w:vAlign w:val="center"/>
            <w:hideMark/>
          </w:tcPr>
          <w:p w14:paraId="24297B8D" w14:textId="77777777" w:rsidR="00CB49B6" w:rsidRPr="007B6B84" w:rsidRDefault="00CB49B6" w:rsidP="006A46DE">
            <w:pPr>
              <w:jc w:val="center"/>
              <w:rPr>
                <w:rFonts w:ascii="Aptos Narrow" w:hAnsi="Aptos Narrow"/>
                <w:b/>
                <w:bCs/>
                <w:sz w:val="22"/>
                <w:szCs w:val="22"/>
              </w:rPr>
            </w:pPr>
            <w:r w:rsidRPr="007B6B84">
              <w:rPr>
                <w:b/>
                <w:bCs/>
                <w:snapToGrid w:val="0"/>
              </w:rPr>
              <w:t>X</w:t>
            </w:r>
          </w:p>
        </w:tc>
        <w:tc>
          <w:tcPr>
            <w:tcW w:w="1843" w:type="dxa"/>
            <w:tcBorders>
              <w:top w:val="single" w:sz="4" w:space="0" w:color="auto"/>
              <w:left w:val="nil"/>
              <w:bottom w:val="single" w:sz="4" w:space="0" w:color="auto"/>
              <w:right w:val="single" w:sz="4" w:space="0" w:color="auto"/>
            </w:tcBorders>
            <w:noWrap/>
            <w:vAlign w:val="center"/>
            <w:hideMark/>
          </w:tcPr>
          <w:p w14:paraId="66759C33" w14:textId="77777777" w:rsidR="00CB49B6" w:rsidRPr="007B6B84" w:rsidRDefault="00CB49B6" w:rsidP="006A46DE">
            <w:pPr>
              <w:jc w:val="center"/>
              <w:rPr>
                <w:rFonts w:ascii="Aptos Narrow" w:hAnsi="Aptos Narrow"/>
                <w:b/>
                <w:bCs/>
                <w:sz w:val="22"/>
                <w:szCs w:val="22"/>
              </w:rPr>
            </w:pPr>
            <w:r w:rsidRPr="007B6B84">
              <w:rPr>
                <w:b/>
                <w:bCs/>
                <w:snapToGrid w:val="0"/>
              </w:rPr>
              <w:t>Y</w:t>
            </w:r>
          </w:p>
        </w:tc>
        <w:tc>
          <w:tcPr>
            <w:tcW w:w="1559" w:type="dxa"/>
            <w:tcBorders>
              <w:top w:val="single" w:sz="4" w:space="0" w:color="auto"/>
              <w:left w:val="nil"/>
              <w:bottom w:val="single" w:sz="4" w:space="0" w:color="auto"/>
              <w:right w:val="single" w:sz="4" w:space="0" w:color="auto"/>
            </w:tcBorders>
            <w:noWrap/>
            <w:vAlign w:val="center"/>
            <w:hideMark/>
          </w:tcPr>
          <w:p w14:paraId="48F63169" w14:textId="77777777" w:rsidR="00CB49B6" w:rsidRPr="007B6B84" w:rsidRDefault="00CB49B6" w:rsidP="006A46DE">
            <w:pPr>
              <w:jc w:val="center"/>
              <w:rPr>
                <w:rFonts w:ascii="Aptos Narrow" w:hAnsi="Aptos Narrow"/>
                <w:b/>
                <w:bCs/>
                <w:sz w:val="22"/>
                <w:szCs w:val="22"/>
              </w:rPr>
            </w:pPr>
            <w:r w:rsidRPr="007B6B84">
              <w:rPr>
                <w:b/>
                <w:bCs/>
                <w:snapToGrid w:val="0"/>
              </w:rPr>
              <w:t>Z</w:t>
            </w:r>
          </w:p>
        </w:tc>
      </w:tr>
      <w:tr w:rsidR="00CB49B6" w:rsidRPr="007B6B84" w14:paraId="6ABE19F1"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C601867" w14:textId="77777777" w:rsidR="00CB49B6" w:rsidRPr="007B6B84" w:rsidRDefault="00CB49B6" w:rsidP="006A46DE">
            <w:pPr>
              <w:jc w:val="center"/>
              <w:rPr>
                <w:rFonts w:ascii="Aptos Narrow" w:hAnsi="Aptos Narrow"/>
                <w:sz w:val="22"/>
                <w:szCs w:val="22"/>
              </w:rPr>
            </w:pPr>
            <w:r w:rsidRPr="007B6B84">
              <w:rPr>
                <w:snapToGrid w:val="0"/>
              </w:rPr>
              <w:t>F1</w:t>
            </w:r>
          </w:p>
        </w:tc>
        <w:tc>
          <w:tcPr>
            <w:tcW w:w="1790" w:type="dxa"/>
            <w:tcBorders>
              <w:top w:val="single" w:sz="4" w:space="0" w:color="auto"/>
              <w:left w:val="nil"/>
              <w:bottom w:val="single" w:sz="4" w:space="0" w:color="auto"/>
              <w:right w:val="single" w:sz="4" w:space="0" w:color="auto"/>
            </w:tcBorders>
            <w:noWrap/>
            <w:vAlign w:val="center"/>
            <w:hideMark/>
          </w:tcPr>
          <w:p w14:paraId="1D94F280" w14:textId="77777777" w:rsidR="00CB49B6" w:rsidRPr="007B6B84" w:rsidRDefault="00CB49B6" w:rsidP="006A46DE">
            <w:pPr>
              <w:jc w:val="center"/>
              <w:rPr>
                <w:rFonts w:ascii="Aptos Narrow" w:hAnsi="Aptos Narrow"/>
                <w:sz w:val="22"/>
                <w:szCs w:val="22"/>
              </w:rPr>
            </w:pPr>
            <w:r w:rsidRPr="007B6B84">
              <w:rPr>
                <w:snapToGrid w:val="0"/>
              </w:rPr>
              <w:t>305.5</w:t>
            </w:r>
          </w:p>
        </w:tc>
        <w:tc>
          <w:tcPr>
            <w:tcW w:w="1843" w:type="dxa"/>
            <w:tcBorders>
              <w:top w:val="single" w:sz="4" w:space="0" w:color="auto"/>
              <w:left w:val="nil"/>
              <w:bottom w:val="single" w:sz="4" w:space="0" w:color="auto"/>
              <w:right w:val="single" w:sz="4" w:space="0" w:color="auto"/>
            </w:tcBorders>
            <w:noWrap/>
            <w:vAlign w:val="center"/>
            <w:hideMark/>
          </w:tcPr>
          <w:p w14:paraId="7627CC1F" w14:textId="77777777" w:rsidR="00CB49B6" w:rsidRPr="007B6B84" w:rsidRDefault="00CB49B6" w:rsidP="006A46DE">
            <w:pPr>
              <w:jc w:val="center"/>
              <w:rPr>
                <w:rFonts w:ascii="Aptos Narrow" w:hAnsi="Aptos Narrow"/>
                <w:sz w:val="22"/>
                <w:szCs w:val="22"/>
              </w:rPr>
            </w:pPr>
            <w:r w:rsidRPr="007B6B84">
              <w:rPr>
                <w:snapToGrid w:val="0"/>
              </w:rPr>
              <w:t>-17</w:t>
            </w:r>
          </w:p>
        </w:tc>
        <w:tc>
          <w:tcPr>
            <w:tcW w:w="1559" w:type="dxa"/>
            <w:tcBorders>
              <w:top w:val="single" w:sz="4" w:space="0" w:color="auto"/>
              <w:left w:val="nil"/>
              <w:bottom w:val="single" w:sz="4" w:space="0" w:color="auto"/>
              <w:right w:val="single" w:sz="4" w:space="0" w:color="auto"/>
            </w:tcBorders>
            <w:noWrap/>
            <w:vAlign w:val="center"/>
            <w:hideMark/>
          </w:tcPr>
          <w:p w14:paraId="6FCEC73B"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76E64020"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19F627F7" w14:textId="77777777" w:rsidR="00CB49B6" w:rsidRPr="007B6B84" w:rsidRDefault="00CB49B6" w:rsidP="006A46DE">
            <w:pPr>
              <w:jc w:val="center"/>
              <w:rPr>
                <w:rFonts w:ascii="Aptos Narrow" w:hAnsi="Aptos Narrow"/>
                <w:sz w:val="22"/>
                <w:szCs w:val="22"/>
              </w:rPr>
            </w:pPr>
            <w:r w:rsidRPr="007B6B84">
              <w:rPr>
                <w:snapToGrid w:val="0"/>
              </w:rPr>
              <w:t>F2</w:t>
            </w:r>
          </w:p>
        </w:tc>
        <w:tc>
          <w:tcPr>
            <w:tcW w:w="1790" w:type="dxa"/>
            <w:tcBorders>
              <w:top w:val="single" w:sz="4" w:space="0" w:color="auto"/>
              <w:left w:val="nil"/>
              <w:bottom w:val="single" w:sz="4" w:space="0" w:color="auto"/>
              <w:right w:val="single" w:sz="4" w:space="0" w:color="auto"/>
            </w:tcBorders>
            <w:noWrap/>
            <w:vAlign w:val="center"/>
            <w:hideMark/>
          </w:tcPr>
          <w:p w14:paraId="1367FA69" w14:textId="77777777" w:rsidR="00CB49B6" w:rsidRPr="007B6B84" w:rsidRDefault="00CB49B6" w:rsidP="006A46DE">
            <w:pPr>
              <w:jc w:val="center"/>
              <w:rPr>
                <w:rFonts w:ascii="Aptos Narrow" w:hAnsi="Aptos Narrow"/>
                <w:sz w:val="22"/>
                <w:szCs w:val="22"/>
              </w:rPr>
            </w:pPr>
            <w:r w:rsidRPr="007B6B84">
              <w:rPr>
                <w:snapToGrid w:val="0"/>
              </w:rPr>
              <w:t>305.5</w:t>
            </w:r>
          </w:p>
        </w:tc>
        <w:tc>
          <w:tcPr>
            <w:tcW w:w="1843" w:type="dxa"/>
            <w:tcBorders>
              <w:top w:val="single" w:sz="4" w:space="0" w:color="auto"/>
              <w:left w:val="nil"/>
              <w:bottom w:val="single" w:sz="4" w:space="0" w:color="auto"/>
              <w:right w:val="single" w:sz="4" w:space="0" w:color="auto"/>
            </w:tcBorders>
            <w:noWrap/>
            <w:vAlign w:val="center"/>
            <w:hideMark/>
          </w:tcPr>
          <w:p w14:paraId="16FE5328" w14:textId="77777777" w:rsidR="00CB49B6" w:rsidRPr="007B6B84" w:rsidRDefault="00CB49B6" w:rsidP="006A46DE">
            <w:pPr>
              <w:jc w:val="center"/>
              <w:rPr>
                <w:rFonts w:ascii="Aptos Narrow" w:hAnsi="Aptos Narrow"/>
                <w:sz w:val="22"/>
                <w:szCs w:val="22"/>
              </w:rPr>
            </w:pPr>
            <w:r w:rsidRPr="007B6B84">
              <w:rPr>
                <w:snapToGrid w:val="0"/>
              </w:rPr>
              <w:t>17</w:t>
            </w:r>
          </w:p>
        </w:tc>
        <w:tc>
          <w:tcPr>
            <w:tcW w:w="1559" w:type="dxa"/>
            <w:tcBorders>
              <w:top w:val="single" w:sz="4" w:space="0" w:color="auto"/>
              <w:left w:val="nil"/>
              <w:bottom w:val="single" w:sz="4" w:space="0" w:color="auto"/>
              <w:right w:val="single" w:sz="4" w:space="0" w:color="auto"/>
            </w:tcBorders>
            <w:noWrap/>
            <w:vAlign w:val="center"/>
            <w:hideMark/>
          </w:tcPr>
          <w:p w14:paraId="35C8E42C"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0ABEBAC1"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A370B26" w14:textId="77777777" w:rsidR="00CB49B6" w:rsidRPr="007B6B84" w:rsidRDefault="00CB49B6" w:rsidP="006A46DE">
            <w:pPr>
              <w:jc w:val="center"/>
              <w:rPr>
                <w:rFonts w:ascii="Aptos Narrow" w:hAnsi="Aptos Narrow"/>
                <w:sz w:val="22"/>
                <w:szCs w:val="22"/>
              </w:rPr>
            </w:pPr>
            <w:r w:rsidRPr="007B6B84">
              <w:rPr>
                <w:snapToGrid w:val="0"/>
              </w:rPr>
              <w:t>F3</w:t>
            </w:r>
          </w:p>
        </w:tc>
        <w:tc>
          <w:tcPr>
            <w:tcW w:w="1790" w:type="dxa"/>
            <w:tcBorders>
              <w:top w:val="single" w:sz="4" w:space="0" w:color="auto"/>
              <w:left w:val="nil"/>
              <w:bottom w:val="single" w:sz="4" w:space="0" w:color="auto"/>
              <w:right w:val="single" w:sz="4" w:space="0" w:color="auto"/>
            </w:tcBorders>
            <w:noWrap/>
            <w:vAlign w:val="center"/>
            <w:hideMark/>
          </w:tcPr>
          <w:p w14:paraId="2CB3B701" w14:textId="77777777" w:rsidR="00CB49B6" w:rsidRPr="007B6B84" w:rsidRDefault="00CB49B6" w:rsidP="006A46DE">
            <w:pPr>
              <w:jc w:val="center"/>
              <w:rPr>
                <w:rFonts w:ascii="Aptos Narrow" w:hAnsi="Aptos Narrow"/>
                <w:sz w:val="22"/>
                <w:szCs w:val="22"/>
              </w:rPr>
            </w:pPr>
            <w:r w:rsidRPr="007B6B84">
              <w:rPr>
                <w:snapToGrid w:val="0"/>
              </w:rPr>
              <w:t>-137.7</w:t>
            </w:r>
          </w:p>
        </w:tc>
        <w:tc>
          <w:tcPr>
            <w:tcW w:w="1843" w:type="dxa"/>
            <w:tcBorders>
              <w:top w:val="single" w:sz="4" w:space="0" w:color="auto"/>
              <w:left w:val="nil"/>
              <w:bottom w:val="single" w:sz="4" w:space="0" w:color="auto"/>
              <w:right w:val="single" w:sz="4" w:space="0" w:color="auto"/>
            </w:tcBorders>
            <w:noWrap/>
            <w:vAlign w:val="center"/>
            <w:hideMark/>
          </w:tcPr>
          <w:p w14:paraId="05806122" w14:textId="77777777" w:rsidR="00CB49B6" w:rsidRPr="007B6B84" w:rsidRDefault="00CB49B6" w:rsidP="006A46DE">
            <w:pPr>
              <w:jc w:val="center"/>
              <w:rPr>
                <w:rFonts w:ascii="Aptos Narrow" w:hAnsi="Aptos Narrow"/>
                <w:sz w:val="22"/>
                <w:szCs w:val="22"/>
              </w:rPr>
            </w:pPr>
            <w:r w:rsidRPr="007B6B84">
              <w:rPr>
                <w:snapToGrid w:val="0"/>
              </w:rPr>
              <w:t>273.23</w:t>
            </w:r>
          </w:p>
        </w:tc>
        <w:tc>
          <w:tcPr>
            <w:tcW w:w="1559" w:type="dxa"/>
            <w:tcBorders>
              <w:top w:val="single" w:sz="4" w:space="0" w:color="auto"/>
              <w:left w:val="nil"/>
              <w:bottom w:val="single" w:sz="4" w:space="0" w:color="auto"/>
              <w:right w:val="single" w:sz="4" w:space="0" w:color="auto"/>
            </w:tcBorders>
            <w:noWrap/>
            <w:vAlign w:val="center"/>
            <w:hideMark/>
          </w:tcPr>
          <w:p w14:paraId="291AF892"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5830436E"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20F3D0D" w14:textId="77777777" w:rsidR="00CB49B6" w:rsidRPr="007B6B84" w:rsidRDefault="00CB49B6" w:rsidP="006A46DE">
            <w:pPr>
              <w:jc w:val="center"/>
              <w:rPr>
                <w:rFonts w:ascii="Aptos Narrow" w:hAnsi="Aptos Narrow"/>
                <w:sz w:val="22"/>
                <w:szCs w:val="22"/>
              </w:rPr>
            </w:pPr>
            <w:r w:rsidRPr="007B6B84">
              <w:rPr>
                <w:snapToGrid w:val="0"/>
              </w:rPr>
              <w:t>F4</w:t>
            </w:r>
          </w:p>
        </w:tc>
        <w:tc>
          <w:tcPr>
            <w:tcW w:w="1790" w:type="dxa"/>
            <w:tcBorders>
              <w:top w:val="single" w:sz="4" w:space="0" w:color="auto"/>
              <w:left w:val="nil"/>
              <w:bottom w:val="single" w:sz="4" w:space="0" w:color="auto"/>
              <w:right w:val="single" w:sz="4" w:space="0" w:color="auto"/>
            </w:tcBorders>
            <w:noWrap/>
            <w:vAlign w:val="center"/>
            <w:hideMark/>
          </w:tcPr>
          <w:p w14:paraId="2DA60BBE" w14:textId="77777777" w:rsidR="00CB49B6" w:rsidRPr="007B6B84" w:rsidRDefault="00CB49B6" w:rsidP="006A46DE">
            <w:pPr>
              <w:jc w:val="center"/>
              <w:rPr>
                <w:rFonts w:ascii="Aptos Narrow" w:hAnsi="Aptos Narrow"/>
                <w:sz w:val="22"/>
                <w:szCs w:val="22"/>
              </w:rPr>
            </w:pPr>
            <w:r w:rsidRPr="007B6B84">
              <w:rPr>
                <w:snapToGrid w:val="0"/>
              </w:rPr>
              <w:t>-168</w:t>
            </w:r>
          </w:p>
        </w:tc>
        <w:tc>
          <w:tcPr>
            <w:tcW w:w="1843" w:type="dxa"/>
            <w:tcBorders>
              <w:top w:val="single" w:sz="4" w:space="0" w:color="auto"/>
              <w:left w:val="nil"/>
              <w:bottom w:val="single" w:sz="4" w:space="0" w:color="auto"/>
              <w:right w:val="single" w:sz="4" w:space="0" w:color="auto"/>
            </w:tcBorders>
            <w:noWrap/>
            <w:vAlign w:val="center"/>
            <w:hideMark/>
          </w:tcPr>
          <w:p w14:paraId="561D40B4" w14:textId="77777777" w:rsidR="00CB49B6" w:rsidRPr="007B6B84" w:rsidRDefault="00CB49B6" w:rsidP="006A46DE">
            <w:pPr>
              <w:jc w:val="center"/>
              <w:rPr>
                <w:rFonts w:ascii="Aptos Narrow" w:hAnsi="Aptos Narrow"/>
                <w:sz w:val="22"/>
                <w:szCs w:val="22"/>
              </w:rPr>
            </w:pPr>
            <w:r w:rsidRPr="007B6B84">
              <w:rPr>
                <w:snapToGrid w:val="0"/>
              </w:rPr>
              <w:t>255.7</w:t>
            </w:r>
          </w:p>
        </w:tc>
        <w:tc>
          <w:tcPr>
            <w:tcW w:w="1559" w:type="dxa"/>
            <w:tcBorders>
              <w:top w:val="single" w:sz="4" w:space="0" w:color="auto"/>
              <w:left w:val="nil"/>
              <w:bottom w:val="single" w:sz="4" w:space="0" w:color="auto"/>
              <w:right w:val="single" w:sz="4" w:space="0" w:color="auto"/>
            </w:tcBorders>
            <w:noWrap/>
            <w:vAlign w:val="center"/>
            <w:hideMark/>
          </w:tcPr>
          <w:p w14:paraId="3B481A93"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25156825"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E97BE7C" w14:textId="77777777" w:rsidR="00CB49B6" w:rsidRPr="007B6B84" w:rsidRDefault="00CB49B6" w:rsidP="006A46DE">
            <w:pPr>
              <w:jc w:val="center"/>
              <w:rPr>
                <w:rFonts w:ascii="Aptos Narrow" w:hAnsi="Aptos Narrow"/>
                <w:sz w:val="22"/>
                <w:szCs w:val="22"/>
              </w:rPr>
            </w:pPr>
            <w:r w:rsidRPr="007B6B84">
              <w:rPr>
                <w:snapToGrid w:val="0"/>
              </w:rPr>
              <w:t>F5</w:t>
            </w:r>
          </w:p>
        </w:tc>
        <w:tc>
          <w:tcPr>
            <w:tcW w:w="1790" w:type="dxa"/>
            <w:tcBorders>
              <w:top w:val="single" w:sz="4" w:space="0" w:color="auto"/>
              <w:left w:val="nil"/>
              <w:bottom w:val="single" w:sz="4" w:space="0" w:color="auto"/>
              <w:right w:val="single" w:sz="4" w:space="0" w:color="auto"/>
            </w:tcBorders>
            <w:noWrap/>
            <w:vAlign w:val="center"/>
            <w:hideMark/>
          </w:tcPr>
          <w:p w14:paraId="2E7367A0" w14:textId="77777777" w:rsidR="00CB49B6" w:rsidRPr="007B6B84" w:rsidRDefault="00CB49B6" w:rsidP="006A46DE">
            <w:pPr>
              <w:jc w:val="center"/>
              <w:rPr>
                <w:rFonts w:ascii="Aptos Narrow" w:hAnsi="Aptos Narrow"/>
                <w:sz w:val="22"/>
                <w:szCs w:val="22"/>
              </w:rPr>
            </w:pPr>
            <w:r w:rsidRPr="007B6B84">
              <w:rPr>
                <w:snapToGrid w:val="0"/>
              </w:rPr>
              <w:t>-167.2</w:t>
            </w:r>
          </w:p>
        </w:tc>
        <w:tc>
          <w:tcPr>
            <w:tcW w:w="1843" w:type="dxa"/>
            <w:tcBorders>
              <w:top w:val="single" w:sz="4" w:space="0" w:color="auto"/>
              <w:left w:val="nil"/>
              <w:bottom w:val="single" w:sz="4" w:space="0" w:color="auto"/>
              <w:right w:val="single" w:sz="4" w:space="0" w:color="auto"/>
            </w:tcBorders>
            <w:noWrap/>
            <w:vAlign w:val="center"/>
            <w:hideMark/>
          </w:tcPr>
          <w:p w14:paraId="1C5B3108" w14:textId="77777777" w:rsidR="00CB49B6" w:rsidRPr="007B6B84" w:rsidRDefault="00CB49B6" w:rsidP="006A46DE">
            <w:pPr>
              <w:jc w:val="center"/>
              <w:rPr>
                <w:rFonts w:ascii="Aptos Narrow" w:hAnsi="Aptos Narrow"/>
                <w:sz w:val="22"/>
                <w:szCs w:val="22"/>
              </w:rPr>
            </w:pPr>
            <w:r w:rsidRPr="007B6B84">
              <w:rPr>
                <w:snapToGrid w:val="0"/>
              </w:rPr>
              <w:t>-256.2</w:t>
            </w:r>
          </w:p>
        </w:tc>
        <w:tc>
          <w:tcPr>
            <w:tcW w:w="1559" w:type="dxa"/>
            <w:tcBorders>
              <w:top w:val="single" w:sz="4" w:space="0" w:color="auto"/>
              <w:left w:val="nil"/>
              <w:bottom w:val="single" w:sz="4" w:space="0" w:color="auto"/>
              <w:right w:val="single" w:sz="4" w:space="0" w:color="auto"/>
            </w:tcBorders>
            <w:noWrap/>
            <w:vAlign w:val="center"/>
            <w:hideMark/>
          </w:tcPr>
          <w:p w14:paraId="7174B374"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5D97C456"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14928C9" w14:textId="77777777" w:rsidR="00CB49B6" w:rsidRPr="007B6B84" w:rsidRDefault="00CB49B6" w:rsidP="006A46DE">
            <w:pPr>
              <w:jc w:val="center"/>
              <w:rPr>
                <w:rFonts w:ascii="Aptos Narrow" w:hAnsi="Aptos Narrow"/>
                <w:sz w:val="22"/>
                <w:szCs w:val="22"/>
              </w:rPr>
            </w:pPr>
            <w:r w:rsidRPr="007B6B84">
              <w:rPr>
                <w:snapToGrid w:val="0"/>
              </w:rPr>
              <w:t>F6</w:t>
            </w:r>
          </w:p>
        </w:tc>
        <w:tc>
          <w:tcPr>
            <w:tcW w:w="1790" w:type="dxa"/>
            <w:tcBorders>
              <w:top w:val="single" w:sz="4" w:space="0" w:color="auto"/>
              <w:left w:val="nil"/>
              <w:bottom w:val="single" w:sz="4" w:space="0" w:color="auto"/>
              <w:right w:val="single" w:sz="4" w:space="0" w:color="auto"/>
            </w:tcBorders>
            <w:noWrap/>
            <w:vAlign w:val="center"/>
            <w:hideMark/>
          </w:tcPr>
          <w:p w14:paraId="2EAE7C97" w14:textId="77777777" w:rsidR="00CB49B6" w:rsidRPr="007B6B84" w:rsidRDefault="00CB49B6" w:rsidP="006A46DE">
            <w:pPr>
              <w:jc w:val="center"/>
              <w:rPr>
                <w:rFonts w:ascii="Aptos Narrow" w:hAnsi="Aptos Narrow"/>
                <w:sz w:val="22"/>
                <w:szCs w:val="22"/>
              </w:rPr>
            </w:pPr>
            <w:r w:rsidRPr="007B6B84">
              <w:rPr>
                <w:snapToGrid w:val="0"/>
              </w:rPr>
              <w:t>-136.8</w:t>
            </w:r>
          </w:p>
        </w:tc>
        <w:tc>
          <w:tcPr>
            <w:tcW w:w="1843" w:type="dxa"/>
            <w:tcBorders>
              <w:top w:val="single" w:sz="4" w:space="0" w:color="auto"/>
              <w:left w:val="nil"/>
              <w:bottom w:val="single" w:sz="4" w:space="0" w:color="auto"/>
              <w:right w:val="single" w:sz="4" w:space="0" w:color="auto"/>
            </w:tcBorders>
            <w:noWrap/>
            <w:vAlign w:val="center"/>
            <w:hideMark/>
          </w:tcPr>
          <w:p w14:paraId="76EE70F6" w14:textId="77777777" w:rsidR="00CB49B6" w:rsidRPr="007B6B84" w:rsidRDefault="00CB49B6" w:rsidP="006A46DE">
            <w:pPr>
              <w:jc w:val="center"/>
              <w:rPr>
                <w:rFonts w:ascii="Aptos Narrow" w:hAnsi="Aptos Narrow"/>
                <w:sz w:val="22"/>
                <w:szCs w:val="22"/>
              </w:rPr>
            </w:pPr>
            <w:r w:rsidRPr="007B6B84">
              <w:rPr>
                <w:snapToGrid w:val="0"/>
              </w:rPr>
              <w:t>-273.6</w:t>
            </w:r>
          </w:p>
        </w:tc>
        <w:tc>
          <w:tcPr>
            <w:tcW w:w="1559" w:type="dxa"/>
            <w:tcBorders>
              <w:top w:val="single" w:sz="4" w:space="0" w:color="auto"/>
              <w:left w:val="nil"/>
              <w:bottom w:val="single" w:sz="4" w:space="0" w:color="auto"/>
              <w:right w:val="single" w:sz="4" w:space="0" w:color="auto"/>
            </w:tcBorders>
            <w:noWrap/>
            <w:vAlign w:val="center"/>
            <w:hideMark/>
          </w:tcPr>
          <w:p w14:paraId="347091D7" w14:textId="77777777" w:rsidR="00CB49B6" w:rsidRPr="007B6B84" w:rsidRDefault="00CB49B6" w:rsidP="006A46DE">
            <w:pPr>
              <w:jc w:val="center"/>
              <w:rPr>
                <w:rFonts w:ascii="Aptos Narrow" w:hAnsi="Aptos Narrow"/>
                <w:sz w:val="22"/>
                <w:szCs w:val="22"/>
              </w:rPr>
            </w:pPr>
            <w:r w:rsidRPr="007B6B84">
              <w:rPr>
                <w:snapToGrid w:val="0"/>
              </w:rPr>
              <w:t>0</w:t>
            </w:r>
          </w:p>
        </w:tc>
      </w:tr>
    </w:tbl>
    <w:p w14:paraId="22541247" w14:textId="77777777" w:rsidR="00CB49B6" w:rsidRPr="007B6B84" w:rsidRDefault="00CB49B6" w:rsidP="00CB49B6">
      <w:pPr>
        <w:pStyle w:val="Legenda"/>
      </w:pPr>
    </w:p>
    <w:p w14:paraId="0E4DEB03" w14:textId="682BAF1B" w:rsidR="00CB49B6" w:rsidRPr="007B6B84" w:rsidRDefault="00CB49B6" w:rsidP="00CB49B6">
      <w:pPr>
        <w:pStyle w:val="Legenda"/>
        <w:rPr>
          <w:snapToGrid w:val="0"/>
        </w:rPr>
      </w:pPr>
      <w:bookmarkStart w:id="1223" w:name="_Toc215424525"/>
      <w:bookmarkStart w:id="1224" w:name="_Toc215443617"/>
      <w:r w:rsidRPr="007B6B84">
        <w:t xml:space="preserve">Tabela </w:t>
      </w:r>
      <w:fldSimple w:instr=" SEQ Tabela \* ARABIC ">
        <w:r w:rsidR="00CE3F9E" w:rsidRPr="007B6B84">
          <w:t>6</w:t>
        </w:r>
      </w:fldSimple>
      <w:r w:rsidRPr="007B6B84">
        <w:t>: Plataforma Superior (FS1–FS6)</w:t>
      </w:r>
      <w:bookmarkEnd w:id="1223"/>
      <w:bookmarkEnd w:id="1224"/>
    </w:p>
    <w:tbl>
      <w:tblPr>
        <w:tblW w:w="6095" w:type="dxa"/>
        <w:tblInd w:w="1194" w:type="dxa"/>
        <w:tblCellMar>
          <w:left w:w="70" w:type="dxa"/>
          <w:right w:w="70" w:type="dxa"/>
        </w:tblCellMar>
        <w:tblLook w:val="04A0" w:firstRow="1" w:lastRow="0" w:firstColumn="1" w:lastColumn="0" w:noHBand="0" w:noVBand="1"/>
      </w:tblPr>
      <w:tblGrid>
        <w:gridCol w:w="903"/>
        <w:gridCol w:w="1790"/>
        <w:gridCol w:w="1843"/>
        <w:gridCol w:w="1559"/>
      </w:tblGrid>
      <w:tr w:rsidR="00CB49B6" w:rsidRPr="007B6B84" w14:paraId="32BDE777"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3D94ED" w14:textId="77777777" w:rsidR="00CB49B6" w:rsidRPr="007B6B84" w:rsidRDefault="00CB49B6" w:rsidP="006A46DE">
            <w:pPr>
              <w:jc w:val="center"/>
              <w:rPr>
                <w:rFonts w:ascii="Aptos Narrow" w:hAnsi="Aptos Narrow"/>
                <w:b/>
                <w:bCs/>
                <w:sz w:val="22"/>
                <w:szCs w:val="22"/>
              </w:rPr>
            </w:pPr>
            <w:r w:rsidRPr="007B6B84">
              <w:rPr>
                <w:b/>
                <w:bCs/>
                <w:snapToGrid w:val="0"/>
              </w:rPr>
              <w:t>FS</w:t>
            </w:r>
          </w:p>
        </w:tc>
        <w:tc>
          <w:tcPr>
            <w:tcW w:w="1790" w:type="dxa"/>
            <w:tcBorders>
              <w:top w:val="single" w:sz="4" w:space="0" w:color="auto"/>
              <w:left w:val="nil"/>
              <w:bottom w:val="single" w:sz="4" w:space="0" w:color="auto"/>
              <w:right w:val="single" w:sz="4" w:space="0" w:color="auto"/>
            </w:tcBorders>
            <w:noWrap/>
            <w:vAlign w:val="center"/>
            <w:hideMark/>
          </w:tcPr>
          <w:p w14:paraId="7B8722D5" w14:textId="77777777" w:rsidR="00CB49B6" w:rsidRPr="007B6B84" w:rsidRDefault="00CB49B6" w:rsidP="006A46DE">
            <w:pPr>
              <w:jc w:val="center"/>
              <w:rPr>
                <w:rFonts w:ascii="Aptos Narrow" w:hAnsi="Aptos Narrow"/>
                <w:b/>
                <w:bCs/>
                <w:sz w:val="22"/>
                <w:szCs w:val="22"/>
              </w:rPr>
            </w:pPr>
            <w:r w:rsidRPr="007B6B84">
              <w:rPr>
                <w:b/>
                <w:bCs/>
                <w:snapToGrid w:val="0"/>
              </w:rPr>
              <w:t>X</w:t>
            </w:r>
          </w:p>
        </w:tc>
        <w:tc>
          <w:tcPr>
            <w:tcW w:w="1843" w:type="dxa"/>
            <w:tcBorders>
              <w:top w:val="single" w:sz="4" w:space="0" w:color="auto"/>
              <w:left w:val="nil"/>
              <w:bottom w:val="single" w:sz="4" w:space="0" w:color="auto"/>
              <w:right w:val="single" w:sz="4" w:space="0" w:color="auto"/>
            </w:tcBorders>
            <w:noWrap/>
            <w:vAlign w:val="center"/>
            <w:hideMark/>
          </w:tcPr>
          <w:p w14:paraId="0A504450" w14:textId="77777777" w:rsidR="00CB49B6" w:rsidRPr="007B6B84" w:rsidRDefault="00CB49B6" w:rsidP="006A46DE">
            <w:pPr>
              <w:jc w:val="center"/>
              <w:rPr>
                <w:rFonts w:ascii="Aptos Narrow" w:hAnsi="Aptos Narrow"/>
                <w:b/>
                <w:bCs/>
                <w:sz w:val="22"/>
                <w:szCs w:val="22"/>
              </w:rPr>
            </w:pPr>
            <w:r w:rsidRPr="007B6B84">
              <w:rPr>
                <w:b/>
                <w:bCs/>
                <w:snapToGrid w:val="0"/>
              </w:rPr>
              <w:t>Y</w:t>
            </w:r>
          </w:p>
        </w:tc>
        <w:tc>
          <w:tcPr>
            <w:tcW w:w="1559" w:type="dxa"/>
            <w:tcBorders>
              <w:top w:val="single" w:sz="4" w:space="0" w:color="auto"/>
              <w:left w:val="nil"/>
              <w:bottom w:val="single" w:sz="4" w:space="0" w:color="auto"/>
              <w:right w:val="single" w:sz="4" w:space="0" w:color="auto"/>
            </w:tcBorders>
            <w:noWrap/>
            <w:vAlign w:val="center"/>
            <w:hideMark/>
          </w:tcPr>
          <w:p w14:paraId="44595926" w14:textId="77777777" w:rsidR="00CB49B6" w:rsidRPr="007B6B84" w:rsidRDefault="00CB49B6" w:rsidP="006A46DE">
            <w:pPr>
              <w:jc w:val="center"/>
              <w:rPr>
                <w:rFonts w:ascii="Aptos Narrow" w:hAnsi="Aptos Narrow"/>
                <w:b/>
                <w:bCs/>
                <w:sz w:val="22"/>
                <w:szCs w:val="22"/>
              </w:rPr>
            </w:pPr>
            <w:r w:rsidRPr="007B6B84">
              <w:rPr>
                <w:b/>
                <w:bCs/>
                <w:snapToGrid w:val="0"/>
              </w:rPr>
              <w:t>Z</w:t>
            </w:r>
          </w:p>
        </w:tc>
      </w:tr>
      <w:tr w:rsidR="00CB49B6" w:rsidRPr="007B6B84" w14:paraId="199DE23F"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A657FD8" w14:textId="77777777" w:rsidR="00CB49B6" w:rsidRPr="007B6B84" w:rsidRDefault="00CB49B6" w:rsidP="006A46DE">
            <w:pPr>
              <w:jc w:val="center"/>
              <w:rPr>
                <w:rFonts w:ascii="Aptos Narrow" w:hAnsi="Aptos Narrow"/>
                <w:sz w:val="22"/>
                <w:szCs w:val="22"/>
              </w:rPr>
            </w:pPr>
            <w:r w:rsidRPr="007B6B84">
              <w:rPr>
                <w:snapToGrid w:val="0"/>
              </w:rPr>
              <w:t>FS1</w:t>
            </w:r>
          </w:p>
        </w:tc>
        <w:tc>
          <w:tcPr>
            <w:tcW w:w="1790" w:type="dxa"/>
            <w:tcBorders>
              <w:top w:val="single" w:sz="4" w:space="0" w:color="auto"/>
              <w:left w:val="nil"/>
              <w:bottom w:val="single" w:sz="4" w:space="0" w:color="auto"/>
              <w:right w:val="single" w:sz="4" w:space="0" w:color="auto"/>
            </w:tcBorders>
            <w:noWrap/>
            <w:vAlign w:val="center"/>
            <w:hideMark/>
          </w:tcPr>
          <w:p w14:paraId="62E66379" w14:textId="77777777" w:rsidR="00CB49B6" w:rsidRPr="007B6B84" w:rsidRDefault="00CB49B6" w:rsidP="006A46DE">
            <w:pPr>
              <w:jc w:val="center"/>
              <w:rPr>
                <w:rFonts w:ascii="Aptos Narrow" w:hAnsi="Aptos Narrow"/>
                <w:sz w:val="22"/>
                <w:szCs w:val="22"/>
              </w:rPr>
            </w:pPr>
            <w:r w:rsidRPr="007B6B84">
              <w:rPr>
                <w:snapToGrid w:val="0"/>
              </w:rPr>
              <w:t>191.1</w:t>
            </w:r>
          </w:p>
        </w:tc>
        <w:tc>
          <w:tcPr>
            <w:tcW w:w="1843" w:type="dxa"/>
            <w:tcBorders>
              <w:top w:val="single" w:sz="4" w:space="0" w:color="auto"/>
              <w:left w:val="nil"/>
              <w:bottom w:val="single" w:sz="4" w:space="0" w:color="auto"/>
              <w:right w:val="single" w:sz="4" w:space="0" w:color="auto"/>
            </w:tcBorders>
            <w:noWrap/>
            <w:vAlign w:val="center"/>
            <w:hideMark/>
          </w:tcPr>
          <w:p w14:paraId="3B830946" w14:textId="77777777" w:rsidR="00CB49B6" w:rsidRPr="007B6B84" w:rsidRDefault="00CB49B6" w:rsidP="006A46DE">
            <w:pPr>
              <w:jc w:val="center"/>
              <w:rPr>
                <w:rFonts w:ascii="Aptos Narrow" w:hAnsi="Aptos Narrow"/>
                <w:sz w:val="22"/>
                <w:szCs w:val="22"/>
              </w:rPr>
            </w:pPr>
            <w:r w:rsidRPr="007B6B84">
              <w:rPr>
                <w:snapToGrid w:val="0"/>
              </w:rPr>
              <w:t>-241.5</w:t>
            </w:r>
          </w:p>
        </w:tc>
        <w:tc>
          <w:tcPr>
            <w:tcW w:w="1559" w:type="dxa"/>
            <w:tcBorders>
              <w:top w:val="single" w:sz="4" w:space="0" w:color="auto"/>
              <w:left w:val="nil"/>
              <w:bottom w:val="single" w:sz="4" w:space="0" w:color="auto"/>
              <w:right w:val="single" w:sz="4" w:space="0" w:color="auto"/>
            </w:tcBorders>
            <w:noWrap/>
            <w:vAlign w:val="center"/>
            <w:hideMark/>
          </w:tcPr>
          <w:p w14:paraId="2D07A6FC"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2CF9B113"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8FD566A" w14:textId="77777777" w:rsidR="00CB49B6" w:rsidRPr="007B6B84" w:rsidRDefault="00CB49B6" w:rsidP="006A46DE">
            <w:pPr>
              <w:jc w:val="center"/>
              <w:rPr>
                <w:rFonts w:ascii="Aptos Narrow" w:hAnsi="Aptos Narrow"/>
                <w:sz w:val="22"/>
                <w:szCs w:val="22"/>
              </w:rPr>
            </w:pPr>
            <w:r w:rsidRPr="007B6B84">
              <w:rPr>
                <w:snapToGrid w:val="0"/>
              </w:rPr>
              <w:t>FS2</w:t>
            </w:r>
          </w:p>
        </w:tc>
        <w:tc>
          <w:tcPr>
            <w:tcW w:w="1790" w:type="dxa"/>
            <w:tcBorders>
              <w:top w:val="single" w:sz="4" w:space="0" w:color="auto"/>
              <w:left w:val="nil"/>
              <w:bottom w:val="single" w:sz="4" w:space="0" w:color="auto"/>
              <w:right w:val="single" w:sz="4" w:space="0" w:color="auto"/>
            </w:tcBorders>
            <w:noWrap/>
            <w:vAlign w:val="center"/>
            <w:hideMark/>
          </w:tcPr>
          <w:p w14:paraId="09E8FDF2" w14:textId="77777777" w:rsidR="00CB49B6" w:rsidRPr="007B6B84" w:rsidRDefault="00CB49B6" w:rsidP="006A46DE">
            <w:pPr>
              <w:jc w:val="center"/>
              <w:rPr>
                <w:rFonts w:ascii="Aptos Narrow" w:hAnsi="Aptos Narrow"/>
                <w:sz w:val="22"/>
                <w:szCs w:val="22"/>
              </w:rPr>
            </w:pPr>
            <w:r w:rsidRPr="007B6B84">
              <w:rPr>
                <w:snapToGrid w:val="0"/>
              </w:rPr>
              <w:t>191.1</w:t>
            </w:r>
          </w:p>
        </w:tc>
        <w:tc>
          <w:tcPr>
            <w:tcW w:w="1843" w:type="dxa"/>
            <w:tcBorders>
              <w:top w:val="single" w:sz="4" w:space="0" w:color="auto"/>
              <w:left w:val="nil"/>
              <w:bottom w:val="single" w:sz="4" w:space="0" w:color="auto"/>
              <w:right w:val="single" w:sz="4" w:space="0" w:color="auto"/>
            </w:tcBorders>
            <w:noWrap/>
            <w:vAlign w:val="center"/>
            <w:hideMark/>
          </w:tcPr>
          <w:p w14:paraId="4A62F3CC" w14:textId="77777777" w:rsidR="00CB49B6" w:rsidRPr="007B6B84" w:rsidRDefault="00CB49B6" w:rsidP="006A46DE">
            <w:pPr>
              <w:jc w:val="center"/>
              <w:rPr>
                <w:rFonts w:ascii="Aptos Narrow" w:hAnsi="Aptos Narrow"/>
                <w:sz w:val="22"/>
                <w:szCs w:val="22"/>
              </w:rPr>
            </w:pPr>
            <w:r w:rsidRPr="007B6B84">
              <w:rPr>
                <w:snapToGrid w:val="0"/>
              </w:rPr>
              <w:t>241.5</w:t>
            </w:r>
          </w:p>
        </w:tc>
        <w:tc>
          <w:tcPr>
            <w:tcW w:w="1559" w:type="dxa"/>
            <w:tcBorders>
              <w:top w:val="single" w:sz="4" w:space="0" w:color="auto"/>
              <w:left w:val="nil"/>
              <w:bottom w:val="single" w:sz="4" w:space="0" w:color="auto"/>
              <w:right w:val="single" w:sz="4" w:space="0" w:color="auto"/>
            </w:tcBorders>
            <w:noWrap/>
            <w:vAlign w:val="center"/>
            <w:hideMark/>
          </w:tcPr>
          <w:p w14:paraId="512FAC81"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2199DD11"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20AE213" w14:textId="77777777" w:rsidR="00CB49B6" w:rsidRPr="007B6B84" w:rsidRDefault="00CB49B6" w:rsidP="006A46DE">
            <w:pPr>
              <w:jc w:val="center"/>
              <w:rPr>
                <w:rFonts w:ascii="Aptos Narrow" w:hAnsi="Aptos Narrow"/>
                <w:sz w:val="22"/>
                <w:szCs w:val="22"/>
              </w:rPr>
            </w:pPr>
            <w:r w:rsidRPr="007B6B84">
              <w:rPr>
                <w:snapToGrid w:val="0"/>
              </w:rPr>
              <w:t>FS3</w:t>
            </w:r>
          </w:p>
        </w:tc>
        <w:tc>
          <w:tcPr>
            <w:tcW w:w="1790" w:type="dxa"/>
            <w:tcBorders>
              <w:top w:val="single" w:sz="4" w:space="0" w:color="auto"/>
              <w:left w:val="nil"/>
              <w:bottom w:val="single" w:sz="4" w:space="0" w:color="auto"/>
              <w:right w:val="single" w:sz="4" w:space="0" w:color="auto"/>
            </w:tcBorders>
            <w:noWrap/>
            <w:vAlign w:val="center"/>
            <w:hideMark/>
          </w:tcPr>
          <w:p w14:paraId="768FA0E8" w14:textId="77777777" w:rsidR="00CB49B6" w:rsidRPr="007B6B84" w:rsidRDefault="00CB49B6" w:rsidP="006A46DE">
            <w:pPr>
              <w:jc w:val="center"/>
              <w:rPr>
                <w:rFonts w:ascii="Aptos Narrow" w:hAnsi="Aptos Narrow"/>
                <w:sz w:val="22"/>
                <w:szCs w:val="22"/>
              </w:rPr>
            </w:pPr>
            <w:r w:rsidRPr="007B6B84">
              <w:rPr>
                <w:snapToGrid w:val="0"/>
              </w:rPr>
              <w:t>113.6</w:t>
            </w:r>
          </w:p>
        </w:tc>
        <w:tc>
          <w:tcPr>
            <w:tcW w:w="1843" w:type="dxa"/>
            <w:tcBorders>
              <w:top w:val="single" w:sz="4" w:space="0" w:color="auto"/>
              <w:left w:val="nil"/>
              <w:bottom w:val="single" w:sz="4" w:space="0" w:color="auto"/>
              <w:right w:val="single" w:sz="4" w:space="0" w:color="auto"/>
            </w:tcBorders>
            <w:noWrap/>
            <w:vAlign w:val="center"/>
            <w:hideMark/>
          </w:tcPr>
          <w:p w14:paraId="7F1CD25A" w14:textId="77777777" w:rsidR="00CB49B6" w:rsidRPr="007B6B84" w:rsidRDefault="00CB49B6" w:rsidP="006A46DE">
            <w:pPr>
              <w:jc w:val="center"/>
              <w:rPr>
                <w:rFonts w:ascii="Aptos Narrow" w:hAnsi="Aptos Narrow"/>
                <w:sz w:val="22"/>
                <w:szCs w:val="22"/>
              </w:rPr>
            </w:pPr>
            <w:r w:rsidRPr="007B6B84">
              <w:rPr>
                <w:snapToGrid w:val="0"/>
              </w:rPr>
              <w:t>286.2</w:t>
            </w:r>
          </w:p>
        </w:tc>
        <w:tc>
          <w:tcPr>
            <w:tcW w:w="1559" w:type="dxa"/>
            <w:tcBorders>
              <w:top w:val="single" w:sz="4" w:space="0" w:color="auto"/>
              <w:left w:val="nil"/>
              <w:bottom w:val="single" w:sz="4" w:space="0" w:color="auto"/>
              <w:right w:val="single" w:sz="4" w:space="0" w:color="auto"/>
            </w:tcBorders>
            <w:noWrap/>
            <w:vAlign w:val="center"/>
            <w:hideMark/>
          </w:tcPr>
          <w:p w14:paraId="0FBEB106"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39486A83"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6C29D42" w14:textId="77777777" w:rsidR="00CB49B6" w:rsidRPr="007B6B84" w:rsidRDefault="00CB49B6" w:rsidP="006A46DE">
            <w:pPr>
              <w:jc w:val="center"/>
              <w:rPr>
                <w:rFonts w:ascii="Aptos Narrow" w:hAnsi="Aptos Narrow"/>
                <w:sz w:val="22"/>
                <w:szCs w:val="22"/>
              </w:rPr>
            </w:pPr>
            <w:r w:rsidRPr="007B6B84">
              <w:rPr>
                <w:snapToGrid w:val="0"/>
              </w:rPr>
              <w:t>FS4</w:t>
            </w:r>
          </w:p>
        </w:tc>
        <w:tc>
          <w:tcPr>
            <w:tcW w:w="1790" w:type="dxa"/>
            <w:tcBorders>
              <w:top w:val="single" w:sz="4" w:space="0" w:color="auto"/>
              <w:left w:val="nil"/>
              <w:bottom w:val="single" w:sz="4" w:space="0" w:color="auto"/>
              <w:right w:val="single" w:sz="4" w:space="0" w:color="auto"/>
            </w:tcBorders>
            <w:noWrap/>
            <w:vAlign w:val="center"/>
            <w:hideMark/>
          </w:tcPr>
          <w:p w14:paraId="1317BCC7" w14:textId="77777777" w:rsidR="00CB49B6" w:rsidRPr="007B6B84" w:rsidRDefault="00CB49B6" w:rsidP="006A46DE">
            <w:pPr>
              <w:jc w:val="center"/>
              <w:rPr>
                <w:rFonts w:ascii="Aptos Narrow" w:hAnsi="Aptos Narrow"/>
                <w:sz w:val="22"/>
                <w:szCs w:val="22"/>
              </w:rPr>
            </w:pPr>
            <w:r w:rsidRPr="007B6B84">
              <w:rPr>
                <w:snapToGrid w:val="0"/>
              </w:rPr>
              <w:t>-304.7</w:t>
            </w:r>
          </w:p>
        </w:tc>
        <w:tc>
          <w:tcPr>
            <w:tcW w:w="1843" w:type="dxa"/>
            <w:tcBorders>
              <w:top w:val="single" w:sz="4" w:space="0" w:color="auto"/>
              <w:left w:val="nil"/>
              <w:bottom w:val="single" w:sz="4" w:space="0" w:color="auto"/>
              <w:right w:val="single" w:sz="4" w:space="0" w:color="auto"/>
            </w:tcBorders>
            <w:noWrap/>
            <w:vAlign w:val="center"/>
            <w:hideMark/>
          </w:tcPr>
          <w:p w14:paraId="10B1E2EE" w14:textId="77777777" w:rsidR="00CB49B6" w:rsidRPr="007B6B84" w:rsidRDefault="00CB49B6" w:rsidP="006A46DE">
            <w:pPr>
              <w:jc w:val="center"/>
              <w:rPr>
                <w:rFonts w:ascii="Aptos Narrow" w:hAnsi="Aptos Narrow"/>
                <w:sz w:val="22"/>
                <w:szCs w:val="22"/>
              </w:rPr>
            </w:pPr>
            <w:r w:rsidRPr="007B6B84">
              <w:rPr>
                <w:snapToGrid w:val="0"/>
              </w:rPr>
              <w:t>44.8</w:t>
            </w:r>
          </w:p>
        </w:tc>
        <w:tc>
          <w:tcPr>
            <w:tcW w:w="1559" w:type="dxa"/>
            <w:tcBorders>
              <w:top w:val="single" w:sz="4" w:space="0" w:color="auto"/>
              <w:left w:val="nil"/>
              <w:bottom w:val="single" w:sz="4" w:space="0" w:color="auto"/>
              <w:right w:val="single" w:sz="4" w:space="0" w:color="auto"/>
            </w:tcBorders>
            <w:noWrap/>
            <w:vAlign w:val="center"/>
            <w:hideMark/>
          </w:tcPr>
          <w:p w14:paraId="135B86A0"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2CC7DCF5"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A2AFAE2" w14:textId="77777777" w:rsidR="00CB49B6" w:rsidRPr="007B6B84" w:rsidRDefault="00CB49B6" w:rsidP="006A46DE">
            <w:pPr>
              <w:jc w:val="center"/>
              <w:rPr>
                <w:rFonts w:ascii="Aptos Narrow" w:hAnsi="Aptos Narrow"/>
                <w:sz w:val="22"/>
                <w:szCs w:val="22"/>
              </w:rPr>
            </w:pPr>
            <w:r w:rsidRPr="007B6B84">
              <w:rPr>
                <w:snapToGrid w:val="0"/>
              </w:rPr>
              <w:t>FS5</w:t>
            </w:r>
          </w:p>
        </w:tc>
        <w:tc>
          <w:tcPr>
            <w:tcW w:w="1790" w:type="dxa"/>
            <w:tcBorders>
              <w:top w:val="single" w:sz="4" w:space="0" w:color="auto"/>
              <w:left w:val="nil"/>
              <w:bottom w:val="single" w:sz="4" w:space="0" w:color="auto"/>
              <w:right w:val="single" w:sz="4" w:space="0" w:color="auto"/>
            </w:tcBorders>
            <w:noWrap/>
            <w:vAlign w:val="center"/>
            <w:hideMark/>
          </w:tcPr>
          <w:p w14:paraId="4DE77B08" w14:textId="77777777" w:rsidR="00CB49B6" w:rsidRPr="007B6B84" w:rsidRDefault="00CB49B6" w:rsidP="006A46DE">
            <w:pPr>
              <w:jc w:val="center"/>
              <w:rPr>
                <w:rFonts w:ascii="Aptos Narrow" w:hAnsi="Aptos Narrow"/>
                <w:sz w:val="22"/>
                <w:szCs w:val="22"/>
              </w:rPr>
            </w:pPr>
            <w:r w:rsidRPr="007B6B84">
              <w:rPr>
                <w:snapToGrid w:val="0"/>
              </w:rPr>
              <w:t>-304.7</w:t>
            </w:r>
          </w:p>
        </w:tc>
        <w:tc>
          <w:tcPr>
            <w:tcW w:w="1843" w:type="dxa"/>
            <w:tcBorders>
              <w:top w:val="single" w:sz="4" w:space="0" w:color="auto"/>
              <w:left w:val="nil"/>
              <w:bottom w:val="single" w:sz="4" w:space="0" w:color="auto"/>
              <w:right w:val="single" w:sz="4" w:space="0" w:color="auto"/>
            </w:tcBorders>
            <w:noWrap/>
            <w:vAlign w:val="center"/>
            <w:hideMark/>
          </w:tcPr>
          <w:p w14:paraId="4467ADF5" w14:textId="77777777" w:rsidR="00CB49B6" w:rsidRPr="007B6B84" w:rsidRDefault="00CB49B6" w:rsidP="006A46DE">
            <w:pPr>
              <w:jc w:val="center"/>
              <w:rPr>
                <w:rFonts w:ascii="Aptos Narrow" w:hAnsi="Aptos Narrow"/>
                <w:sz w:val="22"/>
                <w:szCs w:val="22"/>
              </w:rPr>
            </w:pPr>
            <w:r w:rsidRPr="007B6B84">
              <w:rPr>
                <w:snapToGrid w:val="0"/>
              </w:rPr>
              <w:t>-44.8</w:t>
            </w:r>
          </w:p>
        </w:tc>
        <w:tc>
          <w:tcPr>
            <w:tcW w:w="1559" w:type="dxa"/>
            <w:tcBorders>
              <w:top w:val="single" w:sz="4" w:space="0" w:color="auto"/>
              <w:left w:val="nil"/>
              <w:bottom w:val="single" w:sz="4" w:space="0" w:color="auto"/>
              <w:right w:val="single" w:sz="4" w:space="0" w:color="auto"/>
            </w:tcBorders>
            <w:noWrap/>
            <w:vAlign w:val="center"/>
            <w:hideMark/>
          </w:tcPr>
          <w:p w14:paraId="588977DA"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7C9E3B4B"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A747906" w14:textId="77777777" w:rsidR="00CB49B6" w:rsidRPr="007B6B84" w:rsidRDefault="00CB49B6" w:rsidP="006A46DE">
            <w:pPr>
              <w:jc w:val="center"/>
              <w:rPr>
                <w:rFonts w:ascii="Aptos Narrow" w:hAnsi="Aptos Narrow"/>
                <w:sz w:val="22"/>
                <w:szCs w:val="22"/>
              </w:rPr>
            </w:pPr>
            <w:r w:rsidRPr="007B6B84">
              <w:rPr>
                <w:snapToGrid w:val="0"/>
              </w:rPr>
              <w:t>FS6</w:t>
            </w:r>
          </w:p>
        </w:tc>
        <w:tc>
          <w:tcPr>
            <w:tcW w:w="1790" w:type="dxa"/>
            <w:tcBorders>
              <w:top w:val="single" w:sz="4" w:space="0" w:color="auto"/>
              <w:left w:val="nil"/>
              <w:bottom w:val="single" w:sz="4" w:space="0" w:color="auto"/>
              <w:right w:val="single" w:sz="4" w:space="0" w:color="auto"/>
            </w:tcBorders>
            <w:noWrap/>
            <w:vAlign w:val="center"/>
            <w:hideMark/>
          </w:tcPr>
          <w:p w14:paraId="3153A2BD" w14:textId="77777777" w:rsidR="00CB49B6" w:rsidRPr="007B6B84" w:rsidRDefault="00CB49B6" w:rsidP="006A46DE">
            <w:pPr>
              <w:jc w:val="center"/>
              <w:rPr>
                <w:rFonts w:ascii="Aptos Narrow" w:hAnsi="Aptos Narrow"/>
                <w:sz w:val="22"/>
                <w:szCs w:val="22"/>
              </w:rPr>
            </w:pPr>
            <w:r w:rsidRPr="007B6B84">
              <w:rPr>
                <w:snapToGrid w:val="0"/>
              </w:rPr>
              <w:t>113.1</w:t>
            </w:r>
          </w:p>
        </w:tc>
        <w:tc>
          <w:tcPr>
            <w:tcW w:w="1843" w:type="dxa"/>
            <w:tcBorders>
              <w:top w:val="single" w:sz="4" w:space="0" w:color="auto"/>
              <w:left w:val="nil"/>
              <w:bottom w:val="single" w:sz="4" w:space="0" w:color="auto"/>
              <w:right w:val="single" w:sz="4" w:space="0" w:color="auto"/>
            </w:tcBorders>
            <w:noWrap/>
            <w:vAlign w:val="center"/>
            <w:hideMark/>
          </w:tcPr>
          <w:p w14:paraId="7096F20B" w14:textId="77777777" w:rsidR="00CB49B6" w:rsidRPr="007B6B84" w:rsidRDefault="00CB49B6" w:rsidP="006A46DE">
            <w:pPr>
              <w:jc w:val="center"/>
              <w:rPr>
                <w:rFonts w:ascii="Aptos Narrow" w:hAnsi="Aptos Narrow"/>
                <w:sz w:val="22"/>
                <w:szCs w:val="22"/>
              </w:rPr>
            </w:pPr>
            <w:r w:rsidRPr="007B6B84">
              <w:rPr>
                <w:snapToGrid w:val="0"/>
              </w:rPr>
              <w:t>-286.4</w:t>
            </w:r>
          </w:p>
        </w:tc>
        <w:tc>
          <w:tcPr>
            <w:tcW w:w="1559" w:type="dxa"/>
            <w:tcBorders>
              <w:top w:val="single" w:sz="4" w:space="0" w:color="auto"/>
              <w:left w:val="nil"/>
              <w:bottom w:val="single" w:sz="4" w:space="0" w:color="auto"/>
              <w:right w:val="single" w:sz="4" w:space="0" w:color="auto"/>
            </w:tcBorders>
            <w:noWrap/>
            <w:vAlign w:val="center"/>
            <w:hideMark/>
          </w:tcPr>
          <w:p w14:paraId="69D0717A" w14:textId="77777777" w:rsidR="00CB49B6" w:rsidRPr="007B6B84" w:rsidRDefault="00CB49B6" w:rsidP="006A46DE">
            <w:pPr>
              <w:jc w:val="center"/>
              <w:rPr>
                <w:rFonts w:ascii="Aptos Narrow" w:hAnsi="Aptos Narrow"/>
                <w:sz w:val="22"/>
                <w:szCs w:val="22"/>
              </w:rPr>
            </w:pPr>
            <w:r w:rsidRPr="007B6B84">
              <w:rPr>
                <w:snapToGrid w:val="0"/>
              </w:rPr>
              <w:t>432</w:t>
            </w:r>
          </w:p>
        </w:tc>
      </w:tr>
    </w:tbl>
    <w:p w14:paraId="5D55B49D" w14:textId="77777777" w:rsidR="00CB49B6" w:rsidRPr="007B6B84" w:rsidRDefault="00CB49B6" w:rsidP="00CB49B6">
      <w:pPr>
        <w:spacing w:after="160" w:line="360" w:lineRule="auto"/>
        <w:ind w:firstLine="567"/>
        <w:jc w:val="both"/>
        <w:rPr>
          <w:snapToGrid w:val="0"/>
        </w:rPr>
      </w:pPr>
    </w:p>
    <w:p w14:paraId="3BFEDB5A" w14:textId="77777777" w:rsidR="00CB49B6" w:rsidRPr="007B6B84" w:rsidRDefault="00CB49B6" w:rsidP="00CB49B6">
      <w:pPr>
        <w:spacing w:after="160" w:line="360" w:lineRule="auto"/>
        <w:ind w:firstLine="567"/>
        <w:jc w:val="both"/>
        <w:rPr>
          <w:snapToGrid w:val="0"/>
        </w:rPr>
      </w:pPr>
      <w:r w:rsidRPr="007B6B84">
        <w:rPr>
          <w:snapToGrid w:val="0"/>
        </w:rPr>
        <w:t>As medições dos atuadores indicaram um curso máximo de aproximadamente 250 mm, somado ao comprimento inicial de 500 mm, resultando em um deslocamento total possível de 750 mm. Entretanto, visando segurança operacional e prevenção de colisões mecânicas, o limite superior de trabalho foi restringido a 680 mm no software de controle.</w:t>
      </w:r>
    </w:p>
    <w:p w14:paraId="3B31F040" w14:textId="77777777" w:rsidR="00CB49B6" w:rsidRPr="007B6B84" w:rsidRDefault="00CB49B6" w:rsidP="00CB49B6">
      <w:pPr>
        <w:spacing w:after="160" w:line="360" w:lineRule="auto"/>
        <w:ind w:firstLine="567"/>
        <w:jc w:val="both"/>
        <w:rPr>
          <w:snapToGrid w:val="0"/>
        </w:rPr>
      </w:pPr>
      <w:r w:rsidRPr="007B6B84">
        <w:rPr>
          <w:snapToGrid w:val="0"/>
        </w:rPr>
        <w:t xml:space="preserve">A implementação computacional foi desenvolvida em Python, integrada ao backend </w:t>
      </w:r>
      <w:proofErr w:type="spellStart"/>
      <w:r w:rsidRPr="007B6B84">
        <w:rPr>
          <w:snapToGrid w:val="0"/>
        </w:rPr>
        <w:t>FastAPI</w:t>
      </w:r>
      <w:proofErr w:type="spellEnd"/>
      <w:r w:rsidRPr="007B6B84">
        <w:rPr>
          <w:snapToGrid w:val="0"/>
        </w:rPr>
        <w:t xml:space="preserve">, empregando </w:t>
      </w:r>
      <w:proofErr w:type="spellStart"/>
      <w:r w:rsidRPr="007B6B84">
        <w:rPr>
          <w:snapToGrid w:val="0"/>
        </w:rPr>
        <w:t>NumPy</w:t>
      </w:r>
      <w:proofErr w:type="spellEnd"/>
      <w:r w:rsidRPr="007B6B84">
        <w:rPr>
          <w:snapToGrid w:val="0"/>
        </w:rPr>
        <w:t xml:space="preserve"> para álgebra linear em tempo real. O </w:t>
      </w:r>
      <w:proofErr w:type="spellStart"/>
      <w:r w:rsidRPr="007B6B84">
        <w:rPr>
          <w:snapToGrid w:val="0"/>
        </w:rPr>
        <w:t>endpoint</w:t>
      </w:r>
      <w:proofErr w:type="spellEnd"/>
      <w:r w:rsidRPr="007B6B84">
        <w:rPr>
          <w:snapToGrid w:val="0"/>
        </w:rPr>
        <w:t xml:space="preserve"> /</w:t>
      </w:r>
      <w:proofErr w:type="spellStart"/>
      <w:r w:rsidRPr="007B6B84">
        <w:rPr>
          <w:snapToGrid w:val="0"/>
        </w:rPr>
        <w:t>calculate</w:t>
      </w:r>
      <w:proofErr w:type="spellEnd"/>
      <w:r w:rsidRPr="007B6B84">
        <w:rPr>
          <w:snapToGrid w:val="0"/>
        </w:rPr>
        <w:t xml:space="preserve"> recebe a pose desejada, posição (x, y, z) e orientação (</w:t>
      </w:r>
      <w:proofErr w:type="spellStart"/>
      <w:r w:rsidRPr="007B6B84">
        <w:rPr>
          <w:snapToGrid w:val="0"/>
        </w:rPr>
        <w:t>roll</w:t>
      </w:r>
      <w:proofErr w:type="spellEnd"/>
      <w:r w:rsidRPr="007B6B84">
        <w:rPr>
          <w:snapToGrid w:val="0"/>
        </w:rPr>
        <w:t xml:space="preserve">, </w:t>
      </w:r>
      <w:proofErr w:type="spellStart"/>
      <w:r w:rsidRPr="007B6B84">
        <w:rPr>
          <w:snapToGrid w:val="0"/>
        </w:rPr>
        <w:t>pitch</w:t>
      </w:r>
      <w:proofErr w:type="spellEnd"/>
      <w:r w:rsidRPr="007B6B84">
        <w:rPr>
          <w:snapToGrid w:val="0"/>
        </w:rPr>
        <w:t xml:space="preserve">, </w:t>
      </w:r>
      <w:proofErr w:type="spellStart"/>
      <w:r w:rsidRPr="007B6B84">
        <w:rPr>
          <w:snapToGrid w:val="0"/>
        </w:rPr>
        <w:t>yaw</w:t>
      </w:r>
      <w:proofErr w:type="spellEnd"/>
      <w:r w:rsidRPr="007B6B84">
        <w:rPr>
          <w:snapToGrid w:val="0"/>
        </w:rPr>
        <w:t xml:space="preserve">), transforma as coordenadas da plataforma móvel, calcula os comprimentos dos seis atuadores, verifica automaticamente violações de curso e retorna ao frontend tanto os valores numéricos quanto os pontos 3D para renderização em Three.js. </w:t>
      </w:r>
    </w:p>
    <w:p w14:paraId="05DA97F4" w14:textId="77777777" w:rsidR="00CB49B6" w:rsidRPr="007B6B84" w:rsidRDefault="00CB49B6" w:rsidP="00CB49B6">
      <w:pPr>
        <w:keepNext/>
        <w:spacing w:line="360" w:lineRule="auto"/>
        <w:jc w:val="both"/>
      </w:pPr>
      <w:r w:rsidRPr="00091E0D">
        <w:rPr>
          <w:noProof/>
        </w:rPr>
        <w:drawing>
          <wp:inline distT="0" distB="0" distL="0" distR="0" wp14:anchorId="6B749925" wp14:editId="732422BD">
            <wp:extent cx="5760085" cy="1468120"/>
            <wp:effectExtent l="0" t="0" r="0" b="0"/>
            <wp:docPr id="2079718074" name="Imagem 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0660" name="Imagem 8" descr="Diagrama&#10;&#10;O conteúdo gerado por IA pode estar incorret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1468120"/>
                    </a:xfrm>
                    <a:prstGeom prst="rect">
                      <a:avLst/>
                    </a:prstGeom>
                    <a:noFill/>
                    <a:ln>
                      <a:noFill/>
                    </a:ln>
                  </pic:spPr>
                </pic:pic>
              </a:graphicData>
            </a:graphic>
          </wp:inline>
        </w:drawing>
      </w:r>
    </w:p>
    <w:p w14:paraId="2E0410CE" w14:textId="3D9171A2" w:rsidR="00CB49B6" w:rsidRPr="007B6B84" w:rsidRDefault="00CB49B6" w:rsidP="00CB49B6">
      <w:pPr>
        <w:pStyle w:val="Legenda"/>
      </w:pPr>
      <w:bookmarkStart w:id="1225" w:name="_Toc215424526"/>
      <w:bookmarkStart w:id="1226" w:name="_Toc215443593"/>
      <w:r w:rsidRPr="007B6B84">
        <w:t xml:space="preserve">Figura </w:t>
      </w:r>
      <w:fldSimple w:instr=" SEQ Figura \* ARABIC ">
        <w:r w:rsidR="00CE3F9E" w:rsidRPr="007B6B84">
          <w:t>76</w:t>
        </w:r>
      </w:fldSimple>
      <w:r w:rsidRPr="007B6B84">
        <w:t>: Fluxograma Funcionamento da Cinemática</w:t>
      </w:r>
      <w:bookmarkEnd w:id="1225"/>
      <w:bookmarkEnd w:id="1226"/>
    </w:p>
    <w:p w14:paraId="6D058C45" w14:textId="77777777" w:rsidR="00CB49B6" w:rsidRPr="007B6B84" w:rsidRDefault="00CB49B6" w:rsidP="00CB49B6"/>
    <w:p w14:paraId="08E32051" w14:textId="77777777" w:rsidR="00CB49B6" w:rsidRPr="007B6B84" w:rsidRDefault="00CB49B6" w:rsidP="00CB49B6">
      <w:pPr>
        <w:keepNext/>
        <w:spacing w:line="360" w:lineRule="auto"/>
        <w:ind w:firstLine="567"/>
        <w:jc w:val="center"/>
      </w:pPr>
      <w:r w:rsidRPr="00091E0D">
        <w:rPr>
          <w:noProof/>
          <w:snapToGrid w:val="0"/>
        </w:rPr>
        <w:lastRenderedPageBreak/>
        <w:drawing>
          <wp:inline distT="0" distB="0" distL="0" distR="0" wp14:anchorId="4C55A811" wp14:editId="0D1D7450">
            <wp:extent cx="4664710" cy="395968"/>
            <wp:effectExtent l="0" t="0" r="2540" b="4445"/>
            <wp:docPr id="1327940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25175" name=""/>
                    <pic:cNvPicPr/>
                  </pic:nvPicPr>
                  <pic:blipFill>
                    <a:blip r:embed="rId94"/>
                    <a:stretch>
                      <a:fillRect/>
                    </a:stretch>
                  </pic:blipFill>
                  <pic:spPr>
                    <a:xfrm>
                      <a:off x="0" y="0"/>
                      <a:ext cx="4726614" cy="401223"/>
                    </a:xfrm>
                    <a:prstGeom prst="rect">
                      <a:avLst/>
                    </a:prstGeom>
                  </pic:spPr>
                </pic:pic>
              </a:graphicData>
            </a:graphic>
          </wp:inline>
        </w:drawing>
      </w:r>
    </w:p>
    <w:p w14:paraId="0C5B709C" w14:textId="5590DB79" w:rsidR="00CB49B6" w:rsidRPr="007B6B84" w:rsidRDefault="00CB49B6" w:rsidP="00CB49B6">
      <w:pPr>
        <w:keepNext/>
        <w:spacing w:line="360" w:lineRule="auto"/>
        <w:jc w:val="center"/>
      </w:pPr>
      <w:bookmarkStart w:id="1227" w:name="_Toc215443594"/>
      <w:r w:rsidRPr="007B6B84">
        <w:t xml:space="preserve">Figura </w:t>
      </w:r>
      <w:fldSimple w:instr=" SEQ Figura \* ARABIC ">
        <w:r w:rsidR="00CE3F9E" w:rsidRPr="007B6B84">
          <w:t>77</w:t>
        </w:r>
      </w:fldSimple>
      <w:r w:rsidRPr="007B6B84">
        <w:t>: Feedback de IMU – BNO085 ou MPU6050</w:t>
      </w:r>
      <w:bookmarkEnd w:id="1227"/>
    </w:p>
    <w:p w14:paraId="2AFBD874" w14:textId="77777777" w:rsidR="00CB49B6" w:rsidRPr="007B6B84" w:rsidRDefault="00CB49B6" w:rsidP="00CB49B6">
      <w:pPr>
        <w:keepNext/>
        <w:spacing w:line="360" w:lineRule="auto"/>
        <w:jc w:val="center"/>
      </w:pPr>
      <w:r w:rsidRPr="00091E0D">
        <w:rPr>
          <w:noProof/>
        </w:rPr>
        <w:drawing>
          <wp:inline distT="0" distB="0" distL="0" distR="0" wp14:anchorId="3E03D643" wp14:editId="3E3390A6">
            <wp:extent cx="4953000" cy="2159532"/>
            <wp:effectExtent l="0" t="0" r="0" b="0"/>
            <wp:docPr id="1067026730" name="Imagem 8" descr="Tela de computador com fundo ver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9232" name="Imagem 8" descr="Tela de computador com fundo verde&#10;&#10;O conteúdo gerado por IA pode estar incorret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65668" cy="2165055"/>
                    </a:xfrm>
                    <a:prstGeom prst="rect">
                      <a:avLst/>
                    </a:prstGeom>
                    <a:noFill/>
                    <a:ln>
                      <a:noFill/>
                    </a:ln>
                  </pic:spPr>
                </pic:pic>
              </a:graphicData>
            </a:graphic>
          </wp:inline>
        </w:drawing>
      </w:r>
    </w:p>
    <w:p w14:paraId="1AABB46F" w14:textId="4892A881" w:rsidR="00CB49B6" w:rsidRPr="007B6B84" w:rsidRDefault="00CB49B6" w:rsidP="00CB49B6">
      <w:pPr>
        <w:pStyle w:val="Legenda"/>
      </w:pPr>
      <w:bookmarkStart w:id="1228" w:name="_Toc215424527"/>
      <w:bookmarkStart w:id="1229" w:name="_Toc215443595"/>
      <w:r w:rsidRPr="007B6B84">
        <w:t xml:space="preserve">Figura </w:t>
      </w:r>
      <w:fldSimple w:instr=" SEQ Figura \* ARABIC ">
        <w:r w:rsidR="00CE3F9E" w:rsidRPr="007B6B84">
          <w:t>78</w:t>
        </w:r>
      </w:fldSimple>
      <w:r w:rsidRPr="007B6B84">
        <w:t>: Controles de Posição</w:t>
      </w:r>
      <w:bookmarkEnd w:id="1228"/>
      <w:bookmarkEnd w:id="1229"/>
    </w:p>
    <w:p w14:paraId="4835B514" w14:textId="77777777" w:rsidR="00CB49B6" w:rsidRPr="007B6B84" w:rsidRDefault="00CB49B6" w:rsidP="00CB49B6"/>
    <w:p w14:paraId="4F70A74B" w14:textId="77777777" w:rsidR="00CB49B6" w:rsidRPr="007B6B84" w:rsidRDefault="00CB49B6" w:rsidP="00CB49B6">
      <w:pPr>
        <w:spacing w:after="160" w:line="360" w:lineRule="auto"/>
        <w:ind w:firstLine="567"/>
        <w:jc w:val="both"/>
        <w:rPr>
          <w:snapToGrid w:val="0"/>
        </w:rPr>
      </w:pPr>
      <w:r w:rsidRPr="007B6B84">
        <w:rPr>
          <w:snapToGrid w:val="0"/>
        </w:rPr>
        <w:t>Além desse cálculo pontual de cinemática inversa, o sistema também executa continuamente a cinemática direta, utilizando os comprimentos reais recebidos em tempo real via telemetria do ESP32-S3. A cada atualização, a postura atual da plataforma é reconstruída e enviada ao frontend, permitindo que o modelo 3D da visualização “Telemetria ao Vivo” represente fielmente o estado físico da bancada. Essa abordagem possibilita a comparação direta entre a pose desejada e a pose realmente executada, integrando o cálculo matemático à operação prática da plataforma.</w:t>
      </w:r>
    </w:p>
    <w:p w14:paraId="2FCEB8B8" w14:textId="77777777" w:rsidR="00CB49B6" w:rsidRPr="007B6B84" w:rsidRDefault="00CB49B6" w:rsidP="00CB49B6">
      <w:pPr>
        <w:keepNext/>
        <w:spacing w:line="360" w:lineRule="auto"/>
        <w:jc w:val="center"/>
      </w:pPr>
      <w:r w:rsidRPr="00091E0D">
        <w:rPr>
          <w:noProof/>
        </w:rPr>
        <w:drawing>
          <wp:inline distT="0" distB="0" distL="0" distR="0" wp14:anchorId="0809D2B7" wp14:editId="62BE6B9F">
            <wp:extent cx="5083353" cy="3086100"/>
            <wp:effectExtent l="0" t="0" r="3175" b="0"/>
            <wp:docPr id="1419339854" name="Imagem 7"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52227" name="Imagem 7" descr="Interface gráfica do usuário, Gráfico&#10;&#10;O conteúdo gerado por IA pode estar incorret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93837" cy="3092465"/>
                    </a:xfrm>
                    <a:prstGeom prst="rect">
                      <a:avLst/>
                    </a:prstGeom>
                    <a:noFill/>
                    <a:ln>
                      <a:noFill/>
                    </a:ln>
                  </pic:spPr>
                </pic:pic>
              </a:graphicData>
            </a:graphic>
          </wp:inline>
        </w:drawing>
      </w:r>
    </w:p>
    <w:p w14:paraId="289147D5" w14:textId="042B9EB4" w:rsidR="00CB49B6" w:rsidRPr="007B6B84" w:rsidRDefault="00CB49B6" w:rsidP="00CB49B6">
      <w:pPr>
        <w:pStyle w:val="Legenda"/>
      </w:pPr>
      <w:bookmarkStart w:id="1230" w:name="_Toc215424528"/>
      <w:bookmarkStart w:id="1231" w:name="_Toc215443596"/>
      <w:r w:rsidRPr="007B6B84">
        <w:t xml:space="preserve">Figura </w:t>
      </w:r>
      <w:fldSimple w:instr=" SEQ Figura \* ARABIC ">
        <w:r w:rsidR="00CE3F9E" w:rsidRPr="007B6B84">
          <w:t>79</w:t>
        </w:r>
      </w:fldSimple>
      <w:r w:rsidRPr="007B6B84">
        <w:t>: Modelo 3D – Calculado e Real</w:t>
      </w:r>
      <w:bookmarkEnd w:id="1230"/>
      <w:bookmarkEnd w:id="1231"/>
    </w:p>
    <w:p w14:paraId="687D79D0" w14:textId="77777777" w:rsidR="00CB49B6" w:rsidRPr="007B6B84" w:rsidRDefault="00CB49B6" w:rsidP="00CB49B6"/>
    <w:p w14:paraId="30B70CAF" w14:textId="77777777" w:rsidR="00CB49B6" w:rsidRPr="007B6B84" w:rsidRDefault="00CB49B6" w:rsidP="00CB49B6">
      <w:pPr>
        <w:keepNext/>
        <w:spacing w:after="160" w:line="360" w:lineRule="auto"/>
        <w:ind w:firstLine="567"/>
        <w:jc w:val="center"/>
        <w:rPr>
          <w:snapToGrid w:val="0"/>
        </w:rPr>
      </w:pPr>
      <w:r w:rsidRPr="007B6B84">
        <w:rPr>
          <w:snapToGrid w:val="0"/>
        </w:rPr>
        <w:lastRenderedPageBreak/>
        <w:t xml:space="preserve">Essa solução mantém a simplicidade e a eficiência da formulação apresentada por </w:t>
      </w:r>
      <w:proofErr w:type="spellStart"/>
      <w:r w:rsidRPr="007B6B84">
        <w:rPr>
          <w:snapToGrid w:val="0"/>
        </w:rPr>
        <w:t>Eisele</w:t>
      </w:r>
      <w:proofErr w:type="spellEnd"/>
      <w:r w:rsidRPr="007B6B84">
        <w:rPr>
          <w:snapToGrid w:val="0"/>
        </w:rPr>
        <w:t xml:space="preserve"> (2019), porém expandida para operar em conjunto com o sistema embarcado via comunicação serial com o ESP32-S3, suportando tanto pré-visualização quanto reconstrução em tempo real. </w:t>
      </w:r>
    </w:p>
    <w:p w14:paraId="796E7388" w14:textId="03BB9F3E" w:rsidR="00CB49B6" w:rsidRPr="007B6B84" w:rsidRDefault="00CB49B6" w:rsidP="00CB49B6">
      <w:pPr>
        <w:pStyle w:val="Legenda"/>
        <w:rPr>
          <w:snapToGrid w:val="0"/>
        </w:rPr>
      </w:pPr>
      <w:bookmarkStart w:id="1232" w:name="_Toc215424529"/>
      <w:bookmarkStart w:id="1233" w:name="_Toc215443618"/>
      <w:r w:rsidRPr="007B6B84">
        <w:t xml:space="preserve">Tabela </w:t>
      </w:r>
      <w:fldSimple w:instr=" SEQ Tabela \* ARABIC ">
        <w:r w:rsidR="00CE3F9E" w:rsidRPr="007B6B84">
          <w:t>7</w:t>
        </w:r>
      </w:fldSimple>
      <w:r w:rsidRPr="007B6B84">
        <w:t xml:space="preserve">: </w:t>
      </w:r>
      <w:proofErr w:type="spellStart"/>
      <w:r w:rsidRPr="007B6B84">
        <w:t>Endpoints</w:t>
      </w:r>
      <w:proofErr w:type="spellEnd"/>
      <w:r w:rsidRPr="007B6B84">
        <w:t xml:space="preserve"> Cinemática</w:t>
      </w:r>
      <w:bookmarkEnd w:id="1232"/>
      <w:bookmarkEnd w:id="1233"/>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CB49B6" w:rsidRPr="007B6B84" w14:paraId="1F65996D"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D532012"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1902092A"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7E2653B1"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3E567B0D"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7BBA24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144D095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calculate</w:t>
            </w:r>
            <w:proofErr w:type="spellEnd"/>
            <w:r w:rsidRPr="007B6B84">
              <w:rPr>
                <w:rFonts w:ascii="Aptos Narrow" w:hAnsi="Aptos Narrow"/>
                <w:sz w:val="22"/>
                <w:szCs w:val="22"/>
              </w:rPr>
              <w:t xml:space="preserve">  </w:t>
            </w: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46B0B553" w14:textId="77777777" w:rsidTr="006A46DE">
              <w:trPr>
                <w:tblCellSpacing w:w="15" w:type="dxa"/>
              </w:trPr>
              <w:tc>
                <w:tcPr>
                  <w:tcW w:w="0" w:type="auto"/>
                  <w:vAlign w:val="center"/>
                  <w:hideMark/>
                </w:tcPr>
                <w:p w14:paraId="6A6BDAAB" w14:textId="77777777" w:rsidR="00CB49B6" w:rsidRPr="007B6B84" w:rsidRDefault="00CB49B6" w:rsidP="006A46DE">
                  <w:pPr>
                    <w:jc w:val="center"/>
                    <w:rPr>
                      <w:rFonts w:ascii="Aptos Narrow" w:hAnsi="Aptos Narrow"/>
                      <w:sz w:val="22"/>
                      <w:szCs w:val="22"/>
                    </w:rPr>
                  </w:pPr>
                </w:p>
              </w:tc>
            </w:tr>
          </w:tbl>
          <w:p w14:paraId="04291DE1"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7B6B84" w14:paraId="1DFDF0C1" w14:textId="77777777" w:rsidTr="006A46DE">
              <w:trPr>
                <w:tblCellSpacing w:w="15" w:type="dxa"/>
              </w:trPr>
              <w:tc>
                <w:tcPr>
                  <w:tcW w:w="0" w:type="auto"/>
                  <w:vAlign w:val="center"/>
                  <w:hideMark/>
                </w:tcPr>
                <w:p w14:paraId="386BE35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Calcula cinemática inversa: dado uma pose, retorna comprimentos e curso dos atuadores.</w:t>
                  </w:r>
                </w:p>
              </w:tc>
            </w:tr>
          </w:tbl>
          <w:p w14:paraId="3209D5A9" w14:textId="77777777" w:rsidR="00CB49B6" w:rsidRPr="007B6B84" w:rsidRDefault="00CB49B6" w:rsidP="006A46DE">
            <w:pPr>
              <w:jc w:val="center"/>
              <w:rPr>
                <w:rFonts w:ascii="Aptos Narrow" w:hAnsi="Aptos Narrow"/>
                <w:sz w:val="22"/>
                <w:szCs w:val="22"/>
              </w:rPr>
            </w:pPr>
          </w:p>
        </w:tc>
      </w:tr>
      <w:tr w:rsidR="00CB49B6" w:rsidRPr="007B6B84" w14:paraId="3CE1333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6BB869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3326A1F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apply_pose</w:t>
            </w:r>
            <w:proofErr w:type="spellEnd"/>
          </w:p>
        </w:tc>
        <w:tc>
          <w:tcPr>
            <w:tcW w:w="6237" w:type="dxa"/>
            <w:tcBorders>
              <w:top w:val="single" w:sz="4" w:space="0" w:color="auto"/>
              <w:left w:val="nil"/>
              <w:bottom w:val="single" w:sz="4" w:space="0" w:color="auto"/>
              <w:right w:val="single" w:sz="4" w:space="0" w:color="auto"/>
            </w:tcBorders>
            <w:noWrap/>
            <w:vAlign w:val="center"/>
            <w:hideMark/>
          </w:tcPr>
          <w:p w14:paraId="6C20AEDD"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Aplica uma pose: calcula comprimentos e envia comandos para o ESP32-S3.</w:t>
            </w:r>
          </w:p>
        </w:tc>
      </w:tr>
    </w:tbl>
    <w:p w14:paraId="2676CA94" w14:textId="77777777" w:rsidR="00CB49B6" w:rsidRPr="007B6B84" w:rsidRDefault="00CB49B6" w:rsidP="00CB49B6">
      <w:pPr>
        <w:spacing w:after="160" w:line="360" w:lineRule="auto"/>
        <w:jc w:val="both"/>
        <w:rPr>
          <w:snapToGrid w:val="0"/>
        </w:rPr>
      </w:pPr>
    </w:p>
    <w:p w14:paraId="3646646F" w14:textId="5AB40969" w:rsidR="00CB49B6" w:rsidRPr="007B6B84" w:rsidRDefault="0046400A" w:rsidP="00CB49B6">
      <w:pPr>
        <w:pStyle w:val="subsub"/>
        <w:rPr>
          <w:noProof w:val="0"/>
          <w:lang w:val="pt-BR"/>
        </w:rPr>
      </w:pPr>
      <w:bookmarkStart w:id="1234" w:name="_Toc215453047"/>
      <w:r w:rsidRPr="007B6B84">
        <w:rPr>
          <w:noProof w:val="0"/>
          <w:lang w:val="pt-BR"/>
        </w:rPr>
        <w:t>I</w:t>
      </w:r>
      <w:r w:rsidR="00CB49B6" w:rsidRPr="007B6B84">
        <w:rPr>
          <w:noProof w:val="0"/>
          <w:lang w:val="pt-BR"/>
        </w:rPr>
        <w:t xml:space="preserve">mplementação das </w:t>
      </w:r>
      <w:r w:rsidRPr="007B6B84">
        <w:rPr>
          <w:noProof w:val="0"/>
          <w:lang w:val="pt-BR"/>
        </w:rPr>
        <w:t>R</w:t>
      </w:r>
      <w:r w:rsidR="00CB49B6" w:rsidRPr="007B6B84">
        <w:rPr>
          <w:noProof w:val="0"/>
          <w:lang w:val="pt-BR"/>
        </w:rPr>
        <w:t xml:space="preserve">otinas de </w:t>
      </w:r>
      <w:r w:rsidRPr="007B6B84">
        <w:rPr>
          <w:noProof w:val="0"/>
          <w:lang w:val="pt-BR"/>
        </w:rPr>
        <w:t>M</w:t>
      </w:r>
      <w:r w:rsidR="00CB49B6" w:rsidRPr="007B6B84">
        <w:rPr>
          <w:noProof w:val="0"/>
          <w:lang w:val="pt-BR"/>
        </w:rPr>
        <w:t>ovimento</w:t>
      </w:r>
      <w:bookmarkEnd w:id="1234"/>
    </w:p>
    <w:p w14:paraId="4587D9E7" w14:textId="77777777" w:rsidR="00CB49B6" w:rsidRPr="007B6B84" w:rsidRDefault="00CB49B6" w:rsidP="00CB49B6">
      <w:pPr>
        <w:spacing w:after="160" w:line="360" w:lineRule="auto"/>
        <w:ind w:firstLine="567"/>
        <w:jc w:val="both"/>
        <w:rPr>
          <w:snapToGrid w:val="0"/>
        </w:rPr>
      </w:pPr>
      <w:r w:rsidRPr="007B6B84">
        <w:rPr>
          <w:snapToGrid w:val="0"/>
        </w:rPr>
        <w:t xml:space="preserve">As rotinas de movimento da plataforma foram implementadas como geradores parametrizáveis no backend, permitindo a execução de trajetórias senoidais, circulares, helicoidais e combinações lineares e angulares. A interface </w:t>
      </w:r>
      <w:r w:rsidRPr="007B6B84">
        <w:rPr>
          <w:i/>
          <w:iCs/>
          <w:snapToGrid w:val="0"/>
        </w:rPr>
        <w:t>routines.html</w:t>
      </w:r>
      <w:r w:rsidRPr="007B6B84">
        <w:rPr>
          <w:snapToGrid w:val="0"/>
        </w:rPr>
        <w:t xml:space="preserve"> possibilita ao operador configurar amplitude, frequência, deslocamentos, raios, ciclos verticais, offsets e duração total de cada rotina, de acordo com o tipo de movimento desejado. Uma vez ajustados os parâmetros, a rotina é enviada ao </w:t>
      </w:r>
      <w:proofErr w:type="spellStart"/>
      <w:r w:rsidRPr="007B6B84">
        <w:rPr>
          <w:snapToGrid w:val="0"/>
        </w:rPr>
        <w:t>endpoint</w:t>
      </w:r>
      <w:proofErr w:type="spellEnd"/>
      <w:r w:rsidRPr="007B6B84">
        <w:rPr>
          <w:snapToGrid w:val="0"/>
        </w:rPr>
        <w:t xml:space="preserve"> /</w:t>
      </w:r>
      <w:proofErr w:type="spellStart"/>
      <w:r w:rsidRPr="007B6B84">
        <w:rPr>
          <w:snapToGrid w:val="0"/>
        </w:rPr>
        <w:t>motion</w:t>
      </w:r>
      <w:proofErr w:type="spellEnd"/>
      <w:r w:rsidRPr="007B6B84">
        <w:rPr>
          <w:snapToGrid w:val="0"/>
        </w:rPr>
        <w:t xml:space="preserve">/start, que inicializa um laço de amostragem periódica responsável por calcular, a cada iteração, a pose alvo correspondente ao instante de tempo. Esse cálculo é processado pelo gerador da rotina e imediatamente validado pelo módulo de cinemática inversa, que verifica limites físicos e restrições geométricas. Com a pose validada, o backend agenda o envio dos comprimentos-alvo ao ESP32-S3 com temporização e, em paralelo, transmite um pacote de dados via </w:t>
      </w:r>
      <w:proofErr w:type="spellStart"/>
      <w:r w:rsidRPr="007B6B84">
        <w:rPr>
          <w:snapToGrid w:val="0"/>
        </w:rPr>
        <w:t>WebSocket</w:t>
      </w:r>
      <w:proofErr w:type="spellEnd"/>
      <w:r w:rsidRPr="007B6B84">
        <w:rPr>
          <w:snapToGrid w:val="0"/>
        </w:rPr>
        <w:t xml:space="preserve"> contendo a pose comandada e a pose real medida pelos sensores. Esses dados permitem que a interface visualize não apenas o comportamento angular e linear da plataforma, mas também o desempenho da malha de controle durante a execução das trajetórias. </w:t>
      </w:r>
    </w:p>
    <w:p w14:paraId="07BF5C1F" w14:textId="77777777" w:rsidR="00CB49B6" w:rsidRPr="007B6B84" w:rsidRDefault="00CB49B6" w:rsidP="00CB49B6">
      <w:pPr>
        <w:keepNext/>
        <w:spacing w:line="360" w:lineRule="auto"/>
      </w:pPr>
      <w:r w:rsidRPr="00091E0D">
        <w:rPr>
          <w:noProof/>
        </w:rPr>
        <w:lastRenderedPageBreak/>
        <w:drawing>
          <wp:inline distT="0" distB="0" distL="0" distR="0" wp14:anchorId="2AABB2DA" wp14:editId="17F913C3">
            <wp:extent cx="5760085" cy="3682365"/>
            <wp:effectExtent l="0" t="0" r="0" b="0"/>
            <wp:docPr id="11810704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8081" name=""/>
                    <pic:cNvPicPr/>
                  </pic:nvPicPr>
                  <pic:blipFill>
                    <a:blip r:embed="rId97"/>
                    <a:stretch>
                      <a:fillRect/>
                    </a:stretch>
                  </pic:blipFill>
                  <pic:spPr>
                    <a:xfrm>
                      <a:off x="0" y="0"/>
                      <a:ext cx="5760085" cy="3682365"/>
                    </a:xfrm>
                    <a:prstGeom prst="rect">
                      <a:avLst/>
                    </a:prstGeom>
                  </pic:spPr>
                </pic:pic>
              </a:graphicData>
            </a:graphic>
          </wp:inline>
        </w:drawing>
      </w:r>
    </w:p>
    <w:p w14:paraId="533DC5A3" w14:textId="6D130276" w:rsidR="00CB49B6" w:rsidRPr="007B6B84" w:rsidRDefault="00CB49B6" w:rsidP="00CB49B6">
      <w:pPr>
        <w:pStyle w:val="Legenda"/>
      </w:pPr>
      <w:bookmarkStart w:id="1235" w:name="_Toc215424530"/>
      <w:bookmarkStart w:id="1236" w:name="_Toc215443597"/>
      <w:r w:rsidRPr="007B6B84">
        <w:t xml:space="preserve">Figura </w:t>
      </w:r>
      <w:fldSimple w:instr=" SEQ Figura \* ARABIC ">
        <w:r w:rsidR="00CE3F9E" w:rsidRPr="007B6B84">
          <w:t>80</w:t>
        </w:r>
      </w:fldSimple>
      <w:r w:rsidRPr="007B6B84">
        <w:t>: Rotinas Disponíveis</w:t>
      </w:r>
      <w:bookmarkEnd w:id="1235"/>
      <w:bookmarkEnd w:id="1236"/>
    </w:p>
    <w:p w14:paraId="03D3D6C9" w14:textId="77777777" w:rsidR="00CB49B6" w:rsidRPr="007B6B84" w:rsidRDefault="00CB49B6" w:rsidP="00CB49B6"/>
    <w:p w14:paraId="70E384F4" w14:textId="77777777" w:rsidR="00CB49B6" w:rsidRPr="007B6B84" w:rsidRDefault="00CB49B6" w:rsidP="00CB49B6">
      <w:pPr>
        <w:spacing w:after="160" w:line="360" w:lineRule="auto"/>
        <w:ind w:firstLine="567"/>
        <w:jc w:val="both"/>
        <w:rPr>
          <w:snapToGrid w:val="0"/>
        </w:rPr>
      </w:pPr>
      <w:r w:rsidRPr="007B6B84">
        <w:rPr>
          <w:snapToGrid w:val="0"/>
        </w:rPr>
        <w:t xml:space="preserve">Além da execução das rotinas em si, o sistema gera gráficos em tempo real com os </w:t>
      </w:r>
      <w:proofErr w:type="spellStart"/>
      <w:r w:rsidRPr="007B6B84">
        <w:rPr>
          <w:snapToGrid w:val="0"/>
        </w:rPr>
        <w:t>setpoints</w:t>
      </w:r>
      <w:proofErr w:type="spellEnd"/>
      <w:r w:rsidRPr="007B6B84">
        <w:rPr>
          <w:snapToGrid w:val="0"/>
        </w:rPr>
        <w:t xml:space="preserve"> calculados para cada um dos seis pistões, possibilitando ao usuário analisar a coerência geométrica da trajetória gerada e o comportamento individual de cada atuador. Os valores exibidos são exatamente aqueles produzidos pelo backend após a aplicação da cinemática inversa, de modo que os gráficos representam a evolução temporal prevista para cada pistão durante a rotina. A Figuras X, por exemplo, apresenta o gráfico resultante da rotina </w:t>
      </w:r>
      <w:r w:rsidRPr="007B6B84">
        <w:rPr>
          <w:i/>
          <w:iCs/>
          <w:snapToGrid w:val="0"/>
        </w:rPr>
        <w:t>Circular XY</w:t>
      </w:r>
      <w:r w:rsidRPr="007B6B84">
        <w:rPr>
          <w:snapToGrid w:val="0"/>
        </w:rPr>
        <w:t xml:space="preserve">, no qual cada pistão segue uma onda senoidal com fase distinta, refletindo a dinâmica circular da plataforma no plano horizontal. </w:t>
      </w:r>
    </w:p>
    <w:p w14:paraId="63707DB9" w14:textId="77777777" w:rsidR="00CB49B6" w:rsidRPr="007B6B84" w:rsidRDefault="00CB49B6" w:rsidP="00CB49B6">
      <w:pPr>
        <w:keepNext/>
        <w:spacing w:line="360" w:lineRule="auto"/>
        <w:jc w:val="both"/>
      </w:pPr>
      <w:r w:rsidRPr="00091E0D">
        <w:rPr>
          <w:noProof/>
        </w:rPr>
        <w:lastRenderedPageBreak/>
        <w:drawing>
          <wp:inline distT="0" distB="0" distL="0" distR="0" wp14:anchorId="4977ED04" wp14:editId="18CC8FBE">
            <wp:extent cx="5760085" cy="2973070"/>
            <wp:effectExtent l="0" t="0" r="0" b="0"/>
            <wp:docPr id="2056915399" name="Imagem 1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57183" name="Imagem 14" descr="Interface gráfica do usuário, Site&#10;&#10;O conteúdo gerado por IA pode estar incorret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973070"/>
                    </a:xfrm>
                    <a:prstGeom prst="rect">
                      <a:avLst/>
                    </a:prstGeom>
                    <a:noFill/>
                    <a:ln>
                      <a:noFill/>
                    </a:ln>
                  </pic:spPr>
                </pic:pic>
              </a:graphicData>
            </a:graphic>
          </wp:inline>
        </w:drawing>
      </w:r>
    </w:p>
    <w:p w14:paraId="6D94106D" w14:textId="79D2C84B" w:rsidR="00CB49B6" w:rsidRPr="007B6B84" w:rsidRDefault="00CB49B6" w:rsidP="00CB49B6">
      <w:pPr>
        <w:pStyle w:val="Legenda"/>
        <w:rPr>
          <w:snapToGrid w:val="0"/>
        </w:rPr>
      </w:pPr>
      <w:bookmarkStart w:id="1237" w:name="_Toc215424531"/>
      <w:bookmarkStart w:id="1238" w:name="_Toc215443598"/>
      <w:r w:rsidRPr="007B6B84">
        <w:t xml:space="preserve">Figura </w:t>
      </w:r>
      <w:fldSimple w:instr=" SEQ Figura \* ARABIC ">
        <w:r w:rsidR="00CE3F9E" w:rsidRPr="007B6B84">
          <w:t>81</w:t>
        </w:r>
      </w:fldSimple>
      <w:r w:rsidRPr="007B6B84">
        <w:t xml:space="preserve">: Rotina </w:t>
      </w:r>
      <w:proofErr w:type="gramStart"/>
      <w:r w:rsidRPr="007B6B84">
        <w:t>Circulo</w:t>
      </w:r>
      <w:proofErr w:type="gramEnd"/>
      <w:r w:rsidRPr="007B6B84">
        <w:t xml:space="preserve"> XY</w:t>
      </w:r>
      <w:bookmarkEnd w:id="1237"/>
      <w:bookmarkEnd w:id="1238"/>
    </w:p>
    <w:p w14:paraId="644706DA" w14:textId="77777777" w:rsidR="00CB49B6" w:rsidRPr="007B6B84" w:rsidRDefault="00CB49B6" w:rsidP="00CB49B6">
      <w:pPr>
        <w:spacing w:after="160" w:line="360" w:lineRule="auto"/>
        <w:ind w:firstLine="567"/>
        <w:jc w:val="both"/>
        <w:rPr>
          <w:snapToGrid w:val="0"/>
        </w:rPr>
      </w:pPr>
    </w:p>
    <w:p w14:paraId="13DED0B5" w14:textId="77777777" w:rsidR="00CB49B6" w:rsidRPr="007B6B84" w:rsidRDefault="00CB49B6" w:rsidP="00CB49B6">
      <w:pPr>
        <w:keepNext/>
        <w:spacing w:line="360" w:lineRule="auto"/>
        <w:jc w:val="both"/>
      </w:pPr>
      <w:r w:rsidRPr="00091E0D">
        <w:rPr>
          <w:noProof/>
        </w:rPr>
        <w:drawing>
          <wp:inline distT="0" distB="0" distL="0" distR="0" wp14:anchorId="7AB324F7" wp14:editId="459E19BB">
            <wp:extent cx="5760085" cy="3040380"/>
            <wp:effectExtent l="0" t="0" r="0" b="7620"/>
            <wp:docPr id="768564156" name="Imagem 15"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9988" name="Imagem 15" descr="Interface gráfica do usuário, Gráfico&#10;&#10;O conteúdo gerado por IA pode estar incorret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3040380"/>
                    </a:xfrm>
                    <a:prstGeom prst="rect">
                      <a:avLst/>
                    </a:prstGeom>
                    <a:noFill/>
                    <a:ln>
                      <a:noFill/>
                    </a:ln>
                  </pic:spPr>
                </pic:pic>
              </a:graphicData>
            </a:graphic>
          </wp:inline>
        </w:drawing>
      </w:r>
    </w:p>
    <w:p w14:paraId="65F97EBA" w14:textId="6F334F6A" w:rsidR="00CB49B6" w:rsidRPr="007B6B84" w:rsidRDefault="00CB49B6" w:rsidP="00CB49B6">
      <w:pPr>
        <w:pStyle w:val="Legenda"/>
        <w:rPr>
          <w:snapToGrid w:val="0"/>
        </w:rPr>
      </w:pPr>
      <w:bookmarkStart w:id="1239" w:name="_Toc215424532"/>
      <w:bookmarkStart w:id="1240" w:name="_Toc215443599"/>
      <w:r w:rsidRPr="007B6B84">
        <w:t xml:space="preserve">Figura </w:t>
      </w:r>
      <w:fldSimple w:instr=" SEQ Figura \* ARABIC ">
        <w:r w:rsidR="00CE3F9E" w:rsidRPr="007B6B84">
          <w:t>82</w:t>
        </w:r>
      </w:fldSimple>
      <w:r w:rsidRPr="007B6B84">
        <w:t>: Rotina Senoide Vertical Z</w:t>
      </w:r>
      <w:bookmarkEnd w:id="1239"/>
      <w:bookmarkEnd w:id="1240"/>
    </w:p>
    <w:p w14:paraId="2F7F90A5" w14:textId="77777777" w:rsidR="00CB49B6" w:rsidRPr="007B6B84" w:rsidRDefault="00CB49B6" w:rsidP="00CB49B6">
      <w:pPr>
        <w:keepNext/>
      </w:pPr>
      <w:r w:rsidRPr="00091E0D">
        <w:rPr>
          <w:noProof/>
        </w:rPr>
        <w:lastRenderedPageBreak/>
        <w:drawing>
          <wp:inline distT="0" distB="0" distL="0" distR="0" wp14:anchorId="5D4DFA77" wp14:editId="138E97C7">
            <wp:extent cx="5760085" cy="2993390"/>
            <wp:effectExtent l="0" t="0" r="0" b="0"/>
            <wp:docPr id="279107485" name="Imagem 1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1567" name="Imagem 16" descr="Interface gráfica do usuário&#10;&#10;O conteúdo gerado por IA pode estar incorret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2993390"/>
                    </a:xfrm>
                    <a:prstGeom prst="rect">
                      <a:avLst/>
                    </a:prstGeom>
                    <a:noFill/>
                    <a:ln>
                      <a:noFill/>
                    </a:ln>
                  </pic:spPr>
                </pic:pic>
              </a:graphicData>
            </a:graphic>
          </wp:inline>
        </w:drawing>
      </w:r>
    </w:p>
    <w:p w14:paraId="4BDCD312" w14:textId="0F17DAFA" w:rsidR="00CB49B6" w:rsidRPr="007B6B84" w:rsidRDefault="00CB49B6" w:rsidP="00CB49B6">
      <w:pPr>
        <w:pStyle w:val="Legenda"/>
      </w:pPr>
      <w:bookmarkStart w:id="1241" w:name="_Toc215424533"/>
      <w:bookmarkStart w:id="1242" w:name="_Toc215443600"/>
      <w:r w:rsidRPr="007B6B84">
        <w:t xml:space="preserve">Figura </w:t>
      </w:r>
      <w:fldSimple w:instr=" SEQ Figura \* ARABIC ">
        <w:r w:rsidR="00CE3F9E" w:rsidRPr="007B6B84">
          <w:t>83</w:t>
        </w:r>
      </w:fldSimple>
      <w:r w:rsidRPr="007B6B84">
        <w:t xml:space="preserve">: Rotina </w:t>
      </w:r>
      <w:proofErr w:type="spellStart"/>
      <w:r w:rsidRPr="007B6B84">
        <w:rPr>
          <w:i/>
          <w:iCs/>
        </w:rPr>
        <w:t>Heave</w:t>
      </w:r>
      <w:proofErr w:type="spellEnd"/>
      <w:r w:rsidRPr="007B6B84">
        <w:rPr>
          <w:i/>
          <w:iCs/>
        </w:rPr>
        <w:t xml:space="preserve"> </w:t>
      </w:r>
      <w:proofErr w:type="spellStart"/>
      <w:r w:rsidRPr="007B6B84">
        <w:rPr>
          <w:i/>
          <w:iCs/>
        </w:rPr>
        <w:t>Pitch</w:t>
      </w:r>
      <w:proofErr w:type="spellEnd"/>
      <w:r w:rsidRPr="007B6B84">
        <w:rPr>
          <w:i/>
          <w:iCs/>
        </w:rPr>
        <w:t xml:space="preserve"> </w:t>
      </w:r>
      <w:r w:rsidRPr="007B6B84">
        <w:t>(Onda)</w:t>
      </w:r>
      <w:bookmarkEnd w:id="1241"/>
      <w:bookmarkEnd w:id="1242"/>
    </w:p>
    <w:p w14:paraId="719A3E2A" w14:textId="77777777" w:rsidR="00CB49B6" w:rsidRPr="007B6B84" w:rsidRDefault="00CB49B6" w:rsidP="00CB49B6"/>
    <w:p w14:paraId="454FCF4A" w14:textId="77777777" w:rsidR="00CB49B6" w:rsidRPr="007B6B84" w:rsidRDefault="00CB49B6" w:rsidP="00CB49B6"/>
    <w:p w14:paraId="21D01171" w14:textId="77777777" w:rsidR="00CB49B6" w:rsidRPr="007B6B84" w:rsidRDefault="00CB49B6" w:rsidP="00CB49B6">
      <w:pPr>
        <w:keepNext/>
      </w:pPr>
      <w:r w:rsidRPr="00091E0D">
        <w:rPr>
          <w:noProof/>
        </w:rPr>
        <w:drawing>
          <wp:inline distT="0" distB="0" distL="0" distR="0" wp14:anchorId="60615A06" wp14:editId="11C782E1">
            <wp:extent cx="5760085" cy="3030855"/>
            <wp:effectExtent l="0" t="0" r="0" b="0"/>
            <wp:docPr id="381498008" name="Imagem 18"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47839" name="Imagem 18" descr="Tela de computador com jogo&#10;&#10;O conteúdo gerado por IA pode estar incorret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3030855"/>
                    </a:xfrm>
                    <a:prstGeom prst="rect">
                      <a:avLst/>
                    </a:prstGeom>
                    <a:noFill/>
                    <a:ln>
                      <a:noFill/>
                    </a:ln>
                  </pic:spPr>
                </pic:pic>
              </a:graphicData>
            </a:graphic>
          </wp:inline>
        </w:drawing>
      </w:r>
    </w:p>
    <w:p w14:paraId="4639E16F" w14:textId="6F61FA9E" w:rsidR="00CB49B6" w:rsidRPr="007B6B84" w:rsidRDefault="00CB49B6" w:rsidP="00CB49B6">
      <w:pPr>
        <w:pStyle w:val="Legenda"/>
      </w:pPr>
      <w:bookmarkStart w:id="1243" w:name="_Toc215424534"/>
      <w:bookmarkStart w:id="1244" w:name="_Toc215443601"/>
      <w:r w:rsidRPr="007B6B84">
        <w:t xml:space="preserve">Figura </w:t>
      </w:r>
      <w:fldSimple w:instr=" SEQ Figura \* ARABIC ">
        <w:r w:rsidR="00CE3F9E" w:rsidRPr="007B6B84">
          <w:t>84</w:t>
        </w:r>
      </w:fldSimple>
      <w:r w:rsidRPr="007B6B84">
        <w:t xml:space="preserve">: Rotina Senoide </w:t>
      </w:r>
      <w:proofErr w:type="spellStart"/>
      <w:r w:rsidRPr="007B6B84">
        <w:rPr>
          <w:i/>
          <w:iCs/>
        </w:rPr>
        <w:t>Pitch</w:t>
      </w:r>
      <w:proofErr w:type="spellEnd"/>
      <w:r w:rsidRPr="007B6B84">
        <w:rPr>
          <w:i/>
          <w:iCs/>
        </w:rPr>
        <w:t xml:space="preserve"> </w:t>
      </w:r>
      <w:r w:rsidRPr="007B6B84">
        <w:t>(Y)</w:t>
      </w:r>
      <w:bookmarkEnd w:id="1243"/>
      <w:bookmarkEnd w:id="1244"/>
    </w:p>
    <w:p w14:paraId="358A40CF" w14:textId="77777777" w:rsidR="00CB49B6" w:rsidRPr="007B6B84" w:rsidRDefault="00CB49B6" w:rsidP="00CB49B6">
      <w:pPr>
        <w:keepNext/>
      </w:pPr>
      <w:r w:rsidRPr="00091E0D">
        <w:rPr>
          <w:noProof/>
        </w:rPr>
        <w:lastRenderedPageBreak/>
        <w:drawing>
          <wp:inline distT="0" distB="0" distL="0" distR="0" wp14:anchorId="2DF4BE64" wp14:editId="2138D533">
            <wp:extent cx="5760085" cy="3020695"/>
            <wp:effectExtent l="0" t="0" r="0" b="8255"/>
            <wp:docPr id="1838647126" name="Imagem 17"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1715" name="Imagem 17" descr="Interface gráfica do usuário&#10;&#10;O conteúdo gerado por IA pode estar incorret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3020695"/>
                    </a:xfrm>
                    <a:prstGeom prst="rect">
                      <a:avLst/>
                    </a:prstGeom>
                    <a:noFill/>
                    <a:ln>
                      <a:noFill/>
                    </a:ln>
                  </pic:spPr>
                </pic:pic>
              </a:graphicData>
            </a:graphic>
          </wp:inline>
        </w:drawing>
      </w:r>
    </w:p>
    <w:p w14:paraId="13E504BE" w14:textId="432284A3" w:rsidR="00CB49B6" w:rsidRPr="007B6B84" w:rsidRDefault="00CB49B6" w:rsidP="00CB49B6">
      <w:pPr>
        <w:pStyle w:val="Legenda"/>
      </w:pPr>
      <w:bookmarkStart w:id="1245" w:name="_Toc215424535"/>
      <w:bookmarkStart w:id="1246" w:name="_Toc215443602"/>
      <w:r w:rsidRPr="007B6B84">
        <w:t xml:space="preserve">Figura </w:t>
      </w:r>
      <w:fldSimple w:instr=" SEQ Figura \* ARABIC ">
        <w:r w:rsidR="00CE3F9E" w:rsidRPr="007B6B84">
          <w:t>85</w:t>
        </w:r>
      </w:fldSimple>
      <w:r w:rsidRPr="007B6B84">
        <w:t xml:space="preserve">: Rotina Senoide </w:t>
      </w:r>
      <w:proofErr w:type="spellStart"/>
      <w:r w:rsidRPr="007B6B84">
        <w:rPr>
          <w:i/>
          <w:iCs/>
        </w:rPr>
        <w:t>Roll</w:t>
      </w:r>
      <w:proofErr w:type="spellEnd"/>
      <w:r w:rsidRPr="007B6B84">
        <w:rPr>
          <w:i/>
          <w:iCs/>
        </w:rPr>
        <w:t xml:space="preserve"> </w:t>
      </w:r>
      <w:r w:rsidRPr="007B6B84">
        <w:t>(X)</w:t>
      </w:r>
      <w:bookmarkEnd w:id="1245"/>
      <w:bookmarkEnd w:id="1246"/>
    </w:p>
    <w:p w14:paraId="53F3A1B2" w14:textId="77777777" w:rsidR="00CB49B6" w:rsidRPr="007B6B84" w:rsidRDefault="00CB49B6" w:rsidP="00CB49B6"/>
    <w:p w14:paraId="448F1E1A" w14:textId="77777777" w:rsidR="00CB49B6" w:rsidRPr="007B6B84" w:rsidRDefault="00CB49B6" w:rsidP="00CB49B6">
      <w:pPr>
        <w:keepNext/>
      </w:pPr>
      <w:r w:rsidRPr="00091E0D">
        <w:rPr>
          <w:noProof/>
        </w:rPr>
        <w:drawing>
          <wp:inline distT="0" distB="0" distL="0" distR="0" wp14:anchorId="1C57DB53" wp14:editId="7185B1CD">
            <wp:extent cx="5760085" cy="3025140"/>
            <wp:effectExtent l="0" t="0" r="0" b="3810"/>
            <wp:docPr id="786382435" name="Imagem 19"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3326" name="Imagem 19" descr="Tela de computador com jogo&#10;&#10;O conteúdo gerado por IA pode estar incorret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025140"/>
                    </a:xfrm>
                    <a:prstGeom prst="rect">
                      <a:avLst/>
                    </a:prstGeom>
                    <a:noFill/>
                    <a:ln>
                      <a:noFill/>
                    </a:ln>
                  </pic:spPr>
                </pic:pic>
              </a:graphicData>
            </a:graphic>
          </wp:inline>
        </w:drawing>
      </w:r>
    </w:p>
    <w:p w14:paraId="4182AFA0" w14:textId="1121DF09" w:rsidR="00CB49B6" w:rsidRPr="007B6B84" w:rsidRDefault="00CB49B6" w:rsidP="00CB49B6">
      <w:pPr>
        <w:pStyle w:val="Legenda"/>
      </w:pPr>
      <w:bookmarkStart w:id="1247" w:name="_Toc215424536"/>
      <w:bookmarkStart w:id="1248" w:name="_Toc215443603"/>
      <w:r w:rsidRPr="007B6B84">
        <w:t xml:space="preserve">Figura </w:t>
      </w:r>
      <w:fldSimple w:instr=" SEQ Figura \* ARABIC ">
        <w:r w:rsidR="00CE3F9E" w:rsidRPr="007B6B84">
          <w:t>86</w:t>
        </w:r>
      </w:fldSimple>
      <w:r w:rsidRPr="007B6B84">
        <w:t>: Rotina Espiral</w:t>
      </w:r>
      <w:bookmarkEnd w:id="1247"/>
      <w:bookmarkEnd w:id="1248"/>
    </w:p>
    <w:p w14:paraId="4D986158" w14:textId="77777777" w:rsidR="00CB49B6" w:rsidRPr="007B6B84" w:rsidRDefault="00CB49B6" w:rsidP="00CB49B6"/>
    <w:p w14:paraId="69DB4D19" w14:textId="77777777" w:rsidR="00CB49B6" w:rsidRPr="007B6B84" w:rsidRDefault="00CB49B6" w:rsidP="00CB49B6">
      <w:pPr>
        <w:ind w:firstLine="567"/>
      </w:pPr>
      <w:r w:rsidRPr="007B6B84">
        <w:rPr>
          <w:snapToGrid w:val="0"/>
        </w:rPr>
        <w:t>O sistema também permite iniciar gravações, limpar gráficos e exportar os dados completos em formato CSV, possibilitando análises posteriores em outras ferramentas de processamento.</w:t>
      </w:r>
    </w:p>
    <w:p w14:paraId="1D29BA03" w14:textId="215AEE64" w:rsidR="00CB49B6" w:rsidRPr="007B6B84" w:rsidRDefault="0046400A" w:rsidP="00CB49B6">
      <w:pPr>
        <w:pStyle w:val="subsub"/>
        <w:rPr>
          <w:noProof w:val="0"/>
          <w:lang w:val="pt-BR"/>
        </w:rPr>
      </w:pPr>
      <w:bookmarkStart w:id="1249" w:name="_Toc215453048"/>
      <w:r w:rsidRPr="007B6B84">
        <w:rPr>
          <w:noProof w:val="0"/>
          <w:lang w:val="pt-BR"/>
        </w:rPr>
        <w:t>I</w:t>
      </w:r>
      <w:r w:rsidR="00CB49B6" w:rsidRPr="007B6B84">
        <w:rPr>
          <w:noProof w:val="0"/>
          <w:lang w:val="pt-BR"/>
        </w:rPr>
        <w:t xml:space="preserve">mplementação do </w:t>
      </w:r>
      <w:r w:rsidRPr="007B6B84">
        <w:rPr>
          <w:noProof w:val="0"/>
          <w:lang w:val="pt-BR"/>
        </w:rPr>
        <w:t>C</w:t>
      </w:r>
      <w:r w:rsidR="00CB49B6" w:rsidRPr="007B6B84">
        <w:rPr>
          <w:noProof w:val="0"/>
          <w:lang w:val="pt-BR"/>
        </w:rPr>
        <w:t xml:space="preserve">ontrole por </w:t>
      </w:r>
      <w:r w:rsidRPr="007B6B84">
        <w:rPr>
          <w:noProof w:val="0"/>
          <w:lang w:val="pt-BR"/>
        </w:rPr>
        <w:t>IMU</w:t>
      </w:r>
      <w:bookmarkEnd w:id="1249"/>
    </w:p>
    <w:p w14:paraId="64D1B737" w14:textId="77777777" w:rsidR="00CB49B6" w:rsidRPr="007B6B84" w:rsidRDefault="00CB49B6" w:rsidP="00CB49B6">
      <w:pPr>
        <w:spacing w:after="160" w:line="360" w:lineRule="auto"/>
        <w:ind w:firstLine="567"/>
        <w:jc w:val="both"/>
        <w:rPr>
          <w:snapToGrid w:val="0"/>
        </w:rPr>
      </w:pPr>
      <w:r w:rsidRPr="007B6B84">
        <w:rPr>
          <w:snapToGrid w:val="0"/>
        </w:rPr>
        <w:t xml:space="preserve">O modo de controle baseado em IMU foi desenvolvido para permitir que a plataforma responda diretamente à orientação medida por sensores inerciais, utilizando dispositivos como o BNO085 ou o MPU6050 instalados em um módulo transmissor dedicado. Esses sensores enviam continuamente sua orientação ao ESP32-S3 por meio do protocolo ESP-NOW, garantindo comunicação de baixa latência. O firmware é capaz de interpretar os dados tanto em </w:t>
      </w:r>
      <w:proofErr w:type="spellStart"/>
      <w:r w:rsidRPr="007B6B84">
        <w:rPr>
          <w:snapToGrid w:val="0"/>
        </w:rPr>
        <w:lastRenderedPageBreak/>
        <w:t>quaternions</w:t>
      </w:r>
      <w:proofErr w:type="spellEnd"/>
      <w:r w:rsidRPr="007B6B84">
        <w:rPr>
          <w:snapToGrid w:val="0"/>
        </w:rPr>
        <w:t xml:space="preserve"> quanto em ângulos de Euler (</w:t>
      </w:r>
      <w:proofErr w:type="spellStart"/>
      <w:r w:rsidRPr="007B6B84">
        <w:rPr>
          <w:i/>
          <w:iCs/>
          <w:snapToGrid w:val="0"/>
        </w:rPr>
        <w:t>Roll</w:t>
      </w:r>
      <w:proofErr w:type="spellEnd"/>
      <w:r w:rsidRPr="007B6B84">
        <w:rPr>
          <w:i/>
          <w:iCs/>
          <w:snapToGrid w:val="0"/>
        </w:rPr>
        <w:t xml:space="preserve">, </w:t>
      </w:r>
      <w:proofErr w:type="spellStart"/>
      <w:r w:rsidRPr="007B6B84">
        <w:rPr>
          <w:i/>
          <w:iCs/>
          <w:snapToGrid w:val="0"/>
        </w:rPr>
        <w:t>Pitch</w:t>
      </w:r>
      <w:proofErr w:type="spellEnd"/>
      <w:r w:rsidRPr="007B6B84">
        <w:rPr>
          <w:i/>
          <w:iCs/>
          <w:snapToGrid w:val="0"/>
        </w:rPr>
        <w:t xml:space="preserve"> e </w:t>
      </w:r>
      <w:proofErr w:type="spellStart"/>
      <w:r w:rsidRPr="007B6B84">
        <w:rPr>
          <w:i/>
          <w:iCs/>
          <w:snapToGrid w:val="0"/>
        </w:rPr>
        <w:t>Yaw</w:t>
      </w:r>
      <w:proofErr w:type="spellEnd"/>
      <w:r w:rsidRPr="007B6B84">
        <w:rPr>
          <w:snapToGrid w:val="0"/>
        </w:rPr>
        <w:t>), permitindo flexibilidade quanto ao tipo de sensor utilizado.</w:t>
      </w:r>
    </w:p>
    <w:p w14:paraId="5C6EA6AD" w14:textId="77777777" w:rsidR="00CB49B6" w:rsidRPr="007B6B84" w:rsidRDefault="00CB49B6" w:rsidP="00CB49B6">
      <w:pPr>
        <w:spacing w:after="160" w:line="360" w:lineRule="auto"/>
        <w:ind w:firstLine="567"/>
        <w:jc w:val="both"/>
        <w:rPr>
          <w:snapToGrid w:val="0"/>
        </w:rPr>
      </w:pPr>
      <w:r w:rsidRPr="007B6B84">
        <w:rPr>
          <w:snapToGrid w:val="0"/>
        </w:rPr>
        <w:t xml:space="preserve">No backend, o modo IMU é habilitado e monitorado pela página </w:t>
      </w:r>
      <w:r w:rsidRPr="007B6B84">
        <w:rPr>
          <w:i/>
          <w:iCs/>
          <w:snapToGrid w:val="0"/>
        </w:rPr>
        <w:t>accelerometer.html</w:t>
      </w:r>
      <w:r w:rsidRPr="007B6B84">
        <w:rPr>
          <w:snapToGrid w:val="0"/>
        </w:rPr>
        <w:t xml:space="preserve">, que controla a ativação via comandos REST e exibe, em tempo real, a orientação recebida através do </w:t>
      </w:r>
      <w:proofErr w:type="spellStart"/>
      <w:r w:rsidRPr="007B6B84">
        <w:rPr>
          <w:snapToGrid w:val="0"/>
        </w:rPr>
        <w:t>WebSocket</w:t>
      </w:r>
      <w:proofErr w:type="spellEnd"/>
      <w:r w:rsidRPr="007B6B84">
        <w:rPr>
          <w:snapToGrid w:val="0"/>
        </w:rPr>
        <w:t xml:space="preserve">. A interface apresenta os valores de </w:t>
      </w:r>
      <w:proofErr w:type="spellStart"/>
      <w:r w:rsidRPr="007B6B84">
        <w:rPr>
          <w:snapToGrid w:val="0"/>
        </w:rPr>
        <w:t>Roll</w:t>
      </w:r>
      <w:proofErr w:type="spellEnd"/>
      <w:r w:rsidRPr="007B6B84">
        <w:rPr>
          <w:snapToGrid w:val="0"/>
        </w:rPr>
        <w:t xml:space="preserve">, </w:t>
      </w:r>
      <w:proofErr w:type="spellStart"/>
      <w:r w:rsidRPr="007B6B84">
        <w:rPr>
          <w:snapToGrid w:val="0"/>
        </w:rPr>
        <w:t>Pitch</w:t>
      </w:r>
      <w:proofErr w:type="spellEnd"/>
      <w:r w:rsidRPr="007B6B84">
        <w:rPr>
          <w:snapToGrid w:val="0"/>
        </w:rPr>
        <w:t xml:space="preserve"> e </w:t>
      </w:r>
      <w:proofErr w:type="spellStart"/>
      <w:r w:rsidRPr="007B6B84">
        <w:rPr>
          <w:snapToGrid w:val="0"/>
        </w:rPr>
        <w:t>Yaw</w:t>
      </w:r>
      <w:proofErr w:type="spellEnd"/>
      <w:r w:rsidRPr="007B6B84">
        <w:rPr>
          <w:snapToGrid w:val="0"/>
        </w:rPr>
        <w:t xml:space="preserve">, os </w:t>
      </w:r>
      <w:proofErr w:type="spellStart"/>
      <w:r w:rsidRPr="007B6B84">
        <w:rPr>
          <w:snapToGrid w:val="0"/>
        </w:rPr>
        <w:t>quaternions</w:t>
      </w:r>
      <w:proofErr w:type="spellEnd"/>
      <w:r w:rsidRPr="007B6B84">
        <w:rPr>
          <w:snapToGrid w:val="0"/>
        </w:rPr>
        <w:t xml:space="preserve"> brutos do sensor, a escala de atuação do sistema e uma função de recalibração de referência, que redefine a orientação atual como ponto neutro para compensar pequenos desvios ou inclinações iniciais.</w:t>
      </w:r>
    </w:p>
    <w:p w14:paraId="1BFD11B1" w14:textId="77777777" w:rsidR="00CB49B6" w:rsidRPr="007B6B84" w:rsidRDefault="00CB49B6" w:rsidP="00CB49B6">
      <w:pPr>
        <w:spacing w:after="160" w:line="360" w:lineRule="auto"/>
        <w:ind w:firstLine="567"/>
        <w:jc w:val="both"/>
        <w:rPr>
          <w:snapToGrid w:val="0"/>
        </w:rPr>
      </w:pPr>
      <w:r w:rsidRPr="007B6B84">
        <w:rPr>
          <w:snapToGrid w:val="0"/>
        </w:rPr>
        <w:t xml:space="preserve">Os ângulos medidos pelo sensor são limitados a uma faixa de ±5° em cada eixo de rotação, evitando solicitações excessivas aos atuadores e garantindo que a plataforma opere dentro de uma região segura. </w:t>
      </w:r>
    </w:p>
    <w:p w14:paraId="569C7AC8" w14:textId="77777777" w:rsidR="00CB49B6" w:rsidRPr="007B6B84" w:rsidRDefault="00CB49B6" w:rsidP="00CB49B6">
      <w:pPr>
        <w:spacing w:after="160" w:line="360" w:lineRule="auto"/>
        <w:ind w:firstLine="567"/>
        <w:jc w:val="both"/>
        <w:rPr>
          <w:snapToGrid w:val="0"/>
        </w:rPr>
      </w:pPr>
      <w:r w:rsidRPr="007B6B84">
        <w:rPr>
          <w:snapToGrid w:val="0"/>
        </w:rPr>
        <w:t>É importante destacar que, ao utilizar um sensor MPU6050, o ângulo de rotação em Z (</w:t>
      </w:r>
      <w:proofErr w:type="spellStart"/>
      <w:r w:rsidRPr="007B6B84">
        <w:rPr>
          <w:i/>
          <w:iCs/>
          <w:snapToGrid w:val="0"/>
        </w:rPr>
        <w:t>Yaw</w:t>
      </w:r>
      <w:proofErr w:type="spellEnd"/>
      <w:r w:rsidRPr="007B6B84">
        <w:rPr>
          <w:snapToGrid w:val="0"/>
        </w:rPr>
        <w:t>) apresenta menor confiabilidade quando comparado aos sensores da família BNO085. Isso ocorre porque o MPU6050 não possui magnetômetro, operando apenas com acelerômetro e giroscópio. Dessa forma, o</w:t>
      </w:r>
      <w:r w:rsidRPr="007B6B84">
        <w:rPr>
          <w:i/>
          <w:iCs/>
          <w:snapToGrid w:val="0"/>
        </w:rPr>
        <w:t xml:space="preserve"> </w:t>
      </w:r>
      <w:proofErr w:type="spellStart"/>
      <w:r w:rsidRPr="007B6B84">
        <w:rPr>
          <w:i/>
          <w:iCs/>
          <w:snapToGrid w:val="0"/>
        </w:rPr>
        <w:t>Yaw</w:t>
      </w:r>
      <w:proofErr w:type="spellEnd"/>
      <w:r w:rsidRPr="007B6B84">
        <w:rPr>
          <w:snapToGrid w:val="0"/>
        </w:rPr>
        <w:t xml:space="preserve"> é estimado exclusivamente pela integração da velocidade angular, processo que acumula erro numérico ao longo do tempo na ausência de uma referência absoluta ao campo magnético terrestre. Esse acúmulo progressivo de erro é conhecido como </w:t>
      </w:r>
      <w:proofErr w:type="spellStart"/>
      <w:r w:rsidRPr="007B6B84">
        <w:rPr>
          <w:i/>
          <w:iCs/>
          <w:snapToGrid w:val="0"/>
        </w:rPr>
        <w:t>drift</w:t>
      </w:r>
      <w:proofErr w:type="spellEnd"/>
      <w:r w:rsidRPr="007B6B84">
        <w:rPr>
          <w:snapToGrid w:val="0"/>
        </w:rPr>
        <w:t>, um desvio lento e contínuo do valor real, que faz com que o ângulo estimado se afaste gradualmente da orientação verdadeira mesmo quando o sensor está parado. Como consequência, o eixo Z tende a apresentar erros acumulados e maior instabilidade, especialmente em movimentos lentos ou durante períodos prolongados de operação.</w:t>
      </w:r>
    </w:p>
    <w:p w14:paraId="4C1F2F6F" w14:textId="77777777" w:rsidR="00CB49B6" w:rsidRPr="007B6B84" w:rsidRDefault="00CB49B6" w:rsidP="00CB49B6">
      <w:pPr>
        <w:spacing w:after="160" w:line="360" w:lineRule="auto"/>
        <w:ind w:firstLine="567"/>
        <w:jc w:val="both"/>
        <w:rPr>
          <w:snapToGrid w:val="0"/>
        </w:rPr>
      </w:pPr>
      <w:r w:rsidRPr="007B6B84">
        <w:rPr>
          <w:snapToGrid w:val="0"/>
        </w:rPr>
        <w:t>Embora exista a intenção de futuramente utilizar esses dados para gerar uma pose alvo inversa, permitindo que a plataforma compense automaticamente a inclinação detectada pela IMU (uma forma de estabilização ativa), essa funcionalidade ainda não foi implementada, pois requer refinamentos adicionais tanto no controle quanto no tratamento dos sinais. O desenvolvimento completo desse modo se enquadra nos itens previstos para trabalhos futuros.</w:t>
      </w:r>
    </w:p>
    <w:p w14:paraId="636B9AED" w14:textId="77777777" w:rsidR="00CB49B6" w:rsidRPr="007B6B84" w:rsidRDefault="00CB49B6" w:rsidP="00CB49B6">
      <w:pPr>
        <w:spacing w:after="160" w:line="360" w:lineRule="auto"/>
        <w:ind w:firstLine="567"/>
        <w:jc w:val="both"/>
        <w:rPr>
          <w:snapToGrid w:val="0"/>
        </w:rPr>
      </w:pPr>
      <w:r w:rsidRPr="007B6B84">
        <w:rPr>
          <w:snapToGrid w:val="0"/>
        </w:rPr>
        <w:t xml:space="preserve">Atualmente, a página </w:t>
      </w:r>
      <w:r w:rsidRPr="007B6B84">
        <w:rPr>
          <w:i/>
          <w:iCs/>
          <w:snapToGrid w:val="0"/>
        </w:rPr>
        <w:t>accelerometer.html</w:t>
      </w:r>
      <w:r w:rsidRPr="007B6B84">
        <w:rPr>
          <w:snapToGrid w:val="0"/>
        </w:rPr>
        <w:t xml:space="preserve"> funciona como uma ferramenta de visualização e ensaio do modo IMU, servindo também como base conceitual para a futura implementação de um sistema de estabilização da bancada.</w:t>
      </w:r>
    </w:p>
    <w:p w14:paraId="32235BA0" w14:textId="77777777" w:rsidR="00CB49B6" w:rsidRPr="007B6B84" w:rsidRDefault="00CB49B6" w:rsidP="00CB49B6">
      <w:pPr>
        <w:keepNext/>
        <w:spacing w:line="360" w:lineRule="auto"/>
        <w:jc w:val="center"/>
      </w:pPr>
      <w:r w:rsidRPr="00091E0D">
        <w:rPr>
          <w:noProof/>
        </w:rPr>
        <w:lastRenderedPageBreak/>
        <w:drawing>
          <wp:inline distT="0" distB="0" distL="0" distR="0" wp14:anchorId="3102FD95" wp14:editId="5AC71D8F">
            <wp:extent cx="5568189" cy="3371850"/>
            <wp:effectExtent l="0" t="0" r="0" b="0"/>
            <wp:docPr id="1865451619" name="Imagem 2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60192" name="Imagem 21" descr="Interface gráfica do usuário, Aplicativo&#10;&#10;O conteúdo gerado por IA pode estar incorret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0317" cy="3385250"/>
                    </a:xfrm>
                    <a:prstGeom prst="rect">
                      <a:avLst/>
                    </a:prstGeom>
                    <a:noFill/>
                    <a:ln>
                      <a:noFill/>
                    </a:ln>
                  </pic:spPr>
                </pic:pic>
              </a:graphicData>
            </a:graphic>
          </wp:inline>
        </w:drawing>
      </w:r>
    </w:p>
    <w:p w14:paraId="117EE7B0" w14:textId="16A26795" w:rsidR="00CB49B6" w:rsidRPr="007B6B84" w:rsidRDefault="00CB49B6" w:rsidP="00CB49B6">
      <w:pPr>
        <w:pStyle w:val="Legenda"/>
        <w:rPr>
          <w:snapToGrid w:val="0"/>
        </w:rPr>
      </w:pPr>
      <w:bookmarkStart w:id="1250" w:name="_Toc215424537"/>
      <w:bookmarkStart w:id="1251" w:name="_Toc215443604"/>
      <w:r w:rsidRPr="007B6B84">
        <w:t xml:space="preserve">Figura </w:t>
      </w:r>
      <w:fldSimple w:instr=" SEQ Figura \* ARABIC ">
        <w:r w:rsidR="00CE3F9E" w:rsidRPr="007B6B84">
          <w:t>87</w:t>
        </w:r>
      </w:fldSimple>
      <w:r w:rsidRPr="007B6B84">
        <w:t>: Valores do IMU</w:t>
      </w:r>
      <w:bookmarkEnd w:id="1250"/>
      <w:bookmarkEnd w:id="1251"/>
    </w:p>
    <w:p w14:paraId="4C8B0741" w14:textId="77777777" w:rsidR="00CB49B6" w:rsidRPr="007B6B84" w:rsidRDefault="00CB49B6" w:rsidP="00CB49B6"/>
    <w:p w14:paraId="0CA22AEC" w14:textId="121697BB" w:rsidR="00CB49B6" w:rsidRPr="007B6B84" w:rsidRDefault="0046400A" w:rsidP="00CB49B6">
      <w:pPr>
        <w:pStyle w:val="subsub"/>
        <w:rPr>
          <w:noProof w:val="0"/>
          <w:lang w:val="pt-BR"/>
        </w:rPr>
      </w:pPr>
      <w:bookmarkStart w:id="1252" w:name="_Toc215453049"/>
      <w:r w:rsidRPr="007B6B84">
        <w:rPr>
          <w:noProof w:val="0"/>
          <w:lang w:val="pt-BR"/>
        </w:rPr>
        <w:t>I</w:t>
      </w:r>
      <w:r w:rsidR="00CB49B6" w:rsidRPr="007B6B84">
        <w:rPr>
          <w:noProof w:val="0"/>
          <w:lang w:val="pt-BR"/>
        </w:rPr>
        <w:t xml:space="preserve">mplementação do </w:t>
      </w:r>
      <w:r w:rsidRPr="007B6B84">
        <w:rPr>
          <w:noProof w:val="0"/>
          <w:lang w:val="pt-BR"/>
        </w:rPr>
        <w:t>C</w:t>
      </w:r>
      <w:r w:rsidR="00CB49B6" w:rsidRPr="007B6B84">
        <w:rPr>
          <w:noProof w:val="0"/>
          <w:lang w:val="pt-BR"/>
        </w:rPr>
        <w:t xml:space="preserve">ontrole por </w:t>
      </w:r>
      <w:r w:rsidRPr="007B6B84">
        <w:rPr>
          <w:noProof w:val="0"/>
          <w:lang w:val="pt-BR"/>
        </w:rPr>
        <w:t>J</w:t>
      </w:r>
      <w:r w:rsidR="00CB49B6" w:rsidRPr="007B6B84">
        <w:rPr>
          <w:noProof w:val="0"/>
          <w:lang w:val="pt-BR"/>
        </w:rPr>
        <w:t>oystick</w:t>
      </w:r>
      <w:bookmarkEnd w:id="1252"/>
    </w:p>
    <w:p w14:paraId="44555F33" w14:textId="77777777" w:rsidR="00CB49B6" w:rsidRPr="007B6B84" w:rsidRDefault="00CB49B6" w:rsidP="00CB49B6">
      <w:pPr>
        <w:spacing w:after="160" w:line="360" w:lineRule="auto"/>
        <w:ind w:firstLine="567"/>
        <w:jc w:val="both"/>
        <w:rPr>
          <w:snapToGrid w:val="0"/>
        </w:rPr>
      </w:pPr>
      <w:r w:rsidRPr="007B6B84">
        <w:rPr>
          <w:snapToGrid w:val="0"/>
        </w:rPr>
        <w:t xml:space="preserve">O controle manual da plataforma foi implementado na página </w:t>
      </w:r>
      <w:r w:rsidRPr="007B6B84">
        <w:rPr>
          <w:i/>
          <w:iCs/>
          <w:snapToGrid w:val="0"/>
        </w:rPr>
        <w:t>controller.html</w:t>
      </w:r>
      <w:r w:rsidRPr="007B6B84">
        <w:rPr>
          <w:snapToGrid w:val="0"/>
        </w:rPr>
        <w:t xml:space="preserve">, utilizando a </w:t>
      </w:r>
      <w:proofErr w:type="spellStart"/>
      <w:r w:rsidRPr="007B6B84">
        <w:rPr>
          <w:i/>
          <w:iCs/>
          <w:snapToGrid w:val="0"/>
        </w:rPr>
        <w:t>Gamepad</w:t>
      </w:r>
      <w:proofErr w:type="spellEnd"/>
      <w:r w:rsidRPr="007B6B84">
        <w:rPr>
          <w:i/>
          <w:iCs/>
          <w:snapToGrid w:val="0"/>
        </w:rPr>
        <w:t xml:space="preserve"> API</w:t>
      </w:r>
      <w:r w:rsidRPr="007B6B84">
        <w:rPr>
          <w:snapToGrid w:val="0"/>
        </w:rPr>
        <w:t xml:space="preserve"> nativa dos navegadores modernos. Dessa forma, qualquer controle de videogame compatível com essa API (por exemplo, Xbox 360/</w:t>
      </w:r>
      <w:proofErr w:type="spellStart"/>
      <w:r w:rsidRPr="007B6B84">
        <w:rPr>
          <w:snapToGrid w:val="0"/>
        </w:rPr>
        <w:t>One</w:t>
      </w:r>
      <w:proofErr w:type="spellEnd"/>
      <w:r w:rsidRPr="007B6B84">
        <w:rPr>
          <w:snapToGrid w:val="0"/>
        </w:rPr>
        <w:t xml:space="preserve">, controles genéricos </w:t>
      </w:r>
      <w:proofErr w:type="spellStart"/>
      <w:r w:rsidRPr="007B6B84">
        <w:rPr>
          <w:snapToGrid w:val="0"/>
        </w:rPr>
        <w:t>XInput</w:t>
      </w:r>
      <w:proofErr w:type="spellEnd"/>
      <w:r w:rsidRPr="007B6B84">
        <w:rPr>
          <w:snapToGrid w:val="0"/>
        </w:rPr>
        <w:t xml:space="preserve"> ou dispositivos equivalentes) pode ser utilizado, desde que seja corretamente reconhecido pelo navegador. Quando um </w:t>
      </w:r>
      <w:proofErr w:type="spellStart"/>
      <w:r w:rsidRPr="007B6B84">
        <w:rPr>
          <w:snapToGrid w:val="0"/>
        </w:rPr>
        <w:t>gamepad</w:t>
      </w:r>
      <w:proofErr w:type="spellEnd"/>
      <w:r w:rsidRPr="007B6B84">
        <w:rPr>
          <w:snapToGrid w:val="0"/>
        </w:rPr>
        <w:t xml:space="preserve"> é conectado, a aplicação registra o dispositivo e passa a ler continuamente os valores dos eixos analógicos e gatilhos, bem como o estado dos botões.</w:t>
      </w:r>
    </w:p>
    <w:p w14:paraId="1A31FB99" w14:textId="77777777" w:rsidR="00CB49B6" w:rsidRPr="007B6B84" w:rsidRDefault="00CB49B6" w:rsidP="00CB49B6">
      <w:pPr>
        <w:spacing w:after="160" w:line="360" w:lineRule="auto"/>
        <w:ind w:firstLine="567"/>
        <w:jc w:val="both"/>
        <w:rPr>
          <w:snapToGrid w:val="0"/>
        </w:rPr>
      </w:pPr>
      <w:r w:rsidRPr="007B6B84">
        <w:rPr>
          <w:snapToGrid w:val="0"/>
        </w:rPr>
        <w:t>Os sinais lidos são normalizados em uma estrutura de pose que representa as translações (X, Y, Z) e rotações (</w:t>
      </w:r>
      <w:proofErr w:type="spellStart"/>
      <w:r w:rsidRPr="007B6B84">
        <w:rPr>
          <w:snapToGrid w:val="0"/>
        </w:rPr>
        <w:t>Roll</w:t>
      </w:r>
      <w:proofErr w:type="spellEnd"/>
      <w:r w:rsidRPr="007B6B84">
        <w:rPr>
          <w:snapToGrid w:val="0"/>
        </w:rPr>
        <w:t xml:space="preserve"> e </w:t>
      </w:r>
      <w:proofErr w:type="spellStart"/>
      <w:r w:rsidRPr="007B6B84">
        <w:rPr>
          <w:snapToGrid w:val="0"/>
        </w:rPr>
        <w:t>Pitch</w:t>
      </w:r>
      <w:proofErr w:type="spellEnd"/>
      <w:r w:rsidRPr="007B6B84">
        <w:rPr>
          <w:snapToGrid w:val="0"/>
        </w:rPr>
        <w:t xml:space="preserve">) da plataforma. O mapeamento é definido da seguinte forma: o </w:t>
      </w:r>
      <w:proofErr w:type="spellStart"/>
      <w:r w:rsidRPr="007B6B84">
        <w:rPr>
          <w:i/>
          <w:iCs/>
          <w:snapToGrid w:val="0"/>
        </w:rPr>
        <w:t>stick</w:t>
      </w:r>
      <w:proofErr w:type="spellEnd"/>
      <w:r w:rsidRPr="007B6B84">
        <w:rPr>
          <w:snapToGrid w:val="0"/>
        </w:rPr>
        <w:t xml:space="preserve"> esquerdo controla a translação no plano XY (±30 mm), o </w:t>
      </w:r>
      <w:proofErr w:type="spellStart"/>
      <w:r w:rsidRPr="007B6B84">
        <w:rPr>
          <w:snapToGrid w:val="0"/>
        </w:rPr>
        <w:t>stick</w:t>
      </w:r>
      <w:proofErr w:type="spellEnd"/>
      <w:r w:rsidRPr="007B6B84">
        <w:rPr>
          <w:snapToGrid w:val="0"/>
        </w:rPr>
        <w:t xml:space="preserve"> direito controla as rotações </w:t>
      </w:r>
      <w:proofErr w:type="spellStart"/>
      <w:r w:rsidRPr="007B6B84">
        <w:rPr>
          <w:i/>
          <w:iCs/>
          <w:snapToGrid w:val="0"/>
        </w:rPr>
        <w:t>Roll</w:t>
      </w:r>
      <w:proofErr w:type="spellEnd"/>
      <w:r w:rsidRPr="007B6B84">
        <w:rPr>
          <w:i/>
          <w:iCs/>
          <w:snapToGrid w:val="0"/>
        </w:rPr>
        <w:t xml:space="preserve"> </w:t>
      </w:r>
      <w:r w:rsidRPr="007B6B84">
        <w:rPr>
          <w:snapToGrid w:val="0"/>
        </w:rPr>
        <w:t xml:space="preserve">e </w:t>
      </w:r>
      <w:proofErr w:type="spellStart"/>
      <w:r w:rsidRPr="007B6B84">
        <w:rPr>
          <w:i/>
          <w:iCs/>
          <w:snapToGrid w:val="0"/>
        </w:rPr>
        <w:t>Pitch</w:t>
      </w:r>
      <w:proofErr w:type="spellEnd"/>
      <w:r w:rsidRPr="007B6B84">
        <w:rPr>
          <w:snapToGrid w:val="0"/>
        </w:rPr>
        <w:t xml:space="preserve"> (aproximadamente ±8°) e os gatilhos (LT e RT) são usados para ajustar a altura no eixo Z (±20 mm), permitindo elevação e descida controladas. Uma zona morta (</w:t>
      </w:r>
      <w:proofErr w:type="spellStart"/>
      <w:r w:rsidRPr="007B6B84">
        <w:rPr>
          <w:i/>
          <w:iCs/>
          <w:snapToGrid w:val="0"/>
        </w:rPr>
        <w:t>deadzone</w:t>
      </w:r>
      <w:proofErr w:type="spellEnd"/>
      <w:r w:rsidRPr="007B6B84">
        <w:rPr>
          <w:snapToGrid w:val="0"/>
        </w:rPr>
        <w:t>) é aplicada aos eixos para ignorar pequenas variações próximas de zero, reduzindo ruídos e movimentos involuntários.</w:t>
      </w:r>
    </w:p>
    <w:p w14:paraId="0A8DEEC8" w14:textId="77777777" w:rsidR="00CB49B6" w:rsidRPr="007B6B84" w:rsidRDefault="00CB49B6" w:rsidP="00CB49B6">
      <w:pPr>
        <w:spacing w:after="160" w:line="360" w:lineRule="auto"/>
        <w:ind w:firstLine="567"/>
        <w:jc w:val="both"/>
        <w:rPr>
          <w:snapToGrid w:val="0"/>
        </w:rPr>
      </w:pPr>
      <w:r w:rsidRPr="007B6B84">
        <w:rPr>
          <w:snapToGrid w:val="0"/>
        </w:rPr>
        <w:t xml:space="preserve">As poses calculadas são enviadas periodicamente ao backend por meio do </w:t>
      </w:r>
      <w:proofErr w:type="spellStart"/>
      <w:r w:rsidRPr="007B6B84">
        <w:rPr>
          <w:snapToGrid w:val="0"/>
        </w:rPr>
        <w:t>endpoint</w:t>
      </w:r>
      <w:proofErr w:type="spellEnd"/>
      <w:r w:rsidRPr="007B6B84">
        <w:rPr>
          <w:snapToGrid w:val="0"/>
        </w:rPr>
        <w:t xml:space="preserve"> POST /joystick/pose, juntamente com os valores normalizados dos eixos e gatilhos, além de uma indicação se os comandos devem ser apenas visualizados (modo de pré-visualização) ou efetivamente aplicados ao hardware. </w:t>
      </w:r>
    </w:p>
    <w:p w14:paraId="020E2C1A" w14:textId="456AA8D6" w:rsidR="00CB49B6" w:rsidRPr="007B6B84" w:rsidRDefault="00CB49B6" w:rsidP="00CB49B6">
      <w:pPr>
        <w:pStyle w:val="Legenda"/>
        <w:rPr>
          <w:snapToGrid w:val="0"/>
        </w:rPr>
      </w:pPr>
      <w:bookmarkStart w:id="1253" w:name="_Toc215424538"/>
      <w:bookmarkStart w:id="1254" w:name="_Toc215443619"/>
      <w:r w:rsidRPr="007B6B84">
        <w:lastRenderedPageBreak/>
        <w:t xml:space="preserve">Tabela </w:t>
      </w:r>
      <w:fldSimple w:instr=" SEQ Tabela \* ARABIC ">
        <w:r w:rsidR="00CE3F9E" w:rsidRPr="007B6B84">
          <w:t>8</w:t>
        </w:r>
      </w:fldSimple>
      <w:r w:rsidRPr="007B6B84">
        <w:t xml:space="preserve">: </w:t>
      </w:r>
      <w:proofErr w:type="spellStart"/>
      <w:r w:rsidRPr="007B6B84">
        <w:t>Endpoint</w:t>
      </w:r>
      <w:proofErr w:type="spellEnd"/>
      <w:r w:rsidRPr="007B6B84">
        <w:t xml:space="preserve"> Controle Joystick</w:t>
      </w:r>
      <w:bookmarkEnd w:id="1253"/>
      <w:bookmarkEnd w:id="1254"/>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CB49B6" w:rsidRPr="007B6B84" w14:paraId="77DF16B2"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4BE92D2"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4E137707"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5BCA384F"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531F37FE"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476AF5D"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183250A3"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/joystick/pose </w:t>
            </w:r>
          </w:p>
        </w:tc>
        <w:tc>
          <w:tcPr>
            <w:tcW w:w="6237" w:type="dxa"/>
            <w:tcBorders>
              <w:top w:val="single" w:sz="4" w:space="0" w:color="auto"/>
              <w:left w:val="nil"/>
              <w:bottom w:val="single" w:sz="4" w:space="0" w:color="auto"/>
              <w:right w:val="single" w:sz="4" w:space="0" w:color="auto"/>
            </w:tcBorders>
            <w:noWrap/>
            <w:vAlign w:val="center"/>
            <w:hideMark/>
          </w:tcPr>
          <w:p w14:paraId="5D4C4C7D"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Recebe eixos normalizados do joystick e converte em pose da plataforma (com opção de aplicar).</w:t>
            </w:r>
          </w:p>
        </w:tc>
      </w:tr>
    </w:tbl>
    <w:p w14:paraId="6FB3EA48" w14:textId="77777777" w:rsidR="00CB49B6" w:rsidRPr="007B6B84" w:rsidRDefault="00CB49B6" w:rsidP="00CB49B6">
      <w:pPr>
        <w:spacing w:after="160" w:line="360" w:lineRule="auto"/>
        <w:jc w:val="both"/>
        <w:rPr>
          <w:snapToGrid w:val="0"/>
        </w:rPr>
      </w:pPr>
    </w:p>
    <w:p w14:paraId="642FB248" w14:textId="77777777" w:rsidR="00CB49B6" w:rsidRPr="007B6B84" w:rsidRDefault="00CB49B6" w:rsidP="00CB49B6">
      <w:pPr>
        <w:keepNext/>
        <w:spacing w:line="360" w:lineRule="auto"/>
        <w:jc w:val="center"/>
      </w:pPr>
      <w:r w:rsidRPr="00091E0D">
        <w:rPr>
          <w:noProof/>
        </w:rPr>
        <w:drawing>
          <wp:inline distT="0" distB="0" distL="0" distR="0" wp14:anchorId="23C5EE63" wp14:editId="7B5713F8">
            <wp:extent cx="5617210" cy="3370573"/>
            <wp:effectExtent l="0" t="0" r="2540" b="1905"/>
            <wp:docPr id="767788963" name="Imagem 29"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39218" name="Imagem 29" descr="Interface gráfica do usuário, Aplicativo&#10;&#10;O conteúdo gerado por IA pode estar incorre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7001" cy="3382448"/>
                    </a:xfrm>
                    <a:prstGeom prst="rect">
                      <a:avLst/>
                    </a:prstGeom>
                    <a:noFill/>
                    <a:ln>
                      <a:noFill/>
                    </a:ln>
                  </pic:spPr>
                </pic:pic>
              </a:graphicData>
            </a:graphic>
          </wp:inline>
        </w:drawing>
      </w:r>
    </w:p>
    <w:p w14:paraId="14D7642D" w14:textId="2967CE37" w:rsidR="00CB49B6" w:rsidRPr="007B6B84" w:rsidRDefault="00CB49B6" w:rsidP="00CB49B6">
      <w:pPr>
        <w:pStyle w:val="Legenda"/>
      </w:pPr>
      <w:bookmarkStart w:id="1255" w:name="_Toc215424539"/>
      <w:bookmarkStart w:id="1256" w:name="_Toc215443605"/>
      <w:r w:rsidRPr="007B6B84">
        <w:t xml:space="preserve">Figura </w:t>
      </w:r>
      <w:fldSimple w:instr=" SEQ Figura \* ARABIC ">
        <w:r w:rsidR="00CE3F9E" w:rsidRPr="007B6B84">
          <w:t>88</w:t>
        </w:r>
      </w:fldSimple>
      <w:r w:rsidRPr="007B6B84">
        <w:t>: Pré-Visualização dos Estados</w:t>
      </w:r>
      <w:bookmarkEnd w:id="1255"/>
      <w:bookmarkEnd w:id="1256"/>
    </w:p>
    <w:p w14:paraId="262ADB08" w14:textId="77777777" w:rsidR="00CB49B6" w:rsidRPr="007B6B84" w:rsidRDefault="00CB49B6" w:rsidP="00CB49B6"/>
    <w:p w14:paraId="55217CB9" w14:textId="77777777" w:rsidR="00CB49B6" w:rsidRPr="007B6B84" w:rsidRDefault="00CB49B6" w:rsidP="00CB49B6">
      <w:pPr>
        <w:spacing w:after="160" w:line="360" w:lineRule="auto"/>
        <w:ind w:firstLine="567"/>
        <w:jc w:val="both"/>
        <w:rPr>
          <w:snapToGrid w:val="0"/>
        </w:rPr>
      </w:pPr>
      <w:r w:rsidRPr="007B6B84">
        <w:rPr>
          <w:snapToGrid w:val="0"/>
        </w:rPr>
        <w:t>No backend, esses dados são processados pela cinemática inversa, que converte a pose em comprimentos individuais dos seis atuadores e valida os resultados de acordo com os limites geométricos e de curso da plataforma. Quando todos os comprimentos estão dentro da faixa permitida, a interface exibe os cartões dos pistões em verde; se alguma solução ultrapassa os limites físicos ou é considerada inválida, os pistões afetados são destacados em vermelho e o comando não é enviado ao ESP32-S3.</w:t>
      </w:r>
    </w:p>
    <w:p w14:paraId="00BAB59B" w14:textId="77777777" w:rsidR="00CB49B6" w:rsidRPr="007B6B84" w:rsidRDefault="00CB49B6" w:rsidP="00CB49B6">
      <w:pPr>
        <w:keepNext/>
        <w:spacing w:line="360" w:lineRule="auto"/>
        <w:jc w:val="both"/>
      </w:pPr>
      <w:r w:rsidRPr="00091E0D">
        <w:rPr>
          <w:noProof/>
        </w:rPr>
        <w:drawing>
          <wp:inline distT="0" distB="0" distL="0" distR="0" wp14:anchorId="56A60049" wp14:editId="3965DFA4">
            <wp:extent cx="5760085" cy="1894840"/>
            <wp:effectExtent l="0" t="0" r="0" b="0"/>
            <wp:docPr id="18334269" name="Imagem 26"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5417" name="Imagem 26" descr="Interface gráfica do usuário, Aplicativo, Teams&#10;&#10;O conteúdo gerado por IA pode estar incorret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1894840"/>
                    </a:xfrm>
                    <a:prstGeom prst="rect">
                      <a:avLst/>
                    </a:prstGeom>
                    <a:noFill/>
                    <a:ln>
                      <a:noFill/>
                    </a:ln>
                  </pic:spPr>
                </pic:pic>
              </a:graphicData>
            </a:graphic>
          </wp:inline>
        </w:drawing>
      </w:r>
    </w:p>
    <w:p w14:paraId="15D59A1B" w14:textId="25BE9D87" w:rsidR="00CB49B6" w:rsidRPr="007B6B84" w:rsidRDefault="00CB49B6" w:rsidP="00CB49B6">
      <w:pPr>
        <w:pStyle w:val="Legenda"/>
      </w:pPr>
      <w:bookmarkStart w:id="1257" w:name="_Toc215424540"/>
      <w:bookmarkStart w:id="1258" w:name="_Toc215443606"/>
      <w:r w:rsidRPr="007B6B84">
        <w:t xml:space="preserve">Figura </w:t>
      </w:r>
      <w:fldSimple w:instr=" SEQ Figura \* ARABIC ">
        <w:r w:rsidR="00CE3F9E" w:rsidRPr="007B6B84">
          <w:t>89</w:t>
        </w:r>
      </w:fldSimple>
      <w:r w:rsidRPr="007B6B84">
        <w:t>: Controle com Posições Válidas</w:t>
      </w:r>
      <w:bookmarkEnd w:id="1257"/>
      <w:bookmarkEnd w:id="1258"/>
    </w:p>
    <w:p w14:paraId="3E85CA63" w14:textId="77777777" w:rsidR="00CB49B6" w:rsidRPr="007B6B84" w:rsidRDefault="00CB49B6" w:rsidP="00CB49B6"/>
    <w:p w14:paraId="2DB20F5F" w14:textId="77777777" w:rsidR="00CB49B6" w:rsidRPr="007B6B84" w:rsidRDefault="00CB49B6" w:rsidP="00CB49B6">
      <w:pPr>
        <w:keepNext/>
        <w:spacing w:line="360" w:lineRule="auto"/>
        <w:jc w:val="both"/>
      </w:pPr>
      <w:r w:rsidRPr="00091E0D">
        <w:rPr>
          <w:noProof/>
        </w:rPr>
        <w:drawing>
          <wp:inline distT="0" distB="0" distL="0" distR="0" wp14:anchorId="1441585E" wp14:editId="29E7D40F">
            <wp:extent cx="5760085" cy="894080"/>
            <wp:effectExtent l="0" t="0" r="0" b="1270"/>
            <wp:docPr id="1596259424" name="Imagem 2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4176" name="Imagem 24" descr="Tela de computador com texto preto sobre fundo branco&#10;&#10;O conteúdo gerado por IA pode estar incorret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894080"/>
                    </a:xfrm>
                    <a:prstGeom prst="rect">
                      <a:avLst/>
                    </a:prstGeom>
                    <a:noFill/>
                    <a:ln>
                      <a:noFill/>
                    </a:ln>
                  </pic:spPr>
                </pic:pic>
              </a:graphicData>
            </a:graphic>
          </wp:inline>
        </w:drawing>
      </w:r>
    </w:p>
    <w:p w14:paraId="230471C0" w14:textId="2319D288" w:rsidR="00CB49B6" w:rsidRPr="007B6B84" w:rsidRDefault="00CB49B6" w:rsidP="00CB49B6">
      <w:pPr>
        <w:pStyle w:val="Legenda"/>
      </w:pPr>
      <w:bookmarkStart w:id="1259" w:name="_Toc215424541"/>
      <w:bookmarkStart w:id="1260" w:name="_Toc215443607"/>
      <w:r w:rsidRPr="007B6B84">
        <w:t xml:space="preserve">Figura </w:t>
      </w:r>
      <w:fldSimple w:instr=" SEQ Figura \* ARABIC ">
        <w:r w:rsidR="00CE3F9E" w:rsidRPr="007B6B84">
          <w:t>90</w:t>
        </w:r>
      </w:fldSimple>
      <w:r w:rsidRPr="007B6B84">
        <w:t xml:space="preserve">: </w:t>
      </w:r>
      <w:r w:rsidRPr="007B6B84">
        <w:rPr>
          <w:i/>
          <w:iCs/>
        </w:rPr>
        <w:t xml:space="preserve">Feedback </w:t>
      </w:r>
      <w:r w:rsidRPr="007B6B84">
        <w:t>de Posição Inválida</w:t>
      </w:r>
      <w:bookmarkEnd w:id="1259"/>
      <w:bookmarkEnd w:id="1260"/>
    </w:p>
    <w:p w14:paraId="7C8C9C1A" w14:textId="77777777" w:rsidR="00CB49B6" w:rsidRPr="007B6B84" w:rsidRDefault="00CB49B6" w:rsidP="00CB49B6"/>
    <w:p w14:paraId="394D8AFB" w14:textId="77777777" w:rsidR="00CB49B6" w:rsidRPr="007B6B84" w:rsidRDefault="00CB49B6" w:rsidP="00CB49B6">
      <w:pPr>
        <w:spacing w:after="160" w:line="360" w:lineRule="auto"/>
        <w:ind w:firstLine="567"/>
        <w:jc w:val="both"/>
        <w:rPr>
          <w:snapToGrid w:val="0"/>
        </w:rPr>
      </w:pPr>
      <w:r w:rsidRPr="007B6B84">
        <w:rPr>
          <w:snapToGrid w:val="0"/>
        </w:rPr>
        <w:t xml:space="preserve">A página atualiza, via </w:t>
      </w:r>
      <w:proofErr w:type="spellStart"/>
      <w:r w:rsidRPr="007B6B84">
        <w:rPr>
          <w:snapToGrid w:val="0"/>
        </w:rPr>
        <w:t>WebSocket</w:t>
      </w:r>
      <w:proofErr w:type="spellEnd"/>
      <w:r w:rsidRPr="007B6B84">
        <w:rPr>
          <w:snapToGrid w:val="0"/>
        </w:rPr>
        <w:t xml:space="preserve">, tanto a pose corrente quanto os comprimentos de cada pistão, permitindo que o usuário observe em tempo real a resposta da plataforma aos comandos do joystick. Caso o </w:t>
      </w:r>
      <w:proofErr w:type="spellStart"/>
      <w:r w:rsidRPr="007B6B84">
        <w:rPr>
          <w:snapToGrid w:val="0"/>
        </w:rPr>
        <w:t>gamepad</w:t>
      </w:r>
      <w:proofErr w:type="spellEnd"/>
      <w:r w:rsidRPr="007B6B84">
        <w:rPr>
          <w:snapToGrid w:val="0"/>
        </w:rPr>
        <w:t xml:space="preserve"> seja desconectado ou o modo de controle manual seja desativado, o controlador interrompe o envio de comandos, desabilita o modo joystick e a plataforma é conduzida de volta ao </w:t>
      </w:r>
      <w:proofErr w:type="spellStart"/>
      <w:r w:rsidRPr="007B6B84">
        <w:rPr>
          <w:snapToGrid w:val="0"/>
        </w:rPr>
        <w:t>setpoint</w:t>
      </w:r>
      <w:proofErr w:type="spellEnd"/>
      <w:r w:rsidRPr="007B6B84">
        <w:rPr>
          <w:snapToGrid w:val="0"/>
        </w:rPr>
        <w:t xml:space="preserve"> neutro, garantindo uma condição segura de repouso. </w:t>
      </w:r>
    </w:p>
    <w:p w14:paraId="6ED98AA2" w14:textId="04CE2DBC" w:rsidR="00CB49B6" w:rsidRPr="007B6B84" w:rsidRDefault="00CB49B6" w:rsidP="00CB49B6">
      <w:pPr>
        <w:pStyle w:val="subsub"/>
        <w:rPr>
          <w:noProof w:val="0"/>
          <w:lang w:val="pt-BR"/>
        </w:rPr>
      </w:pPr>
      <w:bookmarkStart w:id="1261" w:name="_Toc215453050"/>
      <w:r w:rsidRPr="007B6B84">
        <w:rPr>
          <w:noProof w:val="0"/>
          <w:lang w:val="pt-BR"/>
        </w:rPr>
        <w:t>Integração com o FlightGear</w:t>
      </w:r>
      <w:bookmarkEnd w:id="1261"/>
    </w:p>
    <w:p w14:paraId="2AA865AF" w14:textId="77777777" w:rsidR="00CB49B6" w:rsidRPr="007B6B84" w:rsidRDefault="00CB49B6" w:rsidP="00CB49B6">
      <w:pPr>
        <w:spacing w:after="160" w:line="360" w:lineRule="auto"/>
        <w:ind w:firstLine="567"/>
        <w:jc w:val="both"/>
        <w:rPr>
          <w:snapToGrid w:val="0"/>
        </w:rPr>
      </w:pPr>
      <w:r w:rsidRPr="007B6B84">
        <w:rPr>
          <w:snapToGrid w:val="0"/>
        </w:rPr>
        <w:t xml:space="preserve">A integração da plataforma de Stewart com o simulador de voo </w:t>
      </w:r>
      <w:proofErr w:type="spellStart"/>
      <w:r w:rsidRPr="007B6B84">
        <w:rPr>
          <w:snapToGrid w:val="0"/>
        </w:rPr>
        <w:t>FlightGear</w:t>
      </w:r>
      <w:proofErr w:type="spellEnd"/>
      <w:r w:rsidRPr="007B6B84">
        <w:rPr>
          <w:snapToGrid w:val="0"/>
        </w:rPr>
        <w:t xml:space="preserve"> foi implementada por meio de um módulo dedicado, denominado </w:t>
      </w:r>
      <w:r w:rsidRPr="007B6B84">
        <w:rPr>
          <w:i/>
          <w:iCs/>
          <w:snapToGrid w:val="0"/>
        </w:rPr>
        <w:t>fg-bridge.py</w:t>
      </w:r>
      <w:r w:rsidRPr="007B6B84">
        <w:rPr>
          <w:snapToGrid w:val="0"/>
        </w:rPr>
        <w:t xml:space="preserve">, responsável por estabelecer comunicação contínua com o simulador através do protocolo Telnet (porta 5050). Esse módulo funciona como um agente intermediário entre o </w:t>
      </w:r>
      <w:proofErr w:type="spellStart"/>
      <w:r w:rsidRPr="007B6B84">
        <w:rPr>
          <w:snapToGrid w:val="0"/>
        </w:rPr>
        <w:t>FlightGear</w:t>
      </w:r>
      <w:proofErr w:type="spellEnd"/>
      <w:r w:rsidRPr="007B6B84">
        <w:rPr>
          <w:snapToGrid w:val="0"/>
        </w:rPr>
        <w:t xml:space="preserve"> e o backend principal, realizando coleta, filtragem, limitação e encaminhamento das variáveis de atitude provenientes da aeronave simulada.</w:t>
      </w:r>
    </w:p>
    <w:p w14:paraId="1951B5BB" w14:textId="77777777" w:rsidR="00CB49B6" w:rsidRPr="007B6B84" w:rsidRDefault="00CB49B6" w:rsidP="00CB49B6">
      <w:pPr>
        <w:spacing w:after="160" w:line="360" w:lineRule="auto"/>
        <w:ind w:firstLine="567"/>
        <w:jc w:val="both"/>
        <w:rPr>
          <w:snapToGrid w:val="0"/>
        </w:rPr>
      </w:pPr>
      <w:r w:rsidRPr="007B6B84">
        <w:rPr>
          <w:snapToGrid w:val="0"/>
        </w:rPr>
        <w:t xml:space="preserve">Uma vez conectado ao simulador, o </w:t>
      </w:r>
      <w:proofErr w:type="spellStart"/>
      <w:r w:rsidRPr="007B6B84">
        <w:rPr>
          <w:i/>
          <w:iCs/>
          <w:snapToGrid w:val="0"/>
        </w:rPr>
        <w:t>fg</w:t>
      </w:r>
      <w:proofErr w:type="spellEnd"/>
      <w:r w:rsidRPr="007B6B84">
        <w:rPr>
          <w:i/>
          <w:iCs/>
          <w:snapToGrid w:val="0"/>
        </w:rPr>
        <w:t>-bridge</w:t>
      </w:r>
      <w:r w:rsidRPr="007B6B84">
        <w:rPr>
          <w:snapToGrid w:val="0"/>
        </w:rPr>
        <w:t xml:space="preserve"> lê periodicamente os valores de </w:t>
      </w:r>
      <w:proofErr w:type="spellStart"/>
      <w:r w:rsidRPr="007B6B84">
        <w:rPr>
          <w:i/>
          <w:iCs/>
          <w:snapToGrid w:val="0"/>
        </w:rPr>
        <w:t>Roll</w:t>
      </w:r>
      <w:proofErr w:type="spellEnd"/>
      <w:r w:rsidRPr="007B6B84">
        <w:rPr>
          <w:snapToGrid w:val="0"/>
        </w:rPr>
        <w:t xml:space="preserve"> e </w:t>
      </w:r>
      <w:proofErr w:type="spellStart"/>
      <w:r w:rsidRPr="007B6B84">
        <w:rPr>
          <w:i/>
          <w:iCs/>
          <w:snapToGrid w:val="0"/>
        </w:rPr>
        <w:t>Pitch</w:t>
      </w:r>
      <w:proofErr w:type="spellEnd"/>
      <w:r w:rsidRPr="007B6B84">
        <w:rPr>
          <w:snapToGrid w:val="0"/>
        </w:rPr>
        <w:t xml:space="preserve">, que são disponibilizados pelo </w:t>
      </w:r>
      <w:proofErr w:type="spellStart"/>
      <w:r w:rsidRPr="007B6B84">
        <w:rPr>
          <w:snapToGrid w:val="0"/>
        </w:rPr>
        <w:t>FlightGear</w:t>
      </w:r>
      <w:proofErr w:type="spellEnd"/>
      <w:r w:rsidRPr="007B6B84">
        <w:rPr>
          <w:snapToGrid w:val="0"/>
        </w:rPr>
        <w:t xml:space="preserve"> como propriedades internas da aeronave. Esses valores são então submetidos a uma etapa de saturação configurável, garantindo que a plataforma física nunca receba ângulos superiores aos limites projetados. No protótipo desenvolvido, os ângulos são limitados aproximadamente a ±12°, e a componente vertical Z permanece fixa em uma altura segura durante a simulação, evitando colisões mecânicas entre os elos ou aproximações excessivas entre a base e a plataforma superior. O eixo </w:t>
      </w:r>
      <w:proofErr w:type="spellStart"/>
      <w:r w:rsidRPr="007B6B84">
        <w:rPr>
          <w:i/>
          <w:iCs/>
          <w:snapToGrid w:val="0"/>
        </w:rPr>
        <w:t>Yaw</w:t>
      </w:r>
      <w:proofErr w:type="spellEnd"/>
      <w:r w:rsidRPr="007B6B84">
        <w:rPr>
          <w:snapToGrid w:val="0"/>
        </w:rPr>
        <w:t xml:space="preserve"> é mantido constante, uma vez que a versão atual da plataforma não possui acomodação estrutural para rotações horizontais.</w:t>
      </w:r>
    </w:p>
    <w:p w14:paraId="6EB58186" w14:textId="77777777" w:rsidR="00CB49B6" w:rsidRPr="007B6B84" w:rsidRDefault="00CB49B6" w:rsidP="00CB49B6">
      <w:pPr>
        <w:spacing w:after="160" w:line="360" w:lineRule="auto"/>
        <w:ind w:firstLine="567"/>
        <w:jc w:val="both"/>
        <w:rPr>
          <w:snapToGrid w:val="0"/>
        </w:rPr>
      </w:pPr>
      <w:r w:rsidRPr="007B6B84">
        <w:rPr>
          <w:snapToGrid w:val="0"/>
        </w:rPr>
        <w:t xml:space="preserve">Depois de filtrados e limitados, os valores coletados pelo </w:t>
      </w:r>
      <w:proofErr w:type="spellStart"/>
      <w:r w:rsidRPr="007B6B84">
        <w:rPr>
          <w:snapToGrid w:val="0"/>
        </w:rPr>
        <w:t>fg</w:t>
      </w:r>
      <w:proofErr w:type="spellEnd"/>
      <w:r w:rsidRPr="007B6B84">
        <w:rPr>
          <w:snapToGrid w:val="0"/>
        </w:rPr>
        <w:t xml:space="preserve">-bridge são enviados ao backend </w:t>
      </w:r>
      <w:proofErr w:type="spellStart"/>
      <w:r w:rsidRPr="007B6B84">
        <w:rPr>
          <w:snapToGrid w:val="0"/>
        </w:rPr>
        <w:t>FastAPI</w:t>
      </w:r>
      <w:proofErr w:type="spellEnd"/>
      <w:r w:rsidRPr="007B6B84">
        <w:rPr>
          <w:snapToGrid w:val="0"/>
        </w:rPr>
        <w:t xml:space="preserve"> através de um </w:t>
      </w:r>
      <w:proofErr w:type="spellStart"/>
      <w:r w:rsidRPr="007B6B84">
        <w:rPr>
          <w:snapToGrid w:val="0"/>
        </w:rPr>
        <w:t>endpoint</w:t>
      </w:r>
      <w:proofErr w:type="spellEnd"/>
      <w:r w:rsidRPr="007B6B84">
        <w:rPr>
          <w:snapToGrid w:val="0"/>
        </w:rPr>
        <w:t xml:space="preserve"> interno. No backend, cada par (</w:t>
      </w:r>
      <w:proofErr w:type="spellStart"/>
      <w:r w:rsidRPr="007B6B84">
        <w:rPr>
          <w:i/>
          <w:iCs/>
          <w:snapToGrid w:val="0"/>
        </w:rPr>
        <w:t>Roll</w:t>
      </w:r>
      <w:proofErr w:type="spellEnd"/>
      <w:r w:rsidRPr="007B6B84">
        <w:rPr>
          <w:i/>
          <w:iCs/>
          <w:snapToGrid w:val="0"/>
        </w:rPr>
        <w:t xml:space="preserve">, </w:t>
      </w:r>
      <w:proofErr w:type="spellStart"/>
      <w:r w:rsidRPr="007B6B84">
        <w:rPr>
          <w:i/>
          <w:iCs/>
          <w:snapToGrid w:val="0"/>
        </w:rPr>
        <w:t>Pitch</w:t>
      </w:r>
      <w:proofErr w:type="spellEnd"/>
      <w:r w:rsidRPr="007B6B84">
        <w:rPr>
          <w:snapToGrid w:val="0"/>
        </w:rPr>
        <w:t xml:space="preserve">) é convertido em uma pose tridimensional da plataforma, que passa pela rotina de cinemática inversa para determinar os comprimentos individuais dos seis atuadores. Antes que qualquer movimento seja aplicado ao hardware, o backend solicita ao </w:t>
      </w:r>
      <w:proofErr w:type="spellStart"/>
      <w:r w:rsidRPr="007B6B84">
        <w:rPr>
          <w:snapToGrid w:val="0"/>
        </w:rPr>
        <w:t>endpoint</w:t>
      </w:r>
      <w:proofErr w:type="spellEnd"/>
      <w:r w:rsidRPr="007B6B84">
        <w:rPr>
          <w:snapToGrid w:val="0"/>
        </w:rPr>
        <w:t xml:space="preserve"> /</w:t>
      </w:r>
      <w:proofErr w:type="spellStart"/>
      <w:r w:rsidRPr="007B6B84">
        <w:rPr>
          <w:snapToGrid w:val="0"/>
        </w:rPr>
        <w:t>calculate</w:t>
      </w:r>
      <w:proofErr w:type="spellEnd"/>
      <w:r w:rsidRPr="007B6B84">
        <w:rPr>
          <w:snapToGrid w:val="0"/>
        </w:rPr>
        <w:t xml:space="preserve"> a validação </w:t>
      </w:r>
      <w:r w:rsidRPr="007B6B84">
        <w:rPr>
          <w:snapToGrid w:val="0"/>
        </w:rPr>
        <w:lastRenderedPageBreak/>
        <w:t>completa da pose, garantindo que todos os comprimentos calculados estejam dentro das faixas mecânicas permitidas e que não haja risco ultrapassagem de curso.</w:t>
      </w:r>
    </w:p>
    <w:p w14:paraId="4436F388" w14:textId="77777777" w:rsidR="00CB49B6" w:rsidRPr="007B6B84" w:rsidRDefault="00CB49B6" w:rsidP="00CB49B6">
      <w:pPr>
        <w:spacing w:after="160" w:line="360" w:lineRule="auto"/>
        <w:ind w:firstLine="567"/>
        <w:jc w:val="both"/>
        <w:rPr>
          <w:snapToGrid w:val="0"/>
        </w:rPr>
      </w:pPr>
      <w:r w:rsidRPr="007B6B84">
        <w:rPr>
          <w:snapToGrid w:val="0"/>
        </w:rPr>
        <w:t xml:space="preserve">O resultado dessa verificação é encaminhado ao </w:t>
      </w:r>
      <w:proofErr w:type="spellStart"/>
      <w:r w:rsidRPr="007B6B84">
        <w:rPr>
          <w:snapToGrid w:val="0"/>
        </w:rPr>
        <w:t>endpoint</w:t>
      </w:r>
      <w:proofErr w:type="spellEnd"/>
      <w:r w:rsidRPr="007B6B84">
        <w:rPr>
          <w:snapToGrid w:val="0"/>
        </w:rPr>
        <w:t xml:space="preserve"> </w:t>
      </w:r>
      <w:r w:rsidRPr="007B6B84">
        <w:rPr>
          <w:i/>
          <w:iCs/>
          <w:snapToGrid w:val="0"/>
        </w:rPr>
        <w:t>/</w:t>
      </w:r>
      <w:proofErr w:type="spellStart"/>
      <w:r w:rsidRPr="007B6B84">
        <w:rPr>
          <w:i/>
          <w:iCs/>
          <w:snapToGrid w:val="0"/>
        </w:rPr>
        <w:t>flight-simulation</w:t>
      </w:r>
      <w:proofErr w:type="spellEnd"/>
      <w:r w:rsidRPr="007B6B84">
        <w:rPr>
          <w:i/>
          <w:iCs/>
          <w:snapToGrid w:val="0"/>
        </w:rPr>
        <w:t>/preview</w:t>
      </w:r>
      <w:r w:rsidRPr="007B6B84">
        <w:rPr>
          <w:snapToGrid w:val="0"/>
        </w:rPr>
        <w:t xml:space="preserve">, que armazena a pose prevista e permite ao frontend exibir uma pré-visualização 3D da postura da plataforma, baseada nos últimos comprimentos válidos recebidos. O painel inclui também indicadores de segurança, como estado da telemetria, última atualização recebida e permissões de seguimento. Somente quando a flag de segurança retornada por </w:t>
      </w:r>
      <w:r w:rsidRPr="007B6B84">
        <w:rPr>
          <w:i/>
          <w:iCs/>
          <w:snapToGrid w:val="0"/>
        </w:rPr>
        <w:t>/</w:t>
      </w:r>
      <w:proofErr w:type="spellStart"/>
      <w:r w:rsidRPr="007B6B84">
        <w:rPr>
          <w:i/>
          <w:iCs/>
          <w:snapToGrid w:val="0"/>
        </w:rPr>
        <w:t>flight-simulation</w:t>
      </w:r>
      <w:proofErr w:type="spellEnd"/>
      <w:r w:rsidRPr="007B6B84">
        <w:rPr>
          <w:i/>
          <w:iCs/>
          <w:snapToGrid w:val="0"/>
        </w:rPr>
        <w:t>/status</w:t>
      </w:r>
      <w:r w:rsidRPr="007B6B84">
        <w:rPr>
          <w:snapToGrid w:val="0"/>
        </w:rPr>
        <w:t xml:space="preserve"> estiver ativa, ou seja, quando a plataforma estiver em uma condição mecânica segura, o sistema permite ao operador clicar em “Iniciar seguimento” para aplicar as poses recebidas do </w:t>
      </w:r>
      <w:proofErr w:type="spellStart"/>
      <w:r w:rsidRPr="007B6B84">
        <w:rPr>
          <w:snapToGrid w:val="0"/>
        </w:rPr>
        <w:t>FlightGear</w:t>
      </w:r>
      <w:proofErr w:type="spellEnd"/>
      <w:r w:rsidRPr="007B6B84">
        <w:rPr>
          <w:snapToGrid w:val="0"/>
        </w:rPr>
        <w:t xml:space="preserve"> ao hardware real.</w:t>
      </w:r>
    </w:p>
    <w:p w14:paraId="0B297A02" w14:textId="7B007090" w:rsidR="00CB49B6" w:rsidRPr="007B6B84" w:rsidRDefault="00CB49B6" w:rsidP="00CB49B6">
      <w:pPr>
        <w:pStyle w:val="Legenda"/>
        <w:rPr>
          <w:snapToGrid w:val="0"/>
        </w:rPr>
      </w:pPr>
      <w:bookmarkStart w:id="1262" w:name="_Toc215424542"/>
      <w:bookmarkStart w:id="1263" w:name="_Toc215443620"/>
      <w:r w:rsidRPr="007B6B84">
        <w:t xml:space="preserve">Tabela </w:t>
      </w:r>
      <w:fldSimple w:instr=" SEQ Tabela \* ARABIC ">
        <w:r w:rsidR="00CE3F9E" w:rsidRPr="007B6B84">
          <w:t>9</w:t>
        </w:r>
      </w:fldSimple>
      <w:r w:rsidRPr="007B6B84">
        <w:t xml:space="preserve">: </w:t>
      </w:r>
      <w:proofErr w:type="spellStart"/>
      <w:r w:rsidRPr="007B6B84">
        <w:t>Endpoints</w:t>
      </w:r>
      <w:proofErr w:type="spellEnd"/>
      <w:r w:rsidRPr="007B6B84">
        <w:t xml:space="preserve"> Integração </w:t>
      </w:r>
      <w:proofErr w:type="spellStart"/>
      <w:r w:rsidRPr="007B6B84">
        <w:t>FlightGear</w:t>
      </w:r>
      <w:bookmarkEnd w:id="1262"/>
      <w:bookmarkEnd w:id="1263"/>
      <w:proofErr w:type="spellEnd"/>
    </w:p>
    <w:tbl>
      <w:tblPr>
        <w:tblW w:w="9356" w:type="dxa"/>
        <w:tblInd w:w="-147" w:type="dxa"/>
        <w:tblCellMar>
          <w:left w:w="70" w:type="dxa"/>
          <w:right w:w="70" w:type="dxa"/>
        </w:tblCellMar>
        <w:tblLook w:val="04A0" w:firstRow="1" w:lastRow="0" w:firstColumn="1" w:lastColumn="0" w:noHBand="0" w:noVBand="1"/>
      </w:tblPr>
      <w:tblGrid>
        <w:gridCol w:w="1276"/>
        <w:gridCol w:w="2410"/>
        <w:gridCol w:w="5670"/>
      </w:tblGrid>
      <w:tr w:rsidR="00CB49B6" w:rsidRPr="007B6B84" w14:paraId="66E2728A"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513A4AC9"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2410" w:type="dxa"/>
            <w:tcBorders>
              <w:top w:val="single" w:sz="4" w:space="0" w:color="auto"/>
              <w:left w:val="nil"/>
              <w:bottom w:val="single" w:sz="4" w:space="0" w:color="auto"/>
              <w:right w:val="single" w:sz="4" w:space="0" w:color="auto"/>
            </w:tcBorders>
            <w:noWrap/>
            <w:vAlign w:val="center"/>
          </w:tcPr>
          <w:p w14:paraId="4453D35E"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5670" w:type="dxa"/>
            <w:tcBorders>
              <w:top w:val="single" w:sz="4" w:space="0" w:color="auto"/>
              <w:left w:val="nil"/>
              <w:bottom w:val="single" w:sz="4" w:space="0" w:color="auto"/>
              <w:right w:val="single" w:sz="4" w:space="0" w:color="auto"/>
            </w:tcBorders>
            <w:noWrap/>
            <w:vAlign w:val="center"/>
          </w:tcPr>
          <w:p w14:paraId="5EE08886"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7A61CB3B"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8510DA0"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410"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094D0009" w14:textId="77777777" w:rsidTr="006A46DE">
              <w:trPr>
                <w:tblCellSpacing w:w="15" w:type="dxa"/>
              </w:trPr>
              <w:tc>
                <w:tcPr>
                  <w:tcW w:w="0" w:type="auto"/>
                  <w:vAlign w:val="center"/>
                  <w:hideMark/>
                </w:tcPr>
                <w:p w14:paraId="78845F68" w14:textId="77777777" w:rsidR="00CB49B6" w:rsidRPr="007B6B84" w:rsidRDefault="00CB49B6" w:rsidP="006A46DE">
                  <w:pPr>
                    <w:jc w:val="center"/>
                    <w:rPr>
                      <w:rFonts w:ascii="Aptos Narrow" w:hAnsi="Aptos Narrow"/>
                      <w:sz w:val="22"/>
                      <w:szCs w:val="22"/>
                    </w:rPr>
                  </w:pPr>
                </w:p>
              </w:tc>
            </w:tr>
          </w:tbl>
          <w:p w14:paraId="6A07186F"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7"/>
            </w:tblGrid>
            <w:tr w:rsidR="00CB49B6" w:rsidRPr="007B6B84" w14:paraId="3A3018C8" w14:textId="77777777" w:rsidTr="006A46DE">
              <w:trPr>
                <w:tblCellSpacing w:w="15" w:type="dxa"/>
              </w:trPr>
              <w:tc>
                <w:tcPr>
                  <w:tcW w:w="0" w:type="auto"/>
                  <w:vAlign w:val="center"/>
                  <w:hideMark/>
                </w:tcPr>
                <w:p w14:paraId="2D4138E3"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/start</w:t>
                  </w:r>
                </w:p>
              </w:tc>
            </w:tr>
          </w:tbl>
          <w:p w14:paraId="623392F6" w14:textId="77777777" w:rsidR="00CB49B6" w:rsidRPr="007B6B84" w:rsidRDefault="00CB49B6" w:rsidP="006A46DE">
            <w:pPr>
              <w:jc w:val="center"/>
              <w:rPr>
                <w:rFonts w:ascii="Aptos Narrow" w:hAnsi="Aptos Narrow"/>
                <w:sz w:val="22"/>
                <w:szCs w:val="22"/>
              </w:rPr>
            </w:pPr>
          </w:p>
        </w:tc>
        <w:tc>
          <w:tcPr>
            <w:tcW w:w="5670" w:type="dxa"/>
            <w:tcBorders>
              <w:top w:val="single" w:sz="4" w:space="0" w:color="auto"/>
              <w:left w:val="nil"/>
              <w:bottom w:val="single" w:sz="4" w:space="0" w:color="auto"/>
              <w:right w:val="single" w:sz="4" w:space="0" w:color="auto"/>
            </w:tcBorders>
            <w:noWrap/>
            <w:vAlign w:val="center"/>
            <w:hideMark/>
          </w:tcPr>
          <w:p w14:paraId="6F99CD31"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Habilita o modo de simulação de voo com dados recebidos do </w:t>
            </w:r>
            <w:proofErr w:type="spellStart"/>
            <w:r w:rsidRPr="007B6B84">
              <w:rPr>
                <w:rFonts w:ascii="Aptos Narrow" w:hAnsi="Aptos Narrow"/>
                <w:sz w:val="22"/>
                <w:szCs w:val="22"/>
              </w:rPr>
              <w:t>FlightGear</w:t>
            </w:r>
            <w:proofErr w:type="spellEnd"/>
            <w:r w:rsidRPr="007B6B84">
              <w:rPr>
                <w:rFonts w:ascii="Aptos Narrow" w:hAnsi="Aptos Narrow"/>
                <w:sz w:val="22"/>
                <w:szCs w:val="22"/>
              </w:rPr>
              <w:t>.</w:t>
            </w:r>
          </w:p>
        </w:tc>
      </w:tr>
      <w:tr w:rsidR="00CB49B6" w:rsidRPr="007B6B84" w14:paraId="3C3E77F7"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4BE8F25"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410" w:type="dxa"/>
            <w:tcBorders>
              <w:top w:val="single" w:sz="4" w:space="0" w:color="auto"/>
              <w:left w:val="nil"/>
              <w:bottom w:val="single" w:sz="4" w:space="0" w:color="auto"/>
              <w:right w:val="single" w:sz="4" w:space="0" w:color="auto"/>
            </w:tcBorders>
            <w:noWrap/>
            <w:vAlign w:val="center"/>
          </w:tcPr>
          <w:p w14:paraId="6D8649E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/stop</w:t>
            </w: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14659A8D" w14:textId="77777777" w:rsidTr="006A46DE">
              <w:trPr>
                <w:tblCellSpacing w:w="15" w:type="dxa"/>
              </w:trPr>
              <w:tc>
                <w:tcPr>
                  <w:tcW w:w="0" w:type="auto"/>
                  <w:vAlign w:val="center"/>
                  <w:hideMark/>
                </w:tcPr>
                <w:p w14:paraId="53CDACA8" w14:textId="77777777" w:rsidR="00CB49B6" w:rsidRPr="007B6B84" w:rsidRDefault="00CB49B6" w:rsidP="006A46DE">
                  <w:pPr>
                    <w:jc w:val="center"/>
                    <w:rPr>
                      <w:rFonts w:ascii="Aptos Narrow" w:hAnsi="Aptos Narrow"/>
                      <w:sz w:val="22"/>
                      <w:szCs w:val="22"/>
                    </w:rPr>
                  </w:pPr>
                </w:p>
              </w:tc>
            </w:tr>
          </w:tbl>
          <w:p w14:paraId="18E6CDD2"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69"/>
            </w:tblGrid>
            <w:tr w:rsidR="00CB49B6" w:rsidRPr="007B6B84" w14:paraId="6E670207" w14:textId="77777777" w:rsidTr="006A46DE">
              <w:trPr>
                <w:tblCellSpacing w:w="15" w:type="dxa"/>
              </w:trPr>
              <w:tc>
                <w:tcPr>
                  <w:tcW w:w="0" w:type="auto"/>
                  <w:vAlign w:val="center"/>
                  <w:hideMark/>
                </w:tcPr>
                <w:p w14:paraId="6972A66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Desabilita o modo de simulação de voo.</w:t>
                  </w:r>
                </w:p>
              </w:tc>
            </w:tr>
          </w:tbl>
          <w:p w14:paraId="00C5B85D" w14:textId="77777777" w:rsidR="00CB49B6" w:rsidRPr="007B6B84" w:rsidRDefault="00CB49B6" w:rsidP="006A46DE">
            <w:pPr>
              <w:jc w:val="center"/>
              <w:rPr>
                <w:rFonts w:ascii="Aptos Narrow" w:hAnsi="Aptos Narrow"/>
                <w:sz w:val="22"/>
                <w:szCs w:val="22"/>
              </w:rPr>
            </w:pPr>
          </w:p>
        </w:tc>
      </w:tr>
      <w:tr w:rsidR="00CB49B6" w:rsidRPr="007B6B84" w14:paraId="10A762E4"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38D10B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410" w:type="dxa"/>
            <w:tcBorders>
              <w:top w:val="single" w:sz="4" w:space="0" w:color="auto"/>
              <w:left w:val="nil"/>
              <w:bottom w:val="single" w:sz="4" w:space="0" w:color="auto"/>
              <w:right w:val="single" w:sz="4" w:space="0" w:color="auto"/>
            </w:tcBorders>
            <w:noWrap/>
            <w:vAlign w:val="center"/>
          </w:tcPr>
          <w:p w14:paraId="15C6A3C2"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/preview</w:t>
            </w: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093F2A70" w14:textId="77777777" w:rsidTr="006A46DE">
              <w:trPr>
                <w:tblCellSpacing w:w="15" w:type="dxa"/>
              </w:trPr>
              <w:tc>
                <w:tcPr>
                  <w:tcW w:w="0" w:type="auto"/>
                  <w:vAlign w:val="center"/>
                  <w:hideMark/>
                </w:tcPr>
                <w:p w14:paraId="0084FF34" w14:textId="77777777" w:rsidR="00CB49B6" w:rsidRPr="007B6B84" w:rsidRDefault="00CB49B6" w:rsidP="006A46DE">
                  <w:pPr>
                    <w:jc w:val="center"/>
                    <w:rPr>
                      <w:rFonts w:ascii="Aptos Narrow" w:hAnsi="Aptos Narrow"/>
                      <w:sz w:val="22"/>
                      <w:szCs w:val="22"/>
                    </w:rPr>
                  </w:pPr>
                </w:p>
              </w:tc>
            </w:tr>
          </w:tbl>
          <w:p w14:paraId="574BB52C"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0"/>
            </w:tblGrid>
            <w:tr w:rsidR="00CB49B6" w:rsidRPr="007B6B84" w14:paraId="4FBF7715" w14:textId="77777777" w:rsidTr="006A46DE">
              <w:trPr>
                <w:tblCellSpacing w:w="15" w:type="dxa"/>
              </w:trPr>
              <w:tc>
                <w:tcPr>
                  <w:tcW w:w="0" w:type="auto"/>
                  <w:vAlign w:val="center"/>
                  <w:hideMark/>
                </w:tcPr>
                <w:p w14:paraId="0E723DF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a última pose de pré-visualização recebida para simulação de voo.</w:t>
                  </w:r>
                </w:p>
              </w:tc>
            </w:tr>
          </w:tbl>
          <w:p w14:paraId="7F48385E" w14:textId="77777777" w:rsidR="00CB49B6" w:rsidRPr="007B6B84" w:rsidRDefault="00CB49B6" w:rsidP="006A46DE">
            <w:pPr>
              <w:jc w:val="center"/>
              <w:rPr>
                <w:rFonts w:ascii="Aptos Narrow" w:hAnsi="Aptos Narrow"/>
                <w:sz w:val="22"/>
                <w:szCs w:val="22"/>
              </w:rPr>
            </w:pPr>
          </w:p>
        </w:tc>
      </w:tr>
      <w:tr w:rsidR="00CB49B6" w:rsidRPr="007B6B84" w14:paraId="0F2390A1"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089784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410" w:type="dxa"/>
            <w:tcBorders>
              <w:top w:val="single" w:sz="4" w:space="0" w:color="auto"/>
              <w:left w:val="nil"/>
              <w:bottom w:val="single" w:sz="4" w:space="0" w:color="auto"/>
              <w:right w:val="single" w:sz="4" w:space="0" w:color="auto"/>
            </w:tcBorders>
            <w:noWrap/>
            <w:vAlign w:val="center"/>
          </w:tcPr>
          <w:p w14:paraId="34D91A02"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/preview</w:t>
            </w:r>
          </w:p>
        </w:tc>
        <w:tc>
          <w:tcPr>
            <w:tcW w:w="5670" w:type="dxa"/>
            <w:tcBorders>
              <w:top w:val="single" w:sz="4" w:space="0" w:color="auto"/>
              <w:left w:val="nil"/>
              <w:bottom w:val="single" w:sz="4" w:space="0" w:color="auto"/>
              <w:right w:val="single" w:sz="4" w:space="0" w:color="auto"/>
            </w:tcBorders>
            <w:noWrap/>
            <w:vAlign w:val="center"/>
          </w:tcPr>
          <w:p w14:paraId="07C7981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Armazena uma pose de pré-visualização calculada para simulação de voo.</w:t>
            </w:r>
          </w:p>
        </w:tc>
      </w:tr>
      <w:tr w:rsidR="00CB49B6" w:rsidRPr="007B6B84" w14:paraId="0A3DC375"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6270248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41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4DC73EF3" w14:textId="77777777" w:rsidTr="006A46DE">
              <w:trPr>
                <w:tblCellSpacing w:w="15" w:type="dxa"/>
              </w:trPr>
              <w:tc>
                <w:tcPr>
                  <w:tcW w:w="0" w:type="auto"/>
                  <w:vAlign w:val="center"/>
                  <w:hideMark/>
                </w:tcPr>
                <w:p w14:paraId="03361B70" w14:textId="77777777" w:rsidR="00CB49B6" w:rsidRPr="007B6B84" w:rsidRDefault="00CB49B6" w:rsidP="006A46DE">
                  <w:pPr>
                    <w:jc w:val="center"/>
                    <w:rPr>
                      <w:rFonts w:ascii="Aptos Narrow" w:hAnsi="Aptos Narrow"/>
                      <w:sz w:val="22"/>
                      <w:szCs w:val="22"/>
                    </w:rPr>
                  </w:pPr>
                </w:p>
              </w:tc>
            </w:tr>
          </w:tbl>
          <w:p w14:paraId="6FC6D102"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CB49B6" w:rsidRPr="007B6B84" w14:paraId="6343EABD" w14:textId="77777777" w:rsidTr="006A46DE">
              <w:trPr>
                <w:tblCellSpacing w:w="15" w:type="dxa"/>
              </w:trPr>
              <w:tc>
                <w:tcPr>
                  <w:tcW w:w="0" w:type="auto"/>
                  <w:vAlign w:val="center"/>
                  <w:hideMark/>
                </w:tcPr>
                <w:p w14:paraId="394D3DAD"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/status</w:t>
                  </w:r>
                </w:p>
              </w:tc>
            </w:tr>
          </w:tbl>
          <w:p w14:paraId="3F914D25" w14:textId="77777777" w:rsidR="00CB49B6" w:rsidRPr="007B6B84" w:rsidRDefault="00CB49B6" w:rsidP="006A46DE">
            <w:pPr>
              <w:jc w:val="center"/>
              <w:rPr>
                <w:rFonts w:ascii="Aptos Narrow" w:hAnsi="Aptos Narrow"/>
                <w:sz w:val="22"/>
                <w:szCs w:val="22"/>
              </w:rPr>
            </w:pP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4E25BCA8" w14:textId="77777777" w:rsidTr="006A46DE">
              <w:trPr>
                <w:tblCellSpacing w:w="15" w:type="dxa"/>
              </w:trPr>
              <w:tc>
                <w:tcPr>
                  <w:tcW w:w="0" w:type="auto"/>
                  <w:vAlign w:val="center"/>
                  <w:hideMark/>
                </w:tcPr>
                <w:p w14:paraId="44496147" w14:textId="77777777" w:rsidR="00CB49B6" w:rsidRPr="007B6B84" w:rsidRDefault="00CB49B6" w:rsidP="006A46DE">
                  <w:pPr>
                    <w:jc w:val="center"/>
                    <w:rPr>
                      <w:rFonts w:ascii="Aptos Narrow" w:hAnsi="Aptos Narrow"/>
                      <w:sz w:val="22"/>
                      <w:szCs w:val="22"/>
                    </w:rPr>
                  </w:pPr>
                </w:p>
              </w:tc>
            </w:tr>
          </w:tbl>
          <w:p w14:paraId="18C34709"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0"/>
            </w:tblGrid>
            <w:tr w:rsidR="00CB49B6" w:rsidRPr="007B6B84" w14:paraId="1B4AE63E" w14:textId="77777777" w:rsidTr="006A46DE">
              <w:trPr>
                <w:tblCellSpacing w:w="15" w:type="dxa"/>
              </w:trPr>
              <w:tc>
                <w:tcPr>
                  <w:tcW w:w="0" w:type="auto"/>
                  <w:vAlign w:val="center"/>
                  <w:hideMark/>
                </w:tcPr>
                <w:p w14:paraId="1688DB1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Retorna o status atual da integração com o </w:t>
                  </w:r>
                  <w:proofErr w:type="spellStart"/>
                  <w:r w:rsidRPr="007B6B84">
                    <w:rPr>
                      <w:rFonts w:ascii="Aptos Narrow" w:hAnsi="Aptos Narrow"/>
                      <w:sz w:val="22"/>
                      <w:szCs w:val="22"/>
                    </w:rPr>
                    <w:t>FlightGear</w:t>
                  </w:r>
                  <w:proofErr w:type="spellEnd"/>
                  <w:r w:rsidRPr="007B6B84">
                    <w:rPr>
                      <w:rFonts w:ascii="Aptos Narrow" w:hAnsi="Aptos Narrow"/>
                      <w:sz w:val="22"/>
                      <w:szCs w:val="22"/>
                    </w:rPr>
                    <w:t xml:space="preserve"> (ativo, seguro etc.).</w:t>
                  </w:r>
                </w:p>
              </w:tc>
            </w:tr>
          </w:tbl>
          <w:p w14:paraId="236F91EC" w14:textId="77777777" w:rsidR="00CB49B6" w:rsidRPr="007B6B84" w:rsidRDefault="00CB49B6" w:rsidP="006A46DE">
            <w:pPr>
              <w:jc w:val="center"/>
              <w:rPr>
                <w:rFonts w:ascii="Aptos Narrow" w:hAnsi="Aptos Narrow"/>
                <w:sz w:val="22"/>
                <w:szCs w:val="22"/>
              </w:rPr>
            </w:pPr>
          </w:p>
        </w:tc>
      </w:tr>
    </w:tbl>
    <w:p w14:paraId="7E80263C" w14:textId="77777777" w:rsidR="00CB49B6" w:rsidRPr="007B6B84" w:rsidRDefault="00CB49B6" w:rsidP="00CB49B6">
      <w:pPr>
        <w:spacing w:after="160" w:line="360" w:lineRule="auto"/>
        <w:ind w:firstLine="567"/>
        <w:jc w:val="both"/>
        <w:rPr>
          <w:snapToGrid w:val="0"/>
        </w:rPr>
      </w:pPr>
    </w:p>
    <w:p w14:paraId="1547B79F" w14:textId="77777777" w:rsidR="00CB49B6" w:rsidRPr="007B6B84" w:rsidRDefault="00CB49B6" w:rsidP="00CB49B6">
      <w:pPr>
        <w:spacing w:after="160" w:line="360" w:lineRule="auto"/>
        <w:ind w:firstLine="567"/>
        <w:jc w:val="both"/>
        <w:rPr>
          <w:snapToGrid w:val="0"/>
        </w:rPr>
      </w:pPr>
      <w:r w:rsidRPr="007B6B84">
        <w:rPr>
          <w:snapToGrid w:val="0"/>
        </w:rPr>
        <w:t>O frontend apresenta, em tempo real, cartões com os comprimentos dos pistões, que mudam para vermelho caso o backend sinalize que algum atuador está fora da faixa segura. Além disso, uma interface 3D renderiza a postura da plataforma usando Three.js, permitindo ao operador visualizar de maneira clara o efeito dos dados provenientes do simulador antes de aplicá-los à estrutura física.</w:t>
      </w:r>
    </w:p>
    <w:p w14:paraId="7B5C10EC" w14:textId="77777777" w:rsidR="00CB49B6" w:rsidRPr="007B6B84" w:rsidRDefault="00CB49B6" w:rsidP="00CB49B6">
      <w:pPr>
        <w:keepNext/>
        <w:spacing w:line="360" w:lineRule="auto"/>
        <w:jc w:val="center"/>
      </w:pPr>
      <w:r w:rsidRPr="00091E0D">
        <w:rPr>
          <w:noProof/>
        </w:rPr>
        <w:lastRenderedPageBreak/>
        <w:drawing>
          <wp:inline distT="0" distB="0" distL="0" distR="0" wp14:anchorId="3DBF08FC" wp14:editId="64C8749A">
            <wp:extent cx="4667250" cy="3793072"/>
            <wp:effectExtent l="0" t="0" r="0" b="0"/>
            <wp:docPr id="66465682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1844" name="Imagem 1" descr="Interface gráfica do usuário&#10;&#10;O conteúdo gerado por IA pode estar incorreto."/>
                    <pic:cNvPicPr/>
                  </pic:nvPicPr>
                  <pic:blipFill>
                    <a:blip r:embed="rId108"/>
                    <a:stretch>
                      <a:fillRect/>
                    </a:stretch>
                  </pic:blipFill>
                  <pic:spPr>
                    <a:xfrm>
                      <a:off x="0" y="0"/>
                      <a:ext cx="4677078" cy="3801059"/>
                    </a:xfrm>
                    <a:prstGeom prst="rect">
                      <a:avLst/>
                    </a:prstGeom>
                  </pic:spPr>
                </pic:pic>
              </a:graphicData>
            </a:graphic>
          </wp:inline>
        </w:drawing>
      </w:r>
    </w:p>
    <w:p w14:paraId="1602167D" w14:textId="2106872F" w:rsidR="00CB49B6" w:rsidRPr="007B6B84" w:rsidRDefault="00CB49B6" w:rsidP="00CB49B6">
      <w:pPr>
        <w:pStyle w:val="Legenda"/>
      </w:pPr>
      <w:bookmarkStart w:id="1264" w:name="_Toc215424543"/>
      <w:bookmarkStart w:id="1265" w:name="_Toc215443608"/>
      <w:r w:rsidRPr="007B6B84">
        <w:t xml:space="preserve">Figura </w:t>
      </w:r>
      <w:fldSimple w:instr=" SEQ Figura \* ARABIC ">
        <w:r w:rsidR="00CE3F9E" w:rsidRPr="007B6B84">
          <w:t>91</w:t>
        </w:r>
      </w:fldSimple>
      <w:r w:rsidRPr="007B6B84">
        <w:t>: Interface para a Simulação de Voo</w:t>
      </w:r>
      <w:bookmarkEnd w:id="1264"/>
      <w:bookmarkEnd w:id="1265"/>
    </w:p>
    <w:p w14:paraId="69256A7C" w14:textId="77777777" w:rsidR="00CB49B6" w:rsidRPr="007B6B84" w:rsidRDefault="00CB49B6" w:rsidP="00CB49B6"/>
    <w:p w14:paraId="5B731646" w14:textId="77777777" w:rsidR="00CB49B6" w:rsidRPr="007B6B84" w:rsidRDefault="00CB49B6" w:rsidP="00CB49B6">
      <w:pPr>
        <w:keepNext/>
        <w:spacing w:line="360" w:lineRule="auto"/>
        <w:jc w:val="both"/>
      </w:pPr>
      <w:r w:rsidRPr="00091E0D">
        <w:rPr>
          <w:noProof/>
        </w:rPr>
        <w:drawing>
          <wp:inline distT="0" distB="0" distL="0" distR="0" wp14:anchorId="792E159A" wp14:editId="77FFB718">
            <wp:extent cx="5760085" cy="2233295"/>
            <wp:effectExtent l="0" t="0" r="0" b="0"/>
            <wp:docPr id="1248051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46746" name=""/>
                    <pic:cNvPicPr/>
                  </pic:nvPicPr>
                  <pic:blipFill>
                    <a:blip r:embed="rId109"/>
                    <a:stretch>
                      <a:fillRect/>
                    </a:stretch>
                  </pic:blipFill>
                  <pic:spPr>
                    <a:xfrm>
                      <a:off x="0" y="0"/>
                      <a:ext cx="5760085" cy="2233295"/>
                    </a:xfrm>
                    <a:prstGeom prst="rect">
                      <a:avLst/>
                    </a:prstGeom>
                  </pic:spPr>
                </pic:pic>
              </a:graphicData>
            </a:graphic>
          </wp:inline>
        </w:drawing>
      </w:r>
    </w:p>
    <w:p w14:paraId="692A659A" w14:textId="396DACA2" w:rsidR="00CB49B6" w:rsidRPr="007B6B84" w:rsidRDefault="00CB49B6" w:rsidP="00CB49B6">
      <w:pPr>
        <w:pStyle w:val="Legenda"/>
        <w:rPr>
          <w:i/>
          <w:iCs/>
        </w:rPr>
      </w:pPr>
      <w:bookmarkStart w:id="1266" w:name="_Toc215424544"/>
      <w:bookmarkStart w:id="1267" w:name="_Toc215443609"/>
      <w:r w:rsidRPr="007B6B84">
        <w:t xml:space="preserve">Figura </w:t>
      </w:r>
      <w:fldSimple w:instr=" SEQ Figura \* ARABIC ">
        <w:r w:rsidR="00CE3F9E" w:rsidRPr="007B6B84">
          <w:t>92</w:t>
        </w:r>
      </w:fldSimple>
      <w:r w:rsidRPr="007B6B84">
        <w:t xml:space="preserve">: Comprimento de Cada Pistão e Orientação </w:t>
      </w:r>
      <w:proofErr w:type="spellStart"/>
      <w:r w:rsidRPr="007B6B84">
        <w:rPr>
          <w:i/>
          <w:iCs/>
        </w:rPr>
        <w:t>Roll</w:t>
      </w:r>
      <w:proofErr w:type="spellEnd"/>
      <w:r w:rsidRPr="007B6B84">
        <w:rPr>
          <w:i/>
          <w:iCs/>
        </w:rPr>
        <w:t xml:space="preserve"> e </w:t>
      </w:r>
      <w:proofErr w:type="spellStart"/>
      <w:r w:rsidRPr="007B6B84">
        <w:rPr>
          <w:i/>
          <w:iCs/>
        </w:rPr>
        <w:t>Pitch</w:t>
      </w:r>
      <w:bookmarkEnd w:id="1266"/>
      <w:bookmarkEnd w:id="1267"/>
      <w:proofErr w:type="spellEnd"/>
    </w:p>
    <w:p w14:paraId="1A88AD8C" w14:textId="77777777" w:rsidR="00CB49B6" w:rsidRPr="007B6B84" w:rsidRDefault="00CB49B6" w:rsidP="00CB49B6"/>
    <w:p w14:paraId="08769D38" w14:textId="77777777" w:rsidR="00CB49B6" w:rsidRPr="007B6B84" w:rsidRDefault="00CB49B6" w:rsidP="00CB49B6">
      <w:pPr>
        <w:spacing w:after="160" w:line="360" w:lineRule="auto"/>
        <w:ind w:firstLine="708"/>
        <w:jc w:val="both"/>
        <w:rPr>
          <w:snapToGrid w:val="0"/>
        </w:rPr>
      </w:pPr>
      <w:r w:rsidRPr="007B6B84">
        <w:rPr>
          <w:snapToGrid w:val="0"/>
        </w:rPr>
        <w:t xml:space="preserve">Para fins de apresentação, imersão e validação visual, foi criado um modelo customizado de aeronave no </w:t>
      </w:r>
      <w:proofErr w:type="spellStart"/>
      <w:r w:rsidRPr="007B6B84">
        <w:rPr>
          <w:snapToGrid w:val="0"/>
        </w:rPr>
        <w:t>FlightGear</w:t>
      </w:r>
      <w:proofErr w:type="spellEnd"/>
      <w:r w:rsidRPr="007B6B84">
        <w:rPr>
          <w:snapToGrid w:val="0"/>
        </w:rPr>
        <w:t>, baseado no Embraer ERJ-145 (</w:t>
      </w:r>
      <w:proofErr w:type="spellStart"/>
      <w:r w:rsidRPr="007B6B84">
        <w:rPr>
          <w:snapToGrid w:val="0"/>
        </w:rPr>
        <w:t>YASim</w:t>
      </w:r>
      <w:proofErr w:type="spellEnd"/>
      <w:r w:rsidRPr="007B6B84">
        <w:rPr>
          <w:snapToGrid w:val="0"/>
        </w:rPr>
        <w:t>), utilizando as cores e identidades visuais do Instituto Federal de São Paulo – Campus São José dos Campos. O modelo inclui inscrições personalizadas (“IFSP-SJC”, menções ao TCC e logotipos) sendo utilizado como aeronave de referência durante a simulação. Embora essa customização não interfira diretamente na integração técnica, ela proporciona um ambiente visual coerente com o contexto acadêmico.</w:t>
      </w:r>
    </w:p>
    <w:p w14:paraId="497A1A27" w14:textId="77777777" w:rsidR="00CB49B6" w:rsidRPr="007B6B84" w:rsidRDefault="00CB49B6" w:rsidP="00CB49B6">
      <w:pPr>
        <w:keepNext/>
        <w:spacing w:line="360" w:lineRule="auto"/>
        <w:jc w:val="both"/>
      </w:pPr>
      <w:r w:rsidRPr="00091E0D">
        <w:rPr>
          <w:noProof/>
        </w:rPr>
        <w:lastRenderedPageBreak/>
        <w:drawing>
          <wp:inline distT="0" distB="0" distL="0" distR="0" wp14:anchorId="28200131" wp14:editId="6EDA76CF">
            <wp:extent cx="5760085" cy="3684270"/>
            <wp:effectExtent l="0" t="0" r="0" b="0"/>
            <wp:docPr id="499129041"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3684270"/>
                    </a:xfrm>
                    <a:prstGeom prst="rect">
                      <a:avLst/>
                    </a:prstGeom>
                    <a:noFill/>
                    <a:ln>
                      <a:noFill/>
                    </a:ln>
                  </pic:spPr>
                </pic:pic>
              </a:graphicData>
            </a:graphic>
          </wp:inline>
        </w:drawing>
      </w:r>
    </w:p>
    <w:p w14:paraId="6C4A1578" w14:textId="474859C1" w:rsidR="00CB49B6" w:rsidRPr="007B6B84" w:rsidRDefault="00CB49B6" w:rsidP="00CB49B6">
      <w:pPr>
        <w:pStyle w:val="Legenda"/>
      </w:pPr>
      <w:bookmarkStart w:id="1268" w:name="_Toc215424545"/>
      <w:bookmarkStart w:id="1269" w:name="_Toc215443610"/>
      <w:r w:rsidRPr="007B6B84">
        <w:t xml:space="preserve">Figura </w:t>
      </w:r>
      <w:fldSimple w:instr=" SEQ Figura \* ARABIC ">
        <w:r w:rsidR="00CE3F9E" w:rsidRPr="007B6B84">
          <w:t>93</w:t>
        </w:r>
      </w:fldSimple>
      <w:r w:rsidRPr="007B6B84">
        <w:t>: Modelo Customizado IFSP-SJC</w:t>
      </w:r>
      <w:bookmarkEnd w:id="1268"/>
      <w:bookmarkEnd w:id="1269"/>
    </w:p>
    <w:p w14:paraId="71268B7C" w14:textId="77777777" w:rsidR="00CB49B6" w:rsidRPr="007B6B84" w:rsidRDefault="00CB49B6" w:rsidP="00CB49B6"/>
    <w:p w14:paraId="6EC20DA7" w14:textId="77777777" w:rsidR="00CB49B6" w:rsidRPr="007B6B84" w:rsidRDefault="00CB49B6" w:rsidP="00CB49B6">
      <w:pPr>
        <w:keepNext/>
        <w:jc w:val="center"/>
      </w:pPr>
      <w:r w:rsidRPr="00091E0D">
        <w:rPr>
          <w:noProof/>
        </w:rPr>
        <w:drawing>
          <wp:inline distT="0" distB="0" distL="0" distR="0" wp14:anchorId="4E0CE460" wp14:editId="5FA21668">
            <wp:extent cx="4045585" cy="4045585"/>
            <wp:effectExtent l="0" t="0" r="0" b="0"/>
            <wp:docPr id="207197334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45585" cy="4045585"/>
                    </a:xfrm>
                    <a:prstGeom prst="rect">
                      <a:avLst/>
                    </a:prstGeom>
                    <a:noFill/>
                    <a:ln>
                      <a:noFill/>
                    </a:ln>
                  </pic:spPr>
                </pic:pic>
              </a:graphicData>
            </a:graphic>
          </wp:inline>
        </w:drawing>
      </w:r>
    </w:p>
    <w:p w14:paraId="2592B861" w14:textId="125B8EEF" w:rsidR="00CB49B6" w:rsidRPr="007B6B84" w:rsidRDefault="00CB49B6" w:rsidP="00CB49B6">
      <w:pPr>
        <w:pStyle w:val="Legenda"/>
      </w:pPr>
      <w:bookmarkStart w:id="1270" w:name="_Toc215424546"/>
      <w:bookmarkStart w:id="1271" w:name="_Toc215443611"/>
      <w:r w:rsidRPr="007B6B84">
        <w:t xml:space="preserve">Figura </w:t>
      </w:r>
      <w:fldSimple w:instr=" SEQ Figura \* ARABIC ">
        <w:r w:rsidR="00CE3F9E" w:rsidRPr="007B6B84">
          <w:t>94</w:t>
        </w:r>
      </w:fldSimple>
      <w:r w:rsidRPr="007B6B84">
        <w:t xml:space="preserve">: .png Base para o </w:t>
      </w:r>
      <w:proofErr w:type="spellStart"/>
      <w:r w:rsidRPr="007B6B84">
        <w:t>FlightGear</w:t>
      </w:r>
      <w:bookmarkEnd w:id="1270"/>
      <w:bookmarkEnd w:id="1271"/>
      <w:proofErr w:type="spellEnd"/>
    </w:p>
    <w:p w14:paraId="08B82CB2" w14:textId="77777777" w:rsidR="00CB49B6" w:rsidRPr="007B6B84" w:rsidRDefault="00CB49B6" w:rsidP="00CB49B6"/>
    <w:p w14:paraId="2CCD6128" w14:textId="2D91BD2A" w:rsidR="00650DC2" w:rsidRPr="007B6B84" w:rsidRDefault="00CB49B6" w:rsidP="00CB49B6">
      <w:pPr>
        <w:spacing w:after="160" w:line="360" w:lineRule="auto"/>
        <w:ind w:firstLine="708"/>
        <w:jc w:val="both"/>
        <w:rPr>
          <w:snapToGrid w:val="0"/>
        </w:rPr>
      </w:pPr>
      <w:r w:rsidRPr="007B6B84">
        <w:rPr>
          <w:snapToGrid w:val="0"/>
        </w:rPr>
        <w:lastRenderedPageBreak/>
        <w:t>Essa integração transforma a plataforma em um dispositivo capaz de reproduzir movimentos provenientes de um ambiente de simulação de voo, aproximando o sistema de conceitos utilizados em plataformas de “</w:t>
      </w:r>
      <w:proofErr w:type="spellStart"/>
      <w:r w:rsidRPr="007B6B84">
        <w:rPr>
          <w:i/>
          <w:iCs/>
          <w:snapToGrid w:val="0"/>
        </w:rPr>
        <w:t>motion</w:t>
      </w:r>
      <w:proofErr w:type="spellEnd"/>
      <w:r w:rsidRPr="007B6B84">
        <w:rPr>
          <w:i/>
          <w:iCs/>
          <w:snapToGrid w:val="0"/>
        </w:rPr>
        <w:t xml:space="preserve"> </w:t>
      </w:r>
      <w:proofErr w:type="spellStart"/>
      <w:r w:rsidRPr="007B6B84">
        <w:rPr>
          <w:i/>
          <w:iCs/>
          <w:snapToGrid w:val="0"/>
        </w:rPr>
        <w:t>cueing</w:t>
      </w:r>
      <w:proofErr w:type="spellEnd"/>
      <w:r w:rsidRPr="007B6B84">
        <w:rPr>
          <w:snapToGrid w:val="0"/>
        </w:rPr>
        <w:t xml:space="preserve">”. Embora a versão atual implemente apenas </w:t>
      </w:r>
      <w:proofErr w:type="spellStart"/>
      <w:r w:rsidRPr="007B6B84">
        <w:rPr>
          <w:i/>
          <w:iCs/>
          <w:snapToGrid w:val="0"/>
        </w:rPr>
        <w:t>Roll</w:t>
      </w:r>
      <w:proofErr w:type="spellEnd"/>
      <w:r w:rsidRPr="007B6B84">
        <w:rPr>
          <w:i/>
          <w:iCs/>
          <w:snapToGrid w:val="0"/>
        </w:rPr>
        <w:t xml:space="preserve"> e </w:t>
      </w:r>
      <w:proofErr w:type="spellStart"/>
      <w:r w:rsidRPr="007B6B84">
        <w:rPr>
          <w:i/>
          <w:iCs/>
          <w:snapToGrid w:val="0"/>
        </w:rPr>
        <w:t>Pitch</w:t>
      </w:r>
      <w:proofErr w:type="spellEnd"/>
      <w:r w:rsidRPr="007B6B84">
        <w:rPr>
          <w:snapToGrid w:val="0"/>
        </w:rPr>
        <w:t xml:space="preserve"> simplificados, o sistema foi projetado para permitir expansões futuras, incluindo controle de translado, filtros de suavização e algoritmos de </w:t>
      </w:r>
      <w:proofErr w:type="spellStart"/>
      <w:r w:rsidRPr="007B6B84">
        <w:rPr>
          <w:i/>
          <w:iCs/>
          <w:snapToGrid w:val="0"/>
        </w:rPr>
        <w:t>washout</w:t>
      </w:r>
      <w:proofErr w:type="spellEnd"/>
      <w:r w:rsidRPr="007B6B84">
        <w:rPr>
          <w:snapToGrid w:val="0"/>
        </w:rPr>
        <w:t>, temas reservados para trabalhos futuros.</w:t>
      </w:r>
    </w:p>
    <w:bookmarkStart w:id="1272" w:name="_Toc214231464"/>
    <w:bookmarkStart w:id="1273" w:name="_Toc215453051"/>
    <w:p w14:paraId="30E0D4A1" w14:textId="7699B102" w:rsidR="008310CF" w:rsidRPr="007B6B84" w:rsidRDefault="00437E20" w:rsidP="00D0091B">
      <w:pPr>
        <w:pStyle w:val="Main"/>
        <w:rPr>
          <w:noProof w:val="0"/>
          <w:lang w:val="pt-BR"/>
        </w:rPr>
      </w:pPr>
      <w:r w:rsidRPr="00091E0D">
        <w:rPr>
          <w:i/>
          <w:lang w:val="pt-BR"/>
        </w:rPr>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8310CF" w:rsidRPr="007B6B84">
        <w:rPr>
          <w:noProof w:val="0"/>
          <w:lang w:val="pt-BR"/>
        </w:rPr>
        <w:t>CONCLUSÕES E CONSIDERAÇÕES FINAIS</w:t>
      </w:r>
      <w:bookmarkEnd w:id="1272"/>
      <w:bookmarkEnd w:id="1273"/>
    </w:p>
    <w:p w14:paraId="7BB7A4D1" w14:textId="4F524E32" w:rsidR="008310CF" w:rsidRPr="007B6B84" w:rsidRDefault="008310CF" w:rsidP="00D0091B">
      <w:pPr>
        <w:pStyle w:val="sub"/>
        <w:rPr>
          <w:noProof w:val="0"/>
          <w:lang w:val="pt-BR"/>
        </w:rPr>
      </w:pPr>
      <w:bookmarkStart w:id="1274" w:name="_Toc214231465"/>
      <w:bookmarkStart w:id="1275" w:name="_Toc215453052"/>
      <w:r w:rsidRPr="007B6B84">
        <w:rPr>
          <w:noProof w:val="0"/>
          <w:lang w:val="pt-BR"/>
        </w:rPr>
        <w:t>Conclusões</w:t>
      </w:r>
      <w:bookmarkEnd w:id="1274"/>
      <w:bookmarkEnd w:id="1275"/>
    </w:p>
    <w:p w14:paraId="092DE7D9" w14:textId="1968B16E" w:rsidR="00E17A95" w:rsidRPr="007B6B84" w:rsidRDefault="00E17A95" w:rsidP="00D0091B">
      <w:pPr>
        <w:spacing w:after="160" w:line="360" w:lineRule="auto"/>
        <w:ind w:firstLine="567"/>
        <w:jc w:val="both"/>
        <w:rPr>
          <w:snapToGrid w:val="0"/>
        </w:rPr>
      </w:pPr>
      <w:r w:rsidRPr="007B6B84">
        <w:rPr>
          <w:snapToGrid w:val="0"/>
        </w:rPr>
        <w:t>O objetivo geral deste trabalho foi desenvolver um sistema de controle dedicado para a bancada de plataforma de Stewart do IFSP–São José dos Campos, contemplando a implementação de um novo hardware controlador e de uma interface gráfica completa para operação e monitoramento. Com base nos resultados apresentados no Capítulo 4, conclui-se que esse objetivo foi atingido: a bancada</w:t>
      </w:r>
      <w:r w:rsidR="006F1F46" w:rsidRPr="007B6B84">
        <w:rPr>
          <w:snapToGrid w:val="0"/>
        </w:rPr>
        <w:t xml:space="preserve"> </w:t>
      </w:r>
      <w:r w:rsidRPr="007B6B84">
        <w:rPr>
          <w:snapToGrid w:val="0"/>
        </w:rPr>
        <w:t>foi restabelecida, modernizada e ampliada em suas funcionalidades, tornando-se adequada para atividades acadêmicas e experimentais.</w:t>
      </w:r>
    </w:p>
    <w:p w14:paraId="412412AD" w14:textId="77777777" w:rsidR="00E17A95" w:rsidRPr="007B6B84" w:rsidRDefault="00E17A95" w:rsidP="00D0091B">
      <w:pPr>
        <w:spacing w:after="160" w:line="360" w:lineRule="auto"/>
        <w:ind w:firstLine="567"/>
        <w:jc w:val="both"/>
        <w:rPr>
          <w:snapToGrid w:val="0"/>
        </w:rPr>
      </w:pPr>
      <w:r w:rsidRPr="007B6B84">
        <w:rPr>
          <w:snapToGrid w:val="0"/>
        </w:rPr>
        <w:t>Quanto aos objetivos específicos, todos foram atendidos de forma estruturada ao longo do desenvolvimento:</w:t>
      </w:r>
    </w:p>
    <w:p w14:paraId="1FED3C15" w14:textId="257FD113" w:rsidR="00E17A95" w:rsidRPr="007B6B84" w:rsidRDefault="00E17A95" w:rsidP="00D0091B">
      <w:pPr>
        <w:spacing w:after="160" w:line="360" w:lineRule="auto"/>
        <w:ind w:firstLine="567"/>
        <w:jc w:val="both"/>
        <w:rPr>
          <w:snapToGrid w:val="0"/>
        </w:rPr>
      </w:pPr>
      <w:r w:rsidRPr="007B6B84">
        <w:rPr>
          <w:snapToGrid w:val="0"/>
        </w:rPr>
        <w:t xml:space="preserve">a) Realizou-se o levantamento detalhado da plataforma existente, incluindo estrutura mecânica, juntas, atuadores, sensores, drivers e cabeamento. Esse diagnóstico permitiu identificar limitações, como desgaste em juntas de </w:t>
      </w:r>
      <w:proofErr w:type="spellStart"/>
      <w:r w:rsidRPr="007B6B84">
        <w:rPr>
          <w:snapToGrid w:val="0"/>
        </w:rPr>
        <w:t>Kardan</w:t>
      </w:r>
      <w:proofErr w:type="spellEnd"/>
      <w:r w:rsidRPr="007B6B84">
        <w:rPr>
          <w:snapToGrid w:val="0"/>
        </w:rPr>
        <w:t>, ruídos nos sensores resistivos e redundância de cabos remanescentes da arquitetura baseada em CLP.</w:t>
      </w:r>
    </w:p>
    <w:p w14:paraId="6B26C52C" w14:textId="77777777" w:rsidR="00E17A95" w:rsidRPr="007B6B84" w:rsidRDefault="00E17A95" w:rsidP="00D0091B">
      <w:pPr>
        <w:spacing w:after="160" w:line="360" w:lineRule="auto"/>
        <w:ind w:firstLine="567"/>
        <w:jc w:val="both"/>
        <w:rPr>
          <w:snapToGrid w:val="0"/>
        </w:rPr>
      </w:pPr>
      <w:r w:rsidRPr="007B6B84">
        <w:rPr>
          <w:snapToGrid w:val="0"/>
        </w:rPr>
        <w:t>b) Foi implementado um novo hardware de controle, utilizando o microcontrolador ESP32-S3 e uma placa de interface dedicada. Essa solução substituiu integralmente o CLP Siemens anteriormente utilizado, simplificando a eletrônica, reduzindo o número de módulos intermediários e garantindo capacidade de expansão futura. A integração direta com os drivers, sensores e fonte de potência restabeleceu a funcionalidade elétrica da bancada.</w:t>
      </w:r>
    </w:p>
    <w:p w14:paraId="49671721" w14:textId="77777777" w:rsidR="00E17A95" w:rsidRPr="007B6B84" w:rsidRDefault="00E17A95" w:rsidP="00D0091B">
      <w:pPr>
        <w:spacing w:after="160" w:line="360" w:lineRule="auto"/>
        <w:ind w:firstLine="567"/>
        <w:jc w:val="both"/>
        <w:rPr>
          <w:snapToGrid w:val="0"/>
        </w:rPr>
      </w:pPr>
      <w:r w:rsidRPr="007B6B84">
        <w:rPr>
          <w:snapToGrid w:val="0"/>
        </w:rPr>
        <w:t>c) Avaliaram-se e implementaram-se algoritmos de controle de posição para os atuadores, baseados em modelagem experimental e identificação de sistemas. A obtenção de modelos de primeira ordem e a sintonia dos controladores PI permitiram sincronizar os seis pistões com boa repetibilidade e erro estacionário reduzido, validando experimentalmente o desempenho da malha fechada.</w:t>
      </w:r>
    </w:p>
    <w:p w14:paraId="12EF276E" w14:textId="77777777" w:rsidR="00E17A95" w:rsidRPr="007B6B84" w:rsidRDefault="00E17A95" w:rsidP="00D0091B">
      <w:pPr>
        <w:spacing w:after="160" w:line="360" w:lineRule="auto"/>
        <w:ind w:firstLine="567"/>
        <w:jc w:val="both"/>
        <w:rPr>
          <w:snapToGrid w:val="0"/>
        </w:rPr>
      </w:pPr>
      <w:r w:rsidRPr="007B6B84">
        <w:rPr>
          <w:snapToGrid w:val="0"/>
        </w:rPr>
        <w:t>d) Foi desenvolvida uma interface gráfica abrangente, incluindo:</w:t>
      </w:r>
    </w:p>
    <w:p w14:paraId="7BC863A6" w14:textId="77777777" w:rsidR="00E17A95" w:rsidRPr="007B6B84" w:rsidRDefault="00E17A95" w:rsidP="00323D4C">
      <w:pPr>
        <w:numPr>
          <w:ilvl w:val="0"/>
          <w:numId w:val="72"/>
        </w:numPr>
        <w:spacing w:line="360" w:lineRule="auto"/>
        <w:ind w:firstLine="273"/>
        <w:jc w:val="both"/>
        <w:rPr>
          <w:snapToGrid w:val="0"/>
        </w:rPr>
      </w:pPr>
      <w:r w:rsidRPr="007B6B84">
        <w:rPr>
          <w:snapToGrid w:val="0"/>
        </w:rPr>
        <w:lastRenderedPageBreak/>
        <w:t>controle individual das juntas;</w:t>
      </w:r>
    </w:p>
    <w:p w14:paraId="51A3DC74"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atuação global por cinemática inversa;</w:t>
      </w:r>
    </w:p>
    <w:p w14:paraId="164D1F71"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visualização 3D da plataforma e dos atuadores;</w:t>
      </w:r>
    </w:p>
    <w:p w14:paraId="27BBE89A"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painel de monitoramento PID;</w:t>
      </w:r>
    </w:p>
    <w:p w14:paraId="6ED71869"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execução de rotinas de movimento;</w:t>
      </w:r>
    </w:p>
    <w:p w14:paraId="4CD06463"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 xml:space="preserve">integração com sensores IMU e com o simulador </w:t>
      </w:r>
      <w:proofErr w:type="spellStart"/>
      <w:r w:rsidRPr="007B6B84">
        <w:rPr>
          <w:snapToGrid w:val="0"/>
        </w:rPr>
        <w:t>FlightGear</w:t>
      </w:r>
      <w:proofErr w:type="spellEnd"/>
      <w:r w:rsidRPr="007B6B84">
        <w:rPr>
          <w:snapToGrid w:val="0"/>
        </w:rPr>
        <w:t>.</w:t>
      </w:r>
      <w:r w:rsidRPr="007B6B84">
        <w:rPr>
          <w:snapToGrid w:val="0"/>
        </w:rPr>
        <w:br/>
        <w:t>Essa interface consolidou todos os subsistemas em um ambiente unificado, responsivo e eficiente.</w:t>
      </w:r>
    </w:p>
    <w:p w14:paraId="71A807B3" w14:textId="77777777" w:rsidR="00E17A95" w:rsidRPr="007B6B84" w:rsidRDefault="00E17A95" w:rsidP="00D0091B">
      <w:pPr>
        <w:spacing w:after="160" w:line="360" w:lineRule="auto"/>
        <w:ind w:firstLine="567"/>
        <w:jc w:val="both"/>
        <w:rPr>
          <w:snapToGrid w:val="0"/>
        </w:rPr>
      </w:pPr>
      <w:r w:rsidRPr="007B6B84">
        <w:rPr>
          <w:snapToGrid w:val="0"/>
        </w:rPr>
        <w:t>e) O sistema foi validado por meio de testes práticos, ensaios comparativos e simulações, confirmando a aderência entre o comportamento real da bancada e os modelos utilizados no projeto. Os dados coletados demonstram que a nova arquitetura proporciona estabilidade, responsividade e previsibilidade na operação dos atuadores.</w:t>
      </w:r>
    </w:p>
    <w:p w14:paraId="2061FFE9" w14:textId="35CD143C" w:rsidR="008310CF" w:rsidRPr="007B6B84" w:rsidRDefault="00E17A95" w:rsidP="00D0091B">
      <w:pPr>
        <w:spacing w:after="160" w:line="360" w:lineRule="auto"/>
        <w:ind w:firstLine="567"/>
        <w:jc w:val="both"/>
        <w:rPr>
          <w:snapToGrid w:val="0"/>
        </w:rPr>
      </w:pPr>
      <w:r w:rsidRPr="007B6B84">
        <w:rPr>
          <w:snapToGrid w:val="0"/>
        </w:rPr>
        <w:t xml:space="preserve">Dessa forma, o conjunto de etapas realizadas </w:t>
      </w:r>
      <w:proofErr w:type="gramStart"/>
      <w:r w:rsidRPr="007B6B84">
        <w:rPr>
          <w:snapToGrid w:val="0"/>
        </w:rPr>
        <w:t>evidencia</w:t>
      </w:r>
      <w:proofErr w:type="gramEnd"/>
      <w:r w:rsidRPr="007B6B84">
        <w:rPr>
          <w:snapToGrid w:val="0"/>
        </w:rPr>
        <w:t xml:space="preserve"> que o trabalho alcançou sua proposta inicial: recuperar, aprimorar e expandir a plataforma de Stewart, devolvendo ao laboratório um equipamento funcional, capaz de apoiar atividades de ensino, pesquisa e desenvolvimento na área de controle e automação.</w:t>
      </w:r>
    </w:p>
    <w:p w14:paraId="305CEA57" w14:textId="412D5D65" w:rsidR="00D0091B" w:rsidRPr="007B6B84" w:rsidRDefault="00D0091B" w:rsidP="00D0091B">
      <w:pPr>
        <w:pStyle w:val="sub"/>
        <w:rPr>
          <w:noProof w:val="0"/>
          <w:lang w:val="pt-BR"/>
        </w:rPr>
      </w:pPr>
      <w:bookmarkStart w:id="1276" w:name="_Toc215453053"/>
      <w:r w:rsidRPr="007B6B84">
        <w:rPr>
          <w:noProof w:val="0"/>
          <w:lang w:val="pt-BR"/>
        </w:rPr>
        <w:t>Considerações Finais</w:t>
      </w:r>
      <w:bookmarkEnd w:id="1276"/>
    </w:p>
    <w:p w14:paraId="045A737B" w14:textId="139210CD" w:rsidR="00933844" w:rsidRPr="007B6B84" w:rsidRDefault="00933844" w:rsidP="00D0091B">
      <w:pPr>
        <w:spacing w:after="160" w:line="360" w:lineRule="auto"/>
        <w:ind w:firstLine="567"/>
        <w:jc w:val="both"/>
        <w:rPr>
          <w:snapToGrid w:val="0"/>
        </w:rPr>
      </w:pPr>
      <w:r w:rsidRPr="007B6B84">
        <w:rPr>
          <w:snapToGrid w:val="0"/>
        </w:rPr>
        <w:t>O desenvolvimento deste trabalho evidenciou a complexidade e o caráter multidisciplinar envolvidos na reestruturação de uma plataforma de Stewart, especialmente quando aplicada em um ambiente acadêmico. A reconstrução da bancada exigiu integração entre conhecimentos de mecânica, eletrônica, sistemas embarcados, controle, processamento de sinais, microcontroladores e desenvolvimento de software, reforçando a natureza multidisciplinar da Engenharia de Controle e Automação.</w:t>
      </w:r>
    </w:p>
    <w:p w14:paraId="1D0CD7EE" w14:textId="4C0A7797" w:rsidR="00933844" w:rsidRPr="007B6B84" w:rsidRDefault="00933844" w:rsidP="00D0091B">
      <w:pPr>
        <w:spacing w:after="160" w:line="360" w:lineRule="auto"/>
        <w:ind w:firstLine="567"/>
        <w:jc w:val="both"/>
        <w:rPr>
          <w:snapToGrid w:val="0"/>
        </w:rPr>
      </w:pPr>
      <w:r w:rsidRPr="007B6B84">
        <w:rPr>
          <w:snapToGrid w:val="0"/>
        </w:rPr>
        <w:t>A transição de uma arquitetura industrial baseada em CLP para uma solução moderna com microcontrolador não apenas viabilizou o restabelecimento do sistema, como também ampliou sua flexibilidade, acessibilidade e potencial de expansão. O uso do ESP32-S3, aliado à placa de interface projetada e ao modelo de comunicação serial/web, resultou em um sistema de menor custo e com maior capacidade de experimentação. Essa mudança permitiu que a bancada se tornasse novamente utilizável em um contexto didático, ao mesmo tempo em que abriu espaço para estudos avançados em controle.</w:t>
      </w:r>
    </w:p>
    <w:p w14:paraId="10C47951" w14:textId="4E6343A3" w:rsidR="00933844" w:rsidRPr="007B6B84" w:rsidRDefault="00933844" w:rsidP="00D0091B">
      <w:pPr>
        <w:spacing w:after="160" w:line="360" w:lineRule="auto"/>
        <w:ind w:firstLine="567"/>
        <w:jc w:val="both"/>
        <w:rPr>
          <w:snapToGrid w:val="0"/>
        </w:rPr>
      </w:pPr>
      <w:r w:rsidRPr="007B6B84">
        <w:rPr>
          <w:snapToGrid w:val="0"/>
        </w:rPr>
        <w:t xml:space="preserve">A implementação da interface gráfica desempenhou papel central nesse processo, unificando todos os subsistemas em uma plataforma de operação. A capacidade de visualizar a </w:t>
      </w:r>
      <w:r w:rsidRPr="007B6B84">
        <w:rPr>
          <w:snapToGrid w:val="0"/>
        </w:rPr>
        <w:lastRenderedPageBreak/>
        <w:t>plataforma em 3D, acompanhar o comportamento dos atuadores em tempo real, testar controladores, executar rotinas e integrar sensores inerciais e simuladores de voo acrescenta valor pedagógico significativo ao projeto. Tais recursos transformam a bancada em um ambiente de aprendizado mais completo, permitindo que estudantes compreendam, na prática, conceitos essenciais de cinemática, realimentação, controle PID, lidar com não linearidades, comunicação entre sistemas e instrumentação.</w:t>
      </w:r>
    </w:p>
    <w:p w14:paraId="1FD0C2C4" w14:textId="77777777" w:rsidR="00933844" w:rsidRPr="007B6B84" w:rsidRDefault="00933844" w:rsidP="00D0091B">
      <w:pPr>
        <w:spacing w:after="160" w:line="360" w:lineRule="auto"/>
        <w:ind w:firstLine="567"/>
        <w:jc w:val="both"/>
        <w:rPr>
          <w:snapToGrid w:val="0"/>
        </w:rPr>
      </w:pPr>
      <w:r w:rsidRPr="007B6B84">
        <w:rPr>
          <w:snapToGrid w:val="0"/>
        </w:rPr>
        <w:t>Por fim, os resultados obtidos demonstram que a plataforma possui potencial para aplicações futuras ainda mais amplas, como simulação de voo, estabilização ativa, experimentos de controle multivariável e estudos de sensoriamento avançado. O sistema desenvolvido estabelece uma base sólida para que novos trabalhos possam explorar técnicas modernas de controle, algoritmos adaptativos, filtragem avançada, aprendizado de máquina embarcado e integração com ambientes industriais ou educacionais interativos.</w:t>
      </w:r>
    </w:p>
    <w:p w14:paraId="7D086F7D" w14:textId="442EE2FE" w:rsidR="008310CF" w:rsidRPr="007B6B84" w:rsidRDefault="00933844" w:rsidP="00D0091B">
      <w:pPr>
        <w:spacing w:after="160" w:line="360" w:lineRule="auto"/>
        <w:ind w:firstLine="567"/>
        <w:jc w:val="both"/>
        <w:rPr>
          <w:snapToGrid w:val="0"/>
        </w:rPr>
      </w:pPr>
      <w:r w:rsidRPr="007B6B84">
        <w:rPr>
          <w:snapToGrid w:val="0"/>
        </w:rPr>
        <w:t>As contribuições alcançadas evidenciam que o trabalho não apenas cumpriu os objetivos iniciais, mas também deixou uma estrutura preparada para crescimento contínuo, consolidando-se como um recurso para o IFSP-SJC e para futuras linhas de pesquisa.</w:t>
      </w:r>
    </w:p>
    <w:p w14:paraId="60C61CF4" w14:textId="18DD94CF" w:rsidR="008310CF" w:rsidRPr="007B6B84" w:rsidRDefault="008310CF" w:rsidP="00D0091B">
      <w:pPr>
        <w:pStyle w:val="sub"/>
        <w:rPr>
          <w:noProof w:val="0"/>
          <w:lang w:val="pt-BR"/>
        </w:rPr>
      </w:pPr>
      <w:bookmarkStart w:id="1277" w:name="_Toc214231467"/>
      <w:bookmarkStart w:id="1278" w:name="_Toc215453054"/>
      <w:r w:rsidRPr="007B6B84">
        <w:rPr>
          <w:noProof w:val="0"/>
          <w:lang w:val="pt-BR"/>
        </w:rPr>
        <w:t>Limitações da Pesquisa</w:t>
      </w:r>
      <w:bookmarkEnd w:id="1277"/>
      <w:bookmarkEnd w:id="1278"/>
    </w:p>
    <w:p w14:paraId="72508794" w14:textId="77777777" w:rsidR="00D0091B" w:rsidRPr="007B6B84" w:rsidRDefault="00D0091B" w:rsidP="00D0091B">
      <w:pPr>
        <w:spacing w:after="160" w:line="360" w:lineRule="auto"/>
        <w:ind w:firstLine="567"/>
        <w:jc w:val="both"/>
        <w:rPr>
          <w:snapToGrid w:val="0"/>
        </w:rPr>
      </w:pPr>
      <w:r w:rsidRPr="007B6B84">
        <w:rPr>
          <w:snapToGrid w:val="0"/>
        </w:rPr>
        <w:t>Embora o trabalho tenha atingido seus objetivos, algumas limitações foram identificadas ao longo do desenvolvimento, tanto no nível mecânico quanto no nível de controle, as quais influenciam o desempenho e a precisão da plataforma.</w:t>
      </w:r>
    </w:p>
    <w:p w14:paraId="3AB68EC4" w14:textId="6F37E180" w:rsidR="00D0091B" w:rsidRPr="007B6B84" w:rsidRDefault="00D0091B" w:rsidP="00D0091B">
      <w:pPr>
        <w:pStyle w:val="subsub"/>
        <w:rPr>
          <w:noProof w:val="0"/>
          <w:lang w:val="pt-BR"/>
        </w:rPr>
      </w:pPr>
      <w:bookmarkStart w:id="1279" w:name="_Toc215453055"/>
      <w:r w:rsidRPr="007B6B84">
        <w:rPr>
          <w:noProof w:val="0"/>
          <w:lang w:val="pt-BR"/>
        </w:rPr>
        <w:t>Limitações Mecânicas da Bancada</w:t>
      </w:r>
      <w:bookmarkEnd w:id="1279"/>
    </w:p>
    <w:p w14:paraId="0FB0D7E7" w14:textId="7D030564" w:rsidR="00D0091B" w:rsidRPr="007B6B84" w:rsidRDefault="00D0091B" w:rsidP="00D0091B">
      <w:pPr>
        <w:spacing w:after="160" w:line="360" w:lineRule="auto"/>
        <w:ind w:firstLine="567"/>
        <w:jc w:val="both"/>
        <w:rPr>
          <w:snapToGrid w:val="0"/>
        </w:rPr>
      </w:pPr>
      <w:r w:rsidRPr="007B6B84">
        <w:rPr>
          <w:snapToGrid w:val="0"/>
        </w:rPr>
        <w:t>Durante os testes, verificou-se que os atuadores apresentavam níveis distintos de atrito interno. Alguns pistões precisavam de valores de PWM significativamente maiores do que outros para iniciar o movimento, o que pode ter sido causado pela falta de lubrificação ou desgaste natural das superfícies internas. Esse comportamento gerou zonas mortas amplas e respostas assimétricas entre avanço e recuo, impactando diretamente o controle.</w:t>
      </w:r>
    </w:p>
    <w:p w14:paraId="76EE04AE" w14:textId="2D99CF37" w:rsidR="00D0091B" w:rsidRPr="007B6B84" w:rsidRDefault="00D0091B" w:rsidP="00D0091B">
      <w:pPr>
        <w:pStyle w:val="subsub"/>
        <w:rPr>
          <w:noProof w:val="0"/>
          <w:lang w:val="pt-BR"/>
        </w:rPr>
      </w:pPr>
      <w:bookmarkStart w:id="1280" w:name="_Toc215453056"/>
      <w:r w:rsidRPr="007B6B84">
        <w:rPr>
          <w:noProof w:val="0"/>
          <w:lang w:val="pt-BR"/>
        </w:rPr>
        <w:t>Juntas de Kardan Impressas em 3D</w:t>
      </w:r>
      <w:bookmarkEnd w:id="1280"/>
    </w:p>
    <w:p w14:paraId="2252A833" w14:textId="3BE7C84E" w:rsidR="00D0091B" w:rsidRPr="007B6B84" w:rsidRDefault="00D0091B" w:rsidP="00D0091B">
      <w:pPr>
        <w:spacing w:after="160" w:line="360" w:lineRule="auto"/>
        <w:ind w:firstLine="567"/>
        <w:jc w:val="both"/>
        <w:rPr>
          <w:snapToGrid w:val="0"/>
        </w:rPr>
      </w:pPr>
      <w:r w:rsidRPr="007B6B84">
        <w:rPr>
          <w:snapToGrid w:val="0"/>
        </w:rPr>
        <w:t xml:space="preserve">As juntas utilizadas são de plástico PLA feitos em impressora 3D, solução </w:t>
      </w:r>
      <w:proofErr w:type="gramStart"/>
      <w:r w:rsidRPr="007B6B84">
        <w:rPr>
          <w:snapToGrid w:val="0"/>
        </w:rPr>
        <w:t>prática</w:t>
      </w:r>
      <w:proofErr w:type="gramEnd"/>
      <w:r w:rsidRPr="007B6B84">
        <w:rPr>
          <w:snapToGrid w:val="0"/>
        </w:rPr>
        <w:t xml:space="preserve"> mas menos robusta que peças usinadas. Esse tipo de junta tem menor resistência mecânica, maior deformação sob carga e menor precisão dimensional, o que influencia a consistência dos movimentos e reduz a vida útil em aplicações mais exigentes.</w:t>
      </w:r>
    </w:p>
    <w:p w14:paraId="1899A658" w14:textId="359E0AFE" w:rsidR="00D0091B" w:rsidRPr="007B6B84" w:rsidRDefault="00D0091B" w:rsidP="00D0091B">
      <w:pPr>
        <w:pStyle w:val="subsub"/>
        <w:rPr>
          <w:noProof w:val="0"/>
          <w:lang w:val="pt-BR"/>
        </w:rPr>
      </w:pPr>
      <w:bookmarkStart w:id="1281" w:name="_Toc215453057"/>
      <w:r w:rsidRPr="007B6B84">
        <w:rPr>
          <w:noProof w:val="0"/>
          <w:lang w:val="pt-BR"/>
        </w:rPr>
        <w:lastRenderedPageBreak/>
        <w:t>Ausência de Documentação dos Limites Mecânicos</w:t>
      </w:r>
      <w:bookmarkEnd w:id="1281"/>
    </w:p>
    <w:p w14:paraId="02B7563E" w14:textId="3860BC54" w:rsidR="00D0091B" w:rsidRPr="007B6B84" w:rsidRDefault="00D0091B" w:rsidP="00D0091B">
      <w:pPr>
        <w:spacing w:after="160" w:line="360" w:lineRule="auto"/>
        <w:ind w:firstLine="567"/>
        <w:jc w:val="both"/>
        <w:rPr>
          <w:snapToGrid w:val="0"/>
        </w:rPr>
      </w:pPr>
      <w:r w:rsidRPr="007B6B84">
        <w:rPr>
          <w:snapToGrid w:val="0"/>
        </w:rPr>
        <w:t>A plataforma original não possuía documentação clara sobre os limites físicos de operação, como curso máximo seguro, ângulos admissíveis e regiões de risco de colisão. Assim, a definição desses limites ocorreu de forma experimental e conservadora, o que introduz incertezas sobre a faixa de operação ideal e restringe o uso pleno da capacidade mecânica da bancada.</w:t>
      </w:r>
    </w:p>
    <w:p w14:paraId="55B0E0DB" w14:textId="67E7F11C" w:rsidR="00D0091B" w:rsidRPr="007B6B84" w:rsidRDefault="00D0091B" w:rsidP="00D0091B">
      <w:pPr>
        <w:pStyle w:val="subsub"/>
        <w:numPr>
          <w:ilvl w:val="3"/>
          <w:numId w:val="35"/>
        </w:numPr>
        <w:ind w:hanging="1161"/>
        <w:rPr>
          <w:noProof w:val="0"/>
          <w:lang w:val="pt-BR"/>
        </w:rPr>
      </w:pPr>
      <w:bookmarkStart w:id="1282" w:name="_Toc215453058"/>
      <w:r w:rsidRPr="007B6B84">
        <w:rPr>
          <w:noProof w:val="0"/>
          <w:lang w:val="pt-BR"/>
        </w:rPr>
        <w:t>Impacto dos Limites Desconhecidos nas</w:t>
      </w:r>
      <w:r w:rsidR="00091E0D">
        <w:rPr>
          <w:noProof w:val="0"/>
          <w:lang w:val="pt-BR"/>
        </w:rPr>
        <w:t xml:space="preserve"> </w:t>
      </w:r>
      <w:r w:rsidRPr="007B6B84">
        <w:rPr>
          <w:noProof w:val="0"/>
          <w:lang w:val="pt-BR"/>
        </w:rPr>
        <w:t>Funcionalidades do Software</w:t>
      </w:r>
      <w:bookmarkEnd w:id="1282"/>
    </w:p>
    <w:p w14:paraId="6AAB41A5" w14:textId="4F721982" w:rsidR="00D0091B" w:rsidRPr="007B6B84" w:rsidRDefault="00D0091B" w:rsidP="00D0091B">
      <w:pPr>
        <w:spacing w:after="160" w:line="360" w:lineRule="auto"/>
        <w:ind w:firstLine="567"/>
        <w:jc w:val="both"/>
        <w:rPr>
          <w:snapToGrid w:val="0"/>
        </w:rPr>
      </w:pPr>
      <w:r w:rsidRPr="007B6B84">
        <w:rPr>
          <w:snapToGrid w:val="0"/>
        </w:rPr>
        <w:t>A falta de especificação precisa obrigou a adoção de restrições empíricas em todas as funcionalidades do software. Entre elas:</w:t>
      </w:r>
    </w:p>
    <w:p w14:paraId="47023859" w14:textId="77777777" w:rsidR="00D0091B" w:rsidRPr="007B6B84" w:rsidRDefault="00D0091B" w:rsidP="00D0091B">
      <w:pPr>
        <w:pStyle w:val="PargrafodaLista"/>
        <w:numPr>
          <w:ilvl w:val="0"/>
          <w:numId w:val="75"/>
        </w:numPr>
        <w:tabs>
          <w:tab w:val="num" w:pos="720"/>
        </w:tabs>
        <w:spacing w:after="160" w:line="360" w:lineRule="auto"/>
        <w:jc w:val="both"/>
        <w:rPr>
          <w:snapToGrid w:val="0"/>
        </w:rPr>
      </w:pPr>
      <w:r w:rsidRPr="007B6B84">
        <w:rPr>
          <w:snapToGrid w:val="0"/>
        </w:rPr>
        <w:t>O curso dos pistões foi limitado a 180 mm, embora o curso mecânico total fosse próximo a 250 mm.</w:t>
      </w:r>
    </w:p>
    <w:p w14:paraId="3B388D44" w14:textId="77777777" w:rsidR="00D0091B" w:rsidRPr="007B6B84" w:rsidRDefault="00D0091B" w:rsidP="00D0091B">
      <w:pPr>
        <w:pStyle w:val="PargrafodaLista"/>
        <w:numPr>
          <w:ilvl w:val="0"/>
          <w:numId w:val="75"/>
        </w:numPr>
        <w:tabs>
          <w:tab w:val="num" w:pos="720"/>
        </w:tabs>
        <w:spacing w:after="160" w:line="360" w:lineRule="auto"/>
        <w:jc w:val="both"/>
        <w:rPr>
          <w:snapToGrid w:val="0"/>
        </w:rPr>
      </w:pPr>
      <w:r w:rsidRPr="007B6B84">
        <w:rPr>
          <w:snapToGrid w:val="0"/>
        </w:rPr>
        <w:t xml:space="preserve">Em funções baseadas em orientação (IMU, joystick e </w:t>
      </w:r>
      <w:proofErr w:type="spellStart"/>
      <w:r w:rsidRPr="007B6B84">
        <w:rPr>
          <w:snapToGrid w:val="0"/>
        </w:rPr>
        <w:t>FlightGear</w:t>
      </w:r>
      <w:proofErr w:type="spellEnd"/>
      <w:r w:rsidRPr="007B6B84">
        <w:rPr>
          <w:snapToGrid w:val="0"/>
        </w:rPr>
        <w:t>), os ângulos foram limitados a valores diferentes nas páginas do sistema (±15°, ±10° ou ±8°), dependendo do risco percebido de colisão.</w:t>
      </w:r>
    </w:p>
    <w:p w14:paraId="039048DE" w14:textId="4B23169A" w:rsidR="00D0091B" w:rsidRPr="007B6B84" w:rsidRDefault="00D0091B" w:rsidP="00D0091B">
      <w:pPr>
        <w:pStyle w:val="PargrafodaLista"/>
        <w:numPr>
          <w:ilvl w:val="0"/>
          <w:numId w:val="75"/>
        </w:numPr>
        <w:tabs>
          <w:tab w:val="num" w:pos="720"/>
        </w:tabs>
        <w:spacing w:after="160" w:line="360" w:lineRule="auto"/>
        <w:jc w:val="both"/>
        <w:rPr>
          <w:snapToGrid w:val="0"/>
        </w:rPr>
      </w:pPr>
      <w:r w:rsidRPr="007B6B84">
        <w:rPr>
          <w:snapToGrid w:val="0"/>
        </w:rPr>
        <w:t xml:space="preserve">A cinemática inversa utiliza </w:t>
      </w:r>
      <w:proofErr w:type="spellStart"/>
      <w:r w:rsidRPr="007B6B84">
        <w:rPr>
          <w:i/>
          <w:iCs/>
          <w:snapToGrid w:val="0"/>
        </w:rPr>
        <w:t>clamps</w:t>
      </w:r>
      <w:proofErr w:type="spellEnd"/>
      <w:r w:rsidRPr="007B6B84">
        <w:rPr>
          <w:i/>
          <w:iCs/>
          <w:snapToGrid w:val="0"/>
        </w:rPr>
        <w:t xml:space="preserve"> </w:t>
      </w:r>
      <w:r w:rsidRPr="007B6B84">
        <w:rPr>
          <w:snapToGrid w:val="0"/>
        </w:rPr>
        <w:t>(Cortes) de segurança definidos empiricamente para impedir poses potencialmente perigosas.</w:t>
      </w:r>
    </w:p>
    <w:p w14:paraId="3BD35207" w14:textId="72B3430F" w:rsidR="00D0091B" w:rsidRPr="007B6B84" w:rsidRDefault="00D0091B" w:rsidP="00D0091B">
      <w:pPr>
        <w:spacing w:after="160" w:line="360" w:lineRule="auto"/>
        <w:ind w:firstLine="567"/>
        <w:jc w:val="both"/>
        <w:rPr>
          <w:snapToGrid w:val="0"/>
        </w:rPr>
      </w:pPr>
      <w:r w:rsidRPr="007B6B84">
        <w:rPr>
          <w:snapToGrid w:val="0"/>
        </w:rPr>
        <w:t>Essas restrições, embora necessárias para proteger o equipamento, reduzem a amplitude de movimento da plataforma e impedem o uso pleno do espaço operacional do robô.</w:t>
      </w:r>
    </w:p>
    <w:p w14:paraId="745FDA58" w14:textId="6D5717FC" w:rsidR="008310CF" w:rsidRPr="007B6B84" w:rsidRDefault="00D0091B" w:rsidP="00D0091B">
      <w:pPr>
        <w:pStyle w:val="sub"/>
        <w:rPr>
          <w:noProof w:val="0"/>
          <w:snapToGrid w:val="0"/>
          <w:lang w:val="pt-BR"/>
        </w:rPr>
      </w:pPr>
      <w:bookmarkStart w:id="1283" w:name="_Toc215453059"/>
      <w:r w:rsidRPr="007B6B84">
        <w:rPr>
          <w:noProof w:val="0"/>
          <w:snapToGrid w:val="0"/>
          <w:lang w:val="pt-BR"/>
        </w:rPr>
        <w:t>Limitações dos Sensores de Posição</w:t>
      </w:r>
      <w:bookmarkEnd w:id="1283"/>
    </w:p>
    <w:p w14:paraId="26F1324D" w14:textId="57EAE1F2" w:rsidR="00D0091B" w:rsidRPr="007B6B84" w:rsidRDefault="00D0091B" w:rsidP="00D0091B">
      <w:pPr>
        <w:spacing w:after="160" w:line="360" w:lineRule="auto"/>
        <w:ind w:firstLine="567"/>
        <w:jc w:val="both"/>
        <w:rPr>
          <w:snapToGrid w:val="0"/>
        </w:rPr>
      </w:pPr>
      <w:r w:rsidRPr="007B6B84">
        <w:rPr>
          <w:snapToGrid w:val="0"/>
        </w:rPr>
        <w:t>Os sensores resistivos apresentam ruído elevado, offset e sensibilidade a pequenas variações de alimentação. Mesmo com filtragem digital e calibração V0–V100, a precisão permanece limitada, impactando a resposta do controle e a fidelidade da cinemática direta.</w:t>
      </w:r>
    </w:p>
    <w:p w14:paraId="1F3EA26C" w14:textId="4BADA855" w:rsidR="00D0091B" w:rsidRPr="007B6B84" w:rsidRDefault="00D0091B" w:rsidP="0060708F">
      <w:pPr>
        <w:pStyle w:val="subsub"/>
        <w:rPr>
          <w:noProof w:val="0"/>
          <w:lang w:val="pt-BR"/>
        </w:rPr>
      </w:pPr>
      <w:bookmarkStart w:id="1284" w:name="_Toc215453060"/>
      <w:r w:rsidRPr="007B6B84">
        <w:rPr>
          <w:noProof w:val="0"/>
          <w:lang w:val="pt-BR"/>
        </w:rPr>
        <w:t>Limitações do Modelo Dinâmico e da Estrutura de Controle</w:t>
      </w:r>
      <w:bookmarkEnd w:id="1284"/>
    </w:p>
    <w:p w14:paraId="0E36E17A" w14:textId="551BEBDF" w:rsidR="00D0091B" w:rsidRPr="007B6B84" w:rsidRDefault="00D0091B" w:rsidP="0060708F">
      <w:pPr>
        <w:pStyle w:val="subsub"/>
        <w:numPr>
          <w:ilvl w:val="3"/>
          <w:numId w:val="35"/>
        </w:numPr>
        <w:ind w:hanging="1161"/>
        <w:rPr>
          <w:noProof w:val="0"/>
          <w:lang w:val="pt-BR"/>
        </w:rPr>
      </w:pPr>
      <w:bookmarkStart w:id="1285" w:name="_Toc215453061"/>
      <w:r w:rsidRPr="007B6B84">
        <w:rPr>
          <w:noProof w:val="0"/>
          <w:lang w:val="pt-BR"/>
        </w:rPr>
        <w:t>Modelo Simplificado e Ausência de Dinâmica Acoplada</w:t>
      </w:r>
      <w:bookmarkEnd w:id="1285"/>
    </w:p>
    <w:p w14:paraId="7A015DD7" w14:textId="098FD350" w:rsidR="00D0091B" w:rsidRPr="007B6B84" w:rsidRDefault="00D0091B" w:rsidP="00D0091B">
      <w:pPr>
        <w:spacing w:after="160" w:line="360" w:lineRule="auto"/>
        <w:ind w:firstLine="567"/>
        <w:jc w:val="both"/>
        <w:rPr>
          <w:snapToGrid w:val="0"/>
        </w:rPr>
      </w:pPr>
      <w:r w:rsidRPr="007B6B84">
        <w:rPr>
          <w:snapToGrid w:val="0"/>
        </w:rPr>
        <w:t>A modelagem se baseou em funções de transferência individuais de primeira ordem, representando apenas a dinâmica predominante de cada atuador. Entretanto, o sistema real é mecanicamente acoplado, e o esforço necessário para mover um pistão depende da posição e do esforço dos demais. Essa interação não é capturada no modelo.</w:t>
      </w:r>
    </w:p>
    <w:p w14:paraId="6A74B1E6" w14:textId="1B2C8AF1" w:rsidR="00D0091B" w:rsidRPr="007B6B84" w:rsidRDefault="00D0091B" w:rsidP="0060708F">
      <w:pPr>
        <w:pStyle w:val="subsub"/>
        <w:numPr>
          <w:ilvl w:val="3"/>
          <w:numId w:val="35"/>
        </w:numPr>
        <w:ind w:hanging="1161"/>
        <w:rPr>
          <w:noProof w:val="0"/>
          <w:lang w:val="pt-BR"/>
        </w:rPr>
      </w:pPr>
      <w:bookmarkStart w:id="1286" w:name="_Toc215453062"/>
      <w:r w:rsidRPr="007B6B84">
        <w:rPr>
          <w:noProof w:val="0"/>
          <w:lang w:val="pt-BR"/>
        </w:rPr>
        <w:lastRenderedPageBreak/>
        <w:t>Influência da Gravidade e Assimetria entre Subida e Descida</w:t>
      </w:r>
      <w:bookmarkEnd w:id="1286"/>
    </w:p>
    <w:p w14:paraId="5A93DC77" w14:textId="32345B58" w:rsidR="00D0091B" w:rsidRPr="007B6B84" w:rsidRDefault="00D0091B" w:rsidP="00D0091B">
      <w:pPr>
        <w:spacing w:after="160" w:line="360" w:lineRule="auto"/>
        <w:ind w:firstLine="567"/>
        <w:jc w:val="both"/>
        <w:rPr>
          <w:snapToGrid w:val="0"/>
        </w:rPr>
      </w:pPr>
      <w:r w:rsidRPr="007B6B84">
        <w:rPr>
          <w:snapToGrid w:val="0"/>
        </w:rPr>
        <w:t>Foi observado que subir e descer o pistão requerem esforços distintos, devido à influência da gravidade e das inclinações da plataforma. O ideal seria projetar duas malhas distintas (subida e descida), com ganhos específicos para compensar essas diferenças. Como este trabalho utilizou apenas um conjunto de ganhos PI, o controle operou com compensações simplificadas.</w:t>
      </w:r>
    </w:p>
    <w:p w14:paraId="19D9C7AF" w14:textId="4B493405" w:rsidR="00D0091B" w:rsidRPr="007B6B84" w:rsidRDefault="00D0091B" w:rsidP="0060708F">
      <w:pPr>
        <w:pStyle w:val="subsub"/>
        <w:numPr>
          <w:ilvl w:val="3"/>
          <w:numId w:val="35"/>
        </w:numPr>
        <w:ind w:hanging="1161"/>
        <w:rPr>
          <w:noProof w:val="0"/>
          <w:lang w:val="pt-BR"/>
        </w:rPr>
      </w:pPr>
      <w:bookmarkStart w:id="1287" w:name="_Toc215453063"/>
      <w:r w:rsidRPr="007B6B84">
        <w:rPr>
          <w:noProof w:val="0"/>
          <w:lang w:val="pt-BR"/>
        </w:rPr>
        <w:t>Controle PI em Sistema Não Linear e Acoplado</w:t>
      </w:r>
      <w:bookmarkEnd w:id="1287"/>
    </w:p>
    <w:p w14:paraId="714F4B55" w14:textId="41C33D88" w:rsidR="00D0091B" w:rsidRPr="007B6B84" w:rsidRDefault="00D0091B" w:rsidP="00D0091B">
      <w:pPr>
        <w:spacing w:after="160" w:line="360" w:lineRule="auto"/>
        <w:ind w:firstLine="567"/>
        <w:jc w:val="both"/>
        <w:rPr>
          <w:snapToGrid w:val="0"/>
        </w:rPr>
      </w:pPr>
      <w:r w:rsidRPr="007B6B84">
        <w:rPr>
          <w:snapToGrid w:val="0"/>
        </w:rPr>
        <w:t>O controlador PI se mostrou funcional e garantiu sincronização aceitável entre os pistões na maior parte dos casos, porém sua estrutura linear não compensa satisfatoriamente:</w:t>
      </w:r>
    </w:p>
    <w:p w14:paraId="0A09F63E"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t>atrito estático e histerese,</w:t>
      </w:r>
    </w:p>
    <w:p w14:paraId="3B384D77"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t>zonas mortas variáveis,</w:t>
      </w:r>
    </w:p>
    <w:p w14:paraId="7A0096C2"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t>saturações assimétricas,</w:t>
      </w:r>
    </w:p>
    <w:p w14:paraId="03A48A17"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t>esforços dependentes da pose,</w:t>
      </w:r>
    </w:p>
    <w:p w14:paraId="5A524056"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t>acoplamento mecânico entre atuadores.</w:t>
      </w:r>
    </w:p>
    <w:p w14:paraId="2E0548F6" w14:textId="2F9B6DB9" w:rsidR="00D0091B" w:rsidRPr="007B6B84" w:rsidRDefault="00D0091B" w:rsidP="00D0091B">
      <w:pPr>
        <w:spacing w:after="160" w:line="360" w:lineRule="auto"/>
        <w:ind w:firstLine="567"/>
        <w:jc w:val="both"/>
        <w:rPr>
          <w:snapToGrid w:val="0"/>
        </w:rPr>
      </w:pPr>
      <w:r w:rsidRPr="007B6B84">
        <w:rPr>
          <w:snapToGrid w:val="0"/>
        </w:rPr>
        <w:t>Métodos mais robustos, como controle multivariável, MPC</w:t>
      </w:r>
      <w:r w:rsidR="0060708F" w:rsidRPr="007B6B84">
        <w:rPr>
          <w:snapToGrid w:val="0"/>
        </w:rPr>
        <w:t xml:space="preserve"> (</w:t>
      </w:r>
      <w:r w:rsidR="0060708F" w:rsidRPr="007B6B84">
        <w:rPr>
          <w:i/>
          <w:iCs/>
          <w:snapToGrid w:val="0"/>
        </w:rPr>
        <w:t xml:space="preserve">Model </w:t>
      </w:r>
      <w:proofErr w:type="spellStart"/>
      <w:r w:rsidR="0060708F" w:rsidRPr="007B6B84">
        <w:rPr>
          <w:i/>
          <w:iCs/>
          <w:snapToGrid w:val="0"/>
        </w:rPr>
        <w:t>Predictive</w:t>
      </w:r>
      <w:proofErr w:type="spellEnd"/>
      <w:r w:rsidR="0060708F" w:rsidRPr="007B6B84">
        <w:rPr>
          <w:i/>
          <w:iCs/>
          <w:snapToGrid w:val="0"/>
        </w:rPr>
        <w:t xml:space="preserve"> </w:t>
      </w:r>
      <w:proofErr w:type="spellStart"/>
      <w:r w:rsidR="0060708F" w:rsidRPr="007B6B84">
        <w:rPr>
          <w:i/>
          <w:iCs/>
          <w:snapToGrid w:val="0"/>
        </w:rPr>
        <w:t>Control</w:t>
      </w:r>
      <w:proofErr w:type="spellEnd"/>
      <w:r w:rsidR="008217F0" w:rsidRPr="007B6B84">
        <w:rPr>
          <w:snapToGrid w:val="0"/>
        </w:rPr>
        <w:t>), estratégias</w:t>
      </w:r>
      <w:r w:rsidRPr="007B6B84">
        <w:rPr>
          <w:snapToGrid w:val="0"/>
        </w:rPr>
        <w:t xml:space="preserve"> não lineares</w:t>
      </w:r>
      <w:r w:rsidR="0060708F" w:rsidRPr="007B6B84">
        <w:rPr>
          <w:snapToGrid w:val="0"/>
        </w:rPr>
        <w:t xml:space="preserve"> e controle por inteligência </w:t>
      </w:r>
      <w:proofErr w:type="spellStart"/>
      <w:r w:rsidR="0060708F" w:rsidRPr="007B6B84">
        <w:rPr>
          <w:snapToGrid w:val="0"/>
        </w:rPr>
        <w:t>artificail</w:t>
      </w:r>
      <w:proofErr w:type="spellEnd"/>
      <w:r w:rsidRPr="007B6B84">
        <w:rPr>
          <w:snapToGrid w:val="0"/>
        </w:rPr>
        <w:t xml:space="preserve"> seriam mais adequados, mas estão além do escopo deste trabalho.</w:t>
      </w:r>
    </w:p>
    <w:p w14:paraId="5C5F2F0F" w14:textId="4A9107B9" w:rsidR="00D0091B" w:rsidRPr="007B6B84" w:rsidRDefault="00D0091B" w:rsidP="0060708F">
      <w:pPr>
        <w:pStyle w:val="subsub"/>
        <w:rPr>
          <w:noProof w:val="0"/>
          <w:lang w:val="pt-BR"/>
        </w:rPr>
      </w:pPr>
      <w:bookmarkStart w:id="1288" w:name="_Toc215453064"/>
      <w:r w:rsidRPr="007B6B84">
        <w:rPr>
          <w:noProof w:val="0"/>
          <w:lang w:val="pt-BR"/>
        </w:rPr>
        <w:t>Limitações nos Testes Experimentais</w:t>
      </w:r>
      <w:bookmarkEnd w:id="1288"/>
    </w:p>
    <w:p w14:paraId="12A61D16" w14:textId="6DE17A6F" w:rsidR="00D0091B" w:rsidRPr="007B6B84" w:rsidRDefault="00D0091B" w:rsidP="00D0091B">
      <w:pPr>
        <w:spacing w:after="160" w:line="360" w:lineRule="auto"/>
        <w:ind w:firstLine="567"/>
        <w:jc w:val="both"/>
        <w:rPr>
          <w:snapToGrid w:val="0"/>
        </w:rPr>
      </w:pPr>
      <w:r w:rsidRPr="007B6B84">
        <w:rPr>
          <w:snapToGrid w:val="0"/>
        </w:rPr>
        <w:t>O sistema não foi testado sob carga adicionada, ciclos longos de operação, perturbações externas ou condições adversas. Dessa forma, a robustez e o comportamento de longo prazo permanecem desconhecidos.</w:t>
      </w:r>
    </w:p>
    <w:p w14:paraId="0D4D06EA" w14:textId="1913A4BE" w:rsidR="00D0091B" w:rsidRPr="007B6B84" w:rsidRDefault="00D0091B" w:rsidP="0060708F">
      <w:pPr>
        <w:pStyle w:val="subsub"/>
        <w:rPr>
          <w:noProof w:val="0"/>
          <w:lang w:val="pt-BR"/>
        </w:rPr>
      </w:pPr>
      <w:bookmarkStart w:id="1289" w:name="_Toc215453065"/>
      <w:r w:rsidRPr="007B6B84">
        <w:rPr>
          <w:noProof w:val="0"/>
          <w:lang w:val="pt-BR"/>
        </w:rPr>
        <w:t>Limitações na Integração com FlightGear</w:t>
      </w:r>
      <w:bookmarkEnd w:id="1289"/>
    </w:p>
    <w:p w14:paraId="3B310450" w14:textId="53205140" w:rsidR="00D0091B" w:rsidRPr="007B6B84" w:rsidRDefault="00D0091B" w:rsidP="00D0091B">
      <w:pPr>
        <w:spacing w:after="160" w:line="360" w:lineRule="auto"/>
        <w:ind w:firstLine="567"/>
        <w:jc w:val="both"/>
        <w:rPr>
          <w:snapToGrid w:val="0"/>
        </w:rPr>
      </w:pPr>
      <w:r w:rsidRPr="007B6B84">
        <w:rPr>
          <w:snapToGrid w:val="0"/>
        </w:rPr>
        <w:t xml:space="preserve">A integração cobre apenas </w:t>
      </w:r>
      <w:proofErr w:type="spellStart"/>
      <w:r w:rsidRPr="007B6B84">
        <w:rPr>
          <w:snapToGrid w:val="0"/>
        </w:rPr>
        <w:t>Roll</w:t>
      </w:r>
      <w:proofErr w:type="spellEnd"/>
      <w:r w:rsidRPr="007B6B84">
        <w:rPr>
          <w:snapToGrid w:val="0"/>
        </w:rPr>
        <w:t xml:space="preserve"> e </w:t>
      </w:r>
      <w:proofErr w:type="spellStart"/>
      <w:r w:rsidRPr="007B6B84">
        <w:rPr>
          <w:snapToGrid w:val="0"/>
        </w:rPr>
        <w:t>Pitch</w:t>
      </w:r>
      <w:proofErr w:type="spellEnd"/>
      <w:r w:rsidRPr="007B6B84">
        <w:rPr>
          <w:snapToGrid w:val="0"/>
        </w:rPr>
        <w:t xml:space="preserve">, com movimentos reduzidos, sem algoritmos de </w:t>
      </w:r>
      <w:proofErr w:type="spellStart"/>
      <w:r w:rsidRPr="007B6B84">
        <w:rPr>
          <w:snapToGrid w:val="0"/>
        </w:rPr>
        <w:t>washout</w:t>
      </w:r>
      <w:proofErr w:type="spellEnd"/>
      <w:r w:rsidRPr="007B6B84">
        <w:rPr>
          <w:snapToGrid w:val="0"/>
        </w:rPr>
        <w:t>, sem reprodução de movimentos 6-DOF e sem retroalimentação de forças. Assim, o sistema opera apenas como demonstrador de conceitos, e não como plataforma completa de simulação.</w:t>
      </w:r>
    </w:p>
    <w:p w14:paraId="5C2872E0" w14:textId="0F1A76F2" w:rsidR="0060708F" w:rsidRPr="007B6B84" w:rsidRDefault="0060708F" w:rsidP="0060708F">
      <w:pPr>
        <w:pStyle w:val="sub"/>
        <w:rPr>
          <w:noProof w:val="0"/>
          <w:snapToGrid w:val="0"/>
          <w:lang w:val="pt-BR"/>
        </w:rPr>
      </w:pPr>
      <w:bookmarkStart w:id="1290" w:name="_Toc215453066"/>
      <w:r w:rsidRPr="007B6B84">
        <w:rPr>
          <w:noProof w:val="0"/>
          <w:snapToGrid w:val="0"/>
          <w:lang w:val="pt-BR"/>
        </w:rPr>
        <w:t>Trabalhos Futuros</w:t>
      </w:r>
      <w:bookmarkEnd w:id="1290"/>
    </w:p>
    <w:p w14:paraId="2F53A85E" w14:textId="77777777" w:rsidR="003465C7" w:rsidRPr="007B6B84" w:rsidRDefault="0060708F" w:rsidP="003465C7">
      <w:pPr>
        <w:spacing w:after="160" w:line="360" w:lineRule="auto"/>
        <w:ind w:firstLine="567"/>
        <w:jc w:val="both"/>
      </w:pPr>
      <w:r w:rsidRPr="007B6B84">
        <w:rPr>
          <w:snapToGrid w:val="0"/>
        </w:rPr>
        <w:t>Com base nos resultados obtidos e nas limitações identificadas ao longo deste trabalho, diversas oportunidades de continuidade e aprimoramento surgem para pesquisas futuras envolvendo a plataforma de Stewart.</w:t>
      </w:r>
      <w:r w:rsidR="003465C7" w:rsidRPr="007B6B84">
        <w:t xml:space="preserve"> </w:t>
      </w:r>
    </w:p>
    <w:p w14:paraId="72DFE083" w14:textId="2744EB71" w:rsidR="003465C7" w:rsidRPr="007B6B84" w:rsidRDefault="003465C7" w:rsidP="003465C7">
      <w:pPr>
        <w:spacing w:after="160" w:line="360" w:lineRule="auto"/>
        <w:ind w:firstLine="567"/>
        <w:jc w:val="both"/>
        <w:rPr>
          <w:snapToGrid w:val="0"/>
        </w:rPr>
      </w:pPr>
      <w:r w:rsidRPr="007B6B84">
        <w:rPr>
          <w:snapToGrid w:val="0"/>
        </w:rPr>
        <w:lastRenderedPageBreak/>
        <w:t xml:space="preserve">No âmbito mecânico, uma das melhorias relevantes consiste na substituição das juntas de </w:t>
      </w:r>
      <w:proofErr w:type="spellStart"/>
      <w:r w:rsidRPr="007B6B84">
        <w:rPr>
          <w:snapToGrid w:val="0"/>
        </w:rPr>
        <w:t>Kardan</w:t>
      </w:r>
      <w:proofErr w:type="spellEnd"/>
      <w:r w:rsidRPr="007B6B84">
        <w:rPr>
          <w:snapToGrid w:val="0"/>
        </w:rPr>
        <w:t xml:space="preserve"> impressas em 3D por peças usinadas em alumínio ou polímeros técnicos. A impressão 3D foi adequada para prototipagem e reposição emergencial, porém apresenta limitações estruturais que impactam a rigidez e a vida útil das articulações. Juntas usinadas forneceriam maior resistência mecânica, menor folga e melhor repetibilidade do movimento, contribuindo diretamente para uma operação mais estável e previsível. Além disso, recomenda-se a realização de um estudo sobre os limites geométricos da Plataforma, como ângulos máximos, deslocamentos admissíveis e zonas de colisão, uma vez que, devido à ausência desses dados no início do projeto, todas as funcionalidades do software foram limitadas empiricamente. Os pistões, por exemplo, foram restringidos a um curso de 180 mm, embora possam atingir até 250 mm, e os ângulos de operação foram limitados de forma conservadora entre ±8°, ±10° e ±15°, dependendo do modo de operação. A determinação formal desses limites permitiria expandir o espaço de trabalho de forma segura e bem fundamentada. Também é relevante a adoção de um plano de manutenção mecânica, em especial no que se refere à lubrificação dos pistões, visto que diferenças de atrito resultaram em comportamentos assimétricos, obrigando alguns atuadores a exigirem níveis muito maiores de PWM para iniciar o movimento.</w:t>
      </w:r>
    </w:p>
    <w:p w14:paraId="11B4FA7D" w14:textId="670278AB" w:rsidR="003465C7" w:rsidRPr="007B6B84" w:rsidRDefault="003465C7" w:rsidP="003465C7">
      <w:pPr>
        <w:spacing w:after="160" w:line="360" w:lineRule="auto"/>
        <w:ind w:firstLine="567"/>
        <w:jc w:val="both"/>
        <w:rPr>
          <w:snapToGrid w:val="0"/>
        </w:rPr>
      </w:pPr>
      <w:r w:rsidRPr="007B6B84">
        <w:rPr>
          <w:snapToGrid w:val="0"/>
        </w:rPr>
        <w:t>Do ponto de vista da eletrônica e da sensorização, há espaço para aperfeiçoamentos importantes, como a substituição dos sensores resistivos de posição por sensores absolutos, encoders magnéticos ou outras tecnologias que ofereçam maior linearidade e repetibilidade. Além disso, a adição de sensores de força nos elos, permitiria a implementação de controle baseado em forças, impedância ou admitância, o que aproximaria a plataforma de aplicações mais avançadas em simulação e interação física.</w:t>
      </w:r>
    </w:p>
    <w:p w14:paraId="66FA5710" w14:textId="3AD82EE7" w:rsidR="003465C7" w:rsidRPr="007B6B84" w:rsidRDefault="003465C7" w:rsidP="003465C7">
      <w:pPr>
        <w:spacing w:after="160" w:line="360" w:lineRule="auto"/>
        <w:ind w:firstLine="567"/>
        <w:jc w:val="both"/>
        <w:rPr>
          <w:snapToGrid w:val="0"/>
        </w:rPr>
      </w:pPr>
      <w:r w:rsidRPr="007B6B84">
        <w:rPr>
          <w:snapToGrid w:val="0"/>
        </w:rPr>
        <w:t xml:space="preserve">Em relação ao controle, o controlador PI implementado demonstrou boa estabilidade e sincronização, mas é limitado diante das não linearidades inerentes ao sistema, incluindo atrito estático, zonas mortas, histerese e principalmente o acoplamento cinemático entre os atuadores, que faz com que o esforço necessário para mover um pistão dependa da posição dos demais. Dessa forma, técnicas mais robustas poderiam ser investigadas, como controle multivariável (MIMO), controle preditivo por modelo (MPC), controle não linear ou estratégias </w:t>
      </w:r>
      <w:proofErr w:type="spellStart"/>
      <w:r w:rsidRPr="007B6B84">
        <w:rPr>
          <w:snapToGrid w:val="0"/>
        </w:rPr>
        <w:t>fuzzy</w:t>
      </w:r>
      <w:proofErr w:type="spellEnd"/>
      <w:r w:rsidRPr="007B6B84">
        <w:rPr>
          <w:snapToGrid w:val="0"/>
        </w:rPr>
        <w:t>. Essas abordagens oferecem maior aderência ao comportamento real de plataformas paralelas e possuem mecanismos internos para lidar com saturações, restrições, acoplamentos e perturbações. Além disso, há espaço para métodos baseados em inteligência artificial, como redes neurais aplicadas à compensação de atrito, algoritmos neuro-</w:t>
      </w:r>
      <w:proofErr w:type="spellStart"/>
      <w:r w:rsidRPr="007B6B84">
        <w:rPr>
          <w:snapToGrid w:val="0"/>
        </w:rPr>
        <w:t>fuzzy</w:t>
      </w:r>
      <w:proofErr w:type="spellEnd"/>
      <w:r w:rsidRPr="007B6B84">
        <w:rPr>
          <w:snapToGrid w:val="0"/>
        </w:rPr>
        <w:t xml:space="preserve"> ou aprendizado por </w:t>
      </w:r>
      <w:r w:rsidRPr="007B6B84">
        <w:rPr>
          <w:snapToGrid w:val="0"/>
        </w:rPr>
        <w:lastRenderedPageBreak/>
        <w:t>reforço, permitindo que o controlador aprenda padrões de comportamento e otimize o desempenho em tempo real.</w:t>
      </w:r>
    </w:p>
    <w:p w14:paraId="4C0085BD" w14:textId="594E5194" w:rsidR="003465C7" w:rsidRPr="007B6B84" w:rsidRDefault="003465C7" w:rsidP="003465C7">
      <w:pPr>
        <w:spacing w:after="160" w:line="360" w:lineRule="auto"/>
        <w:ind w:firstLine="567"/>
        <w:jc w:val="both"/>
        <w:rPr>
          <w:snapToGrid w:val="0"/>
        </w:rPr>
      </w:pPr>
      <w:r w:rsidRPr="007B6B84">
        <w:rPr>
          <w:snapToGrid w:val="0"/>
        </w:rPr>
        <w:t xml:space="preserve">Em termos de interface e arquitetura de software, a plataforma também pode ser expandida para realizar controle baseado em IMU de forma completa, permitindo estabilização ativa da estrutura. Podem ser adicionadas novos padrões de rotinas de movimentos e implementado um gráfico otimizado para comparar as curvas de </w:t>
      </w:r>
      <w:proofErr w:type="spellStart"/>
      <w:r w:rsidRPr="007B6B84">
        <w:rPr>
          <w:snapToGrid w:val="0"/>
        </w:rPr>
        <w:t>setpoint</w:t>
      </w:r>
      <w:proofErr w:type="spellEnd"/>
      <w:r w:rsidRPr="007B6B84">
        <w:rPr>
          <w:snapToGrid w:val="0"/>
        </w:rPr>
        <w:t xml:space="preserve"> dos movimentos como os dados reais da plataforma. Além disso, futuramente, a comunicação entre o backend e o ESP32-S3 pode ser migrada para Wi-Fi ou Ethernet, possibilitando operação remota.</w:t>
      </w:r>
    </w:p>
    <w:p w14:paraId="4B17940D" w14:textId="611DF20B" w:rsidR="003465C7" w:rsidRPr="007B6B84" w:rsidRDefault="003465C7" w:rsidP="003465C7">
      <w:pPr>
        <w:spacing w:after="160" w:line="360" w:lineRule="auto"/>
        <w:ind w:firstLine="567"/>
        <w:jc w:val="both"/>
        <w:rPr>
          <w:snapToGrid w:val="0"/>
        </w:rPr>
      </w:pPr>
      <w:r w:rsidRPr="007B6B84">
        <w:rPr>
          <w:snapToGrid w:val="0"/>
        </w:rPr>
        <w:t xml:space="preserve">Finalmente, destaca-se o potencial da integração com simuladores de voo. A implementação atual já utiliza dados de </w:t>
      </w:r>
      <w:proofErr w:type="spellStart"/>
      <w:r w:rsidRPr="007B6B84">
        <w:rPr>
          <w:i/>
          <w:iCs/>
          <w:snapToGrid w:val="0"/>
        </w:rPr>
        <w:t>Roll</w:t>
      </w:r>
      <w:proofErr w:type="spellEnd"/>
      <w:r w:rsidRPr="007B6B84">
        <w:rPr>
          <w:snapToGrid w:val="0"/>
        </w:rPr>
        <w:t xml:space="preserve"> e </w:t>
      </w:r>
      <w:proofErr w:type="spellStart"/>
      <w:r w:rsidRPr="007B6B84">
        <w:rPr>
          <w:i/>
          <w:iCs/>
          <w:snapToGrid w:val="0"/>
        </w:rPr>
        <w:t>Pitch</w:t>
      </w:r>
      <w:proofErr w:type="spellEnd"/>
      <w:r w:rsidRPr="007B6B84">
        <w:rPr>
          <w:snapToGrid w:val="0"/>
        </w:rPr>
        <w:t xml:space="preserve"> provenientes do </w:t>
      </w:r>
      <w:proofErr w:type="spellStart"/>
      <w:r w:rsidRPr="007B6B84">
        <w:rPr>
          <w:snapToGrid w:val="0"/>
        </w:rPr>
        <w:t>FlightGear</w:t>
      </w:r>
      <w:proofErr w:type="spellEnd"/>
      <w:r w:rsidRPr="007B6B84">
        <w:rPr>
          <w:snapToGrid w:val="0"/>
        </w:rPr>
        <w:t xml:space="preserve">, mas a plataforma pode ser expandida para comportar </w:t>
      </w:r>
      <w:proofErr w:type="spellStart"/>
      <w:r w:rsidRPr="007B6B84">
        <w:rPr>
          <w:snapToGrid w:val="0"/>
        </w:rPr>
        <w:t>translados</w:t>
      </w:r>
      <w:proofErr w:type="spellEnd"/>
      <w:r w:rsidRPr="007B6B84">
        <w:rPr>
          <w:snapToGrid w:val="0"/>
        </w:rPr>
        <w:t xml:space="preserve"> completos, simulação de turbulências, movimentos coordenados e implementação de algoritmos de </w:t>
      </w:r>
      <w:proofErr w:type="spellStart"/>
      <w:r w:rsidRPr="007B6B84">
        <w:rPr>
          <w:i/>
          <w:iCs/>
          <w:snapToGrid w:val="0"/>
        </w:rPr>
        <w:t>washout</w:t>
      </w:r>
      <w:proofErr w:type="spellEnd"/>
      <w:r w:rsidRPr="007B6B84">
        <w:rPr>
          <w:snapToGrid w:val="0"/>
        </w:rPr>
        <w:t xml:space="preserve">, técnica essencial em plataformas de </w:t>
      </w:r>
      <w:proofErr w:type="spellStart"/>
      <w:r w:rsidRPr="007B6B84">
        <w:rPr>
          <w:i/>
          <w:iCs/>
          <w:snapToGrid w:val="0"/>
        </w:rPr>
        <w:t>motion</w:t>
      </w:r>
      <w:proofErr w:type="spellEnd"/>
      <w:r w:rsidRPr="007B6B84">
        <w:rPr>
          <w:i/>
          <w:iCs/>
          <w:snapToGrid w:val="0"/>
        </w:rPr>
        <w:t xml:space="preserve"> </w:t>
      </w:r>
      <w:proofErr w:type="spellStart"/>
      <w:r w:rsidRPr="007B6B84">
        <w:rPr>
          <w:i/>
          <w:iCs/>
          <w:snapToGrid w:val="0"/>
        </w:rPr>
        <w:t>cueing</w:t>
      </w:r>
      <w:proofErr w:type="spellEnd"/>
      <w:r w:rsidRPr="007B6B84">
        <w:rPr>
          <w:snapToGrid w:val="0"/>
        </w:rPr>
        <w:t xml:space="preserve"> que cria a sensação contínua de aceleração ao mesmo tempo em que mantém a estrutura dentro de seus limites mecânicos. A integração com outros simuladores, como X-Plane ou Microsoft </w:t>
      </w:r>
      <w:proofErr w:type="spellStart"/>
      <w:r w:rsidRPr="007B6B84">
        <w:rPr>
          <w:snapToGrid w:val="0"/>
        </w:rPr>
        <w:t>Flight</w:t>
      </w:r>
      <w:proofErr w:type="spellEnd"/>
      <w:r w:rsidRPr="007B6B84">
        <w:rPr>
          <w:snapToGrid w:val="0"/>
        </w:rPr>
        <w:t xml:space="preserve"> Simulator, também constitui um caminho de evolução.</w:t>
      </w:r>
    </w:p>
    <w:p w14:paraId="4DC9AD95" w14:textId="440079ED" w:rsidR="0060708F" w:rsidRPr="007B6B84" w:rsidRDefault="003465C7" w:rsidP="003465C7">
      <w:pPr>
        <w:spacing w:after="160" w:line="360" w:lineRule="auto"/>
        <w:ind w:firstLine="567"/>
        <w:jc w:val="both"/>
        <w:rPr>
          <w:snapToGrid w:val="0"/>
        </w:rPr>
      </w:pPr>
      <w:r w:rsidRPr="007B6B84">
        <w:rPr>
          <w:snapToGrid w:val="0"/>
        </w:rPr>
        <w:t>Em síntese, a plataforma construída demonstra potencial para estudos acadêmicos e aplicações práticas, e os trabalhos futuros aqui apresentados representam oportunidades de evolução para transformar o protótipo atual em um sistema ainda mais completo, preciso e robusto.</w:t>
      </w:r>
    </w:p>
    <w:p w14:paraId="2C550384" w14:textId="1EBF5DA6" w:rsidR="0086035D" w:rsidRPr="007B6B84" w:rsidRDefault="00FF075F" w:rsidP="007A6AC4">
      <w:pPr>
        <w:pStyle w:val="Ttulo1"/>
        <w:numPr>
          <w:ilvl w:val="0"/>
          <w:numId w:val="0"/>
        </w:numPr>
        <w:jc w:val="center"/>
        <w:rPr>
          <w:sz w:val="24"/>
          <w:szCs w:val="24"/>
        </w:rPr>
      </w:pPr>
      <w:bookmarkStart w:id="1291" w:name="_Toc214231469"/>
      <w:commentRangeStart w:id="1292"/>
      <w:commentRangeStart w:id="1293"/>
      <w:r w:rsidRPr="007B6B84">
        <w:rPr>
          <w:rFonts w:ascii="Times New Roman" w:hAnsi="Times New Roman" w:cs="Times New Roman"/>
          <w:sz w:val="24"/>
          <w:szCs w:val="24"/>
        </w:rPr>
        <w:t>REFERÊNCIAS</w:t>
      </w:r>
      <w:bookmarkEnd w:id="1291"/>
      <w:commentRangeEnd w:id="1292"/>
      <w:r w:rsidR="00BD26F2" w:rsidRPr="007B6B84">
        <w:rPr>
          <w:rStyle w:val="Refdecomentrio"/>
          <w:rFonts w:ascii="Times New Roman" w:hAnsi="Times New Roman" w:cs="Times New Roman"/>
          <w:b w:val="0"/>
          <w:bCs w:val="0"/>
          <w:kern w:val="0"/>
        </w:rPr>
        <w:commentReference w:id="1292"/>
      </w:r>
      <w:commentRangeEnd w:id="1293"/>
      <w:r w:rsidR="009B0D21" w:rsidRPr="007B6B84">
        <w:rPr>
          <w:rStyle w:val="Refdecomentrio"/>
          <w:rFonts w:ascii="Times New Roman" w:hAnsi="Times New Roman" w:cs="Times New Roman"/>
          <w:b w:val="0"/>
          <w:bCs w:val="0"/>
          <w:kern w:val="0"/>
        </w:rPr>
        <w:commentReference w:id="1293"/>
      </w:r>
    </w:p>
    <w:p w14:paraId="0EF34383" w14:textId="77777777" w:rsidR="004659F3" w:rsidRPr="007B6B84" w:rsidRDefault="004659F3" w:rsidP="004A72EB">
      <w:pPr>
        <w:contextualSpacing/>
        <w:jc w:val="both"/>
      </w:pPr>
    </w:p>
    <w:p w14:paraId="1106D31C" w14:textId="77777777" w:rsidR="00AF1991" w:rsidRPr="007B6B84" w:rsidRDefault="00AF1991" w:rsidP="00AF1991">
      <w:pPr>
        <w:autoSpaceDE w:val="0"/>
        <w:autoSpaceDN w:val="0"/>
        <w:adjustRightInd w:val="0"/>
        <w:spacing w:line="360" w:lineRule="auto"/>
        <w:jc w:val="both"/>
      </w:pPr>
      <w:r w:rsidRPr="007B6B84">
        <w:t xml:space="preserve">ALVARELLOS, A.; FIGUERO, A.; CARRO, H.; COSTAS, R.; SANDE, J.; GUERRA, A.; PEÑA, E.; RABUÑAL, J. </w:t>
      </w:r>
      <w:r w:rsidRPr="007B6B84">
        <w:rPr>
          <w:b/>
          <w:bCs/>
        </w:rPr>
        <w:t xml:space="preserve">Machine Learning </w:t>
      </w:r>
      <w:proofErr w:type="spellStart"/>
      <w:r w:rsidRPr="007B6B84">
        <w:rPr>
          <w:b/>
          <w:bCs/>
        </w:rPr>
        <w:t>Based</w:t>
      </w:r>
      <w:proofErr w:type="spellEnd"/>
      <w:r w:rsidRPr="007B6B84">
        <w:rPr>
          <w:b/>
          <w:bCs/>
        </w:rPr>
        <w:t xml:space="preserve"> </w:t>
      </w:r>
      <w:proofErr w:type="spellStart"/>
      <w:r w:rsidRPr="007B6B84">
        <w:rPr>
          <w:b/>
          <w:bCs/>
        </w:rPr>
        <w:t>Moored</w:t>
      </w:r>
      <w:proofErr w:type="spellEnd"/>
      <w:r w:rsidRPr="007B6B84">
        <w:rPr>
          <w:b/>
          <w:bCs/>
        </w:rPr>
        <w:t xml:space="preserve"> </w:t>
      </w:r>
      <w:proofErr w:type="spellStart"/>
      <w:r w:rsidRPr="007B6B84">
        <w:rPr>
          <w:b/>
          <w:bCs/>
        </w:rPr>
        <w:t>Ship</w:t>
      </w:r>
      <w:proofErr w:type="spellEnd"/>
      <w:r w:rsidRPr="007B6B84">
        <w:rPr>
          <w:b/>
          <w:bCs/>
        </w:rPr>
        <w:t xml:space="preserve"> Movement </w:t>
      </w:r>
      <w:proofErr w:type="spellStart"/>
      <w:r w:rsidRPr="007B6B84">
        <w:rPr>
          <w:b/>
          <w:bCs/>
        </w:rPr>
        <w:t>Prediction</w:t>
      </w:r>
      <w:proofErr w:type="spellEnd"/>
      <w:r w:rsidRPr="007B6B84">
        <w:t xml:space="preserve">. J. Mar. </w:t>
      </w:r>
      <w:proofErr w:type="spellStart"/>
      <w:r w:rsidRPr="007B6B84">
        <w:t>Sci</w:t>
      </w:r>
      <w:proofErr w:type="spellEnd"/>
      <w:r w:rsidRPr="007B6B84">
        <w:t>. Eng. 2021, 9, 800. https://doi.org/ 10.3390/jmse9080800</w:t>
      </w:r>
    </w:p>
    <w:p w14:paraId="451D2AA2" w14:textId="089F8510" w:rsidR="00852BD9" w:rsidRPr="007B6B84" w:rsidRDefault="00852BD9" w:rsidP="00AF1991">
      <w:pPr>
        <w:autoSpaceDE w:val="0"/>
        <w:autoSpaceDN w:val="0"/>
        <w:adjustRightInd w:val="0"/>
        <w:spacing w:line="360" w:lineRule="auto"/>
        <w:jc w:val="both"/>
      </w:pPr>
      <w:r w:rsidRPr="007B6B84">
        <w:t xml:space="preserve">ÅSTRÖM, Karl J.; HÄGGLUND, Tore. </w:t>
      </w:r>
      <w:r w:rsidRPr="007B6B84">
        <w:rPr>
          <w:b/>
          <w:bCs/>
        </w:rPr>
        <w:t xml:space="preserve">PID </w:t>
      </w:r>
      <w:proofErr w:type="spellStart"/>
      <w:r w:rsidRPr="007B6B84">
        <w:rPr>
          <w:b/>
          <w:bCs/>
        </w:rPr>
        <w:t>Controllers</w:t>
      </w:r>
      <w:proofErr w:type="spellEnd"/>
      <w:r w:rsidRPr="007B6B84">
        <w:t xml:space="preserve">. 2nd ed. </w:t>
      </w:r>
      <w:proofErr w:type="spellStart"/>
      <w:r w:rsidRPr="007B6B84">
        <w:t>Research</w:t>
      </w:r>
      <w:proofErr w:type="spellEnd"/>
      <w:r w:rsidRPr="007B6B84">
        <w:t xml:space="preserve"> </w:t>
      </w:r>
      <w:proofErr w:type="spellStart"/>
      <w:r w:rsidRPr="007B6B84">
        <w:t>Triangle</w:t>
      </w:r>
      <w:proofErr w:type="spellEnd"/>
      <w:r w:rsidRPr="007B6B84">
        <w:t xml:space="preserve"> Park: </w:t>
      </w:r>
      <w:proofErr w:type="spellStart"/>
      <w:r w:rsidRPr="007B6B84">
        <w:t>Instrument</w:t>
      </w:r>
      <w:proofErr w:type="spellEnd"/>
      <w:r w:rsidRPr="007B6B84">
        <w:t xml:space="preserve"> Society </w:t>
      </w:r>
      <w:proofErr w:type="spellStart"/>
      <w:r w:rsidRPr="007B6B84">
        <w:t>of</w:t>
      </w:r>
      <w:proofErr w:type="spellEnd"/>
      <w:r w:rsidRPr="007B6B84">
        <w:t xml:space="preserve"> </w:t>
      </w:r>
      <w:proofErr w:type="spellStart"/>
      <w:r w:rsidRPr="007B6B84">
        <w:t>America</w:t>
      </w:r>
      <w:proofErr w:type="spellEnd"/>
      <w:r w:rsidRPr="007B6B84">
        <w:t>, 1995.</w:t>
      </w:r>
    </w:p>
    <w:p w14:paraId="4DDDA36D" w14:textId="2C94FED1" w:rsidR="00AF1991" w:rsidRPr="007B6B84" w:rsidRDefault="00AF1991" w:rsidP="00AF1991">
      <w:pPr>
        <w:autoSpaceDE w:val="0"/>
        <w:autoSpaceDN w:val="0"/>
        <w:adjustRightInd w:val="0"/>
        <w:spacing w:line="360" w:lineRule="auto"/>
        <w:jc w:val="both"/>
      </w:pPr>
      <w:r w:rsidRPr="007B6B84">
        <w:t xml:space="preserve">CAI, </w:t>
      </w:r>
      <w:proofErr w:type="spellStart"/>
      <w:r w:rsidRPr="007B6B84">
        <w:t>Yunfei</w:t>
      </w:r>
      <w:proofErr w:type="spellEnd"/>
      <w:r w:rsidRPr="007B6B84">
        <w:t xml:space="preserve">; ZHENG, </w:t>
      </w:r>
      <w:proofErr w:type="spellStart"/>
      <w:r w:rsidRPr="007B6B84">
        <w:t>Shutao</w:t>
      </w:r>
      <w:proofErr w:type="spellEnd"/>
      <w:r w:rsidRPr="007B6B84">
        <w:t xml:space="preserve">; LIU, </w:t>
      </w:r>
      <w:proofErr w:type="spellStart"/>
      <w:r w:rsidRPr="007B6B84">
        <w:t>Weitian</w:t>
      </w:r>
      <w:proofErr w:type="spellEnd"/>
      <w:r w:rsidRPr="007B6B84">
        <w:t xml:space="preserve">; QU, </w:t>
      </w:r>
      <w:proofErr w:type="spellStart"/>
      <w:r w:rsidRPr="007B6B84">
        <w:t>Zhiyong</w:t>
      </w:r>
      <w:proofErr w:type="spellEnd"/>
      <w:r w:rsidRPr="007B6B84">
        <w:t xml:space="preserve">; HAN, </w:t>
      </w:r>
      <w:proofErr w:type="spellStart"/>
      <w:r w:rsidRPr="007B6B84">
        <w:t>Junwei</w:t>
      </w:r>
      <w:proofErr w:type="spellEnd"/>
      <w:r w:rsidRPr="007B6B84">
        <w:t xml:space="preserve">. </w:t>
      </w:r>
      <w:r w:rsidRPr="007B6B84">
        <w:rPr>
          <w:b/>
          <w:bCs/>
        </w:rPr>
        <w:t xml:space="preserve">Model </w:t>
      </w:r>
      <w:proofErr w:type="spellStart"/>
      <w:r w:rsidRPr="007B6B84">
        <w:rPr>
          <w:b/>
          <w:bCs/>
        </w:rPr>
        <w:t>analysis</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modified</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method</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ship-mounted</w:t>
      </w:r>
      <w:proofErr w:type="spellEnd"/>
      <w:r w:rsidRPr="007B6B84">
        <w:rPr>
          <w:b/>
          <w:bCs/>
        </w:rPr>
        <w:t xml:space="preserve"> Stewart </w:t>
      </w:r>
      <w:proofErr w:type="spellStart"/>
      <w:r w:rsidRPr="007B6B84">
        <w:rPr>
          <w:b/>
          <w:bCs/>
        </w:rPr>
        <w:t>platforms</w:t>
      </w:r>
      <w:proofErr w:type="spellEnd"/>
      <w:r w:rsidRPr="007B6B84">
        <w:rPr>
          <w:b/>
          <w:bCs/>
        </w:rPr>
        <w:t xml:space="preserve"> for </w:t>
      </w:r>
      <w:proofErr w:type="spellStart"/>
      <w:r w:rsidRPr="007B6B84">
        <w:rPr>
          <w:b/>
          <w:bCs/>
        </w:rPr>
        <w:t>wave</w:t>
      </w:r>
      <w:proofErr w:type="spellEnd"/>
      <w:r w:rsidRPr="007B6B84">
        <w:rPr>
          <w:b/>
          <w:bCs/>
        </w:rPr>
        <w:t xml:space="preserve"> </w:t>
      </w:r>
      <w:proofErr w:type="spellStart"/>
      <w:r w:rsidRPr="007B6B84">
        <w:rPr>
          <w:b/>
          <w:bCs/>
        </w:rPr>
        <w:t>compensation</w:t>
      </w:r>
      <w:proofErr w:type="spellEnd"/>
      <w:r w:rsidRPr="007B6B84">
        <w:t>. IEEE Access, 2021</w:t>
      </w:r>
      <w:r w:rsidR="00485526" w:rsidRPr="007B6B84">
        <w:t>.</w:t>
      </w:r>
    </w:p>
    <w:p w14:paraId="5F657A03" w14:textId="5870E59C" w:rsidR="00485526" w:rsidRPr="007B6B84" w:rsidRDefault="00485526" w:rsidP="00AF1991">
      <w:pPr>
        <w:autoSpaceDE w:val="0"/>
        <w:autoSpaceDN w:val="0"/>
        <w:adjustRightInd w:val="0"/>
        <w:spacing w:line="360" w:lineRule="auto"/>
        <w:jc w:val="both"/>
      </w:pPr>
      <w:r w:rsidRPr="007B6B84">
        <w:t xml:space="preserve">CASAS, S; OLANDA, R; DEY, N. </w:t>
      </w:r>
      <w:r w:rsidRPr="007B6B84">
        <w:rPr>
          <w:b/>
          <w:bCs/>
        </w:rPr>
        <w:t xml:space="preserve">Motion </w:t>
      </w:r>
      <w:proofErr w:type="spellStart"/>
      <w:r w:rsidRPr="007B6B84">
        <w:rPr>
          <w:b/>
          <w:bCs/>
        </w:rPr>
        <w:t>cueing</w:t>
      </w:r>
      <w:proofErr w:type="spellEnd"/>
      <w:r w:rsidRPr="007B6B84">
        <w:rPr>
          <w:b/>
          <w:bCs/>
        </w:rPr>
        <w:t xml:space="preserve"> </w:t>
      </w:r>
      <w:proofErr w:type="spellStart"/>
      <w:r w:rsidRPr="007B6B84">
        <w:rPr>
          <w:b/>
          <w:bCs/>
        </w:rPr>
        <w:t>algorithms</w:t>
      </w:r>
      <w:proofErr w:type="spellEnd"/>
      <w:r w:rsidRPr="007B6B84">
        <w:rPr>
          <w:b/>
          <w:bCs/>
        </w:rPr>
        <w:t xml:space="preserve">: a review – </w:t>
      </w:r>
      <w:proofErr w:type="spellStart"/>
      <w:r w:rsidRPr="007B6B84">
        <w:rPr>
          <w:b/>
          <w:bCs/>
        </w:rPr>
        <w:t>algorithms</w:t>
      </w:r>
      <w:proofErr w:type="spellEnd"/>
      <w:r w:rsidRPr="007B6B84">
        <w:rPr>
          <w:b/>
          <w:bCs/>
        </w:rPr>
        <w:t xml:space="preserve">, </w:t>
      </w:r>
      <w:proofErr w:type="spellStart"/>
      <w:r w:rsidRPr="007B6B84">
        <w:rPr>
          <w:b/>
          <w:bCs/>
        </w:rPr>
        <w:t>evaluation</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tuning</w:t>
      </w:r>
      <w:proofErr w:type="spellEnd"/>
      <w:r w:rsidRPr="007B6B84">
        <w:t xml:space="preserve">. </w:t>
      </w:r>
      <w:proofErr w:type="spellStart"/>
      <w:r w:rsidRPr="007B6B84">
        <w:t>International</w:t>
      </w:r>
      <w:proofErr w:type="spellEnd"/>
      <w:r w:rsidRPr="007B6B84">
        <w:t xml:space="preserve"> </w:t>
      </w:r>
      <w:proofErr w:type="spellStart"/>
      <w:r w:rsidRPr="007B6B84">
        <w:t>Journal</w:t>
      </w:r>
      <w:proofErr w:type="spellEnd"/>
      <w:r w:rsidRPr="007B6B84">
        <w:t xml:space="preserve"> </w:t>
      </w:r>
      <w:proofErr w:type="spellStart"/>
      <w:r w:rsidRPr="007B6B84">
        <w:t>of</w:t>
      </w:r>
      <w:proofErr w:type="spellEnd"/>
      <w:r w:rsidRPr="007B6B84">
        <w:t xml:space="preserve"> Virtual </w:t>
      </w:r>
      <w:proofErr w:type="spellStart"/>
      <w:r w:rsidRPr="007B6B84">
        <w:t>and</w:t>
      </w:r>
      <w:proofErr w:type="spellEnd"/>
      <w:r w:rsidRPr="007B6B84">
        <w:t xml:space="preserve"> </w:t>
      </w:r>
      <w:proofErr w:type="spellStart"/>
      <w:r w:rsidRPr="007B6B84">
        <w:t>Augmented</w:t>
      </w:r>
      <w:proofErr w:type="spellEnd"/>
      <w:r w:rsidRPr="007B6B84">
        <w:t xml:space="preserve"> Reality, 2017.</w:t>
      </w:r>
    </w:p>
    <w:p w14:paraId="40244278" w14:textId="66CA0860" w:rsidR="00485526" w:rsidRPr="007B6B84" w:rsidRDefault="00485526" w:rsidP="00AF1991">
      <w:pPr>
        <w:autoSpaceDE w:val="0"/>
        <w:autoSpaceDN w:val="0"/>
        <w:adjustRightInd w:val="0"/>
        <w:spacing w:line="360" w:lineRule="auto"/>
        <w:jc w:val="both"/>
      </w:pPr>
      <w:r w:rsidRPr="007B6B84">
        <w:lastRenderedPageBreak/>
        <w:t xml:space="preserve">CHEN, S; FU, L. </w:t>
      </w:r>
      <w:proofErr w:type="spellStart"/>
      <w:r w:rsidRPr="007B6B84">
        <w:rPr>
          <w:b/>
          <w:bCs/>
        </w:rPr>
        <w:t>An</w:t>
      </w:r>
      <w:proofErr w:type="spellEnd"/>
      <w:r w:rsidRPr="007B6B84">
        <w:rPr>
          <w:b/>
          <w:bCs/>
        </w:rPr>
        <w:t xml:space="preserve"> </w:t>
      </w:r>
      <w:proofErr w:type="spellStart"/>
      <w:r w:rsidRPr="007B6B84">
        <w:rPr>
          <w:b/>
          <w:bCs/>
        </w:rPr>
        <w:t>optimal</w:t>
      </w:r>
      <w:proofErr w:type="spellEnd"/>
      <w:r w:rsidRPr="007B6B84">
        <w:rPr>
          <w:b/>
          <w:bCs/>
        </w:rPr>
        <w:t xml:space="preserve"> </w:t>
      </w:r>
      <w:proofErr w:type="spellStart"/>
      <w:r w:rsidRPr="007B6B84">
        <w:rPr>
          <w:b/>
          <w:bCs/>
        </w:rPr>
        <w:t>washout</w:t>
      </w:r>
      <w:proofErr w:type="spellEnd"/>
      <w:r w:rsidRPr="007B6B84">
        <w:rPr>
          <w:b/>
          <w:bCs/>
        </w:rPr>
        <w:t xml:space="preserve"> </w:t>
      </w:r>
      <w:proofErr w:type="spellStart"/>
      <w:r w:rsidRPr="007B6B84">
        <w:rPr>
          <w:b/>
          <w:bCs/>
        </w:rPr>
        <w:t>filter</w:t>
      </w:r>
      <w:proofErr w:type="spellEnd"/>
      <w:r w:rsidRPr="007B6B84">
        <w:rPr>
          <w:b/>
          <w:bCs/>
        </w:rPr>
        <w:t xml:space="preserve"> design for a </w:t>
      </w:r>
      <w:proofErr w:type="spellStart"/>
      <w:r w:rsidRPr="007B6B84">
        <w:rPr>
          <w:b/>
          <w:bCs/>
        </w:rPr>
        <w:t>motion</w:t>
      </w:r>
      <w:proofErr w:type="spellEnd"/>
      <w:r w:rsidRPr="007B6B84">
        <w:rPr>
          <w:b/>
          <w:bCs/>
        </w:rPr>
        <w:t xml:space="preserve"> </w:t>
      </w:r>
      <w:proofErr w:type="spellStart"/>
      <w:r w:rsidRPr="007B6B84">
        <w:rPr>
          <w:b/>
          <w:bCs/>
        </w:rPr>
        <w:t>platform</w:t>
      </w:r>
      <w:proofErr w:type="spellEnd"/>
      <w:r w:rsidRPr="007B6B84">
        <w:rPr>
          <w:b/>
          <w:bCs/>
        </w:rPr>
        <w:t xml:space="preserve"> </w:t>
      </w:r>
      <w:proofErr w:type="spellStart"/>
      <w:r w:rsidRPr="007B6B84">
        <w:rPr>
          <w:b/>
          <w:bCs/>
        </w:rPr>
        <w:t>with</w:t>
      </w:r>
      <w:proofErr w:type="spellEnd"/>
      <w:r w:rsidRPr="007B6B84">
        <w:rPr>
          <w:b/>
          <w:bCs/>
        </w:rPr>
        <w:t xml:space="preserve"> </w:t>
      </w:r>
      <w:proofErr w:type="spellStart"/>
      <w:r w:rsidRPr="007B6B84">
        <w:rPr>
          <w:b/>
          <w:bCs/>
        </w:rPr>
        <w:t>senseless</w:t>
      </w:r>
      <w:proofErr w:type="spellEnd"/>
      <w:r w:rsidRPr="007B6B84">
        <w:rPr>
          <w:b/>
          <w:bCs/>
        </w:rPr>
        <w:t xml:space="preserve"> </w:t>
      </w:r>
      <w:proofErr w:type="spellStart"/>
      <w:r w:rsidRPr="007B6B84">
        <w:rPr>
          <w:b/>
          <w:bCs/>
        </w:rPr>
        <w:t>and</w:t>
      </w:r>
      <w:proofErr w:type="spellEnd"/>
      <w:r w:rsidRPr="007B6B84">
        <w:rPr>
          <w:b/>
          <w:bCs/>
        </w:rPr>
        <w:t xml:space="preserve"> angular </w:t>
      </w:r>
      <w:proofErr w:type="spellStart"/>
      <w:r w:rsidRPr="007B6B84">
        <w:rPr>
          <w:b/>
          <w:bCs/>
        </w:rPr>
        <w:t>scaling</w:t>
      </w:r>
      <w:proofErr w:type="spellEnd"/>
      <w:r w:rsidRPr="007B6B84">
        <w:rPr>
          <w:b/>
          <w:bCs/>
        </w:rPr>
        <w:t xml:space="preserve"> </w:t>
      </w:r>
      <w:proofErr w:type="spellStart"/>
      <w:r w:rsidRPr="007B6B84">
        <w:rPr>
          <w:b/>
          <w:bCs/>
        </w:rPr>
        <w:t>maneuvers</w:t>
      </w:r>
      <w:proofErr w:type="spellEnd"/>
      <w:r w:rsidRPr="007B6B84">
        <w:t>. IEEE, 2010.</w:t>
      </w:r>
    </w:p>
    <w:p w14:paraId="4AD366A9" w14:textId="12BEE357" w:rsidR="00AF1991" w:rsidRPr="007B6B84" w:rsidRDefault="00AF1991" w:rsidP="00AF1991">
      <w:pPr>
        <w:autoSpaceDE w:val="0"/>
        <w:autoSpaceDN w:val="0"/>
        <w:adjustRightInd w:val="0"/>
        <w:spacing w:line="360" w:lineRule="auto"/>
        <w:jc w:val="both"/>
      </w:pPr>
      <w:r w:rsidRPr="007B6B84">
        <w:t xml:space="preserve">CHEN, Y.; XU, Q.; LI, Z.; ZHANG, J.; WANG, J. </w:t>
      </w:r>
      <w:proofErr w:type="spellStart"/>
      <w:r w:rsidRPr="007B6B84">
        <w:rPr>
          <w:b/>
          <w:bCs/>
        </w:rPr>
        <w:t>An</w:t>
      </w:r>
      <w:proofErr w:type="spellEnd"/>
      <w:r w:rsidRPr="007B6B84">
        <w:rPr>
          <w:b/>
          <w:bCs/>
        </w:rPr>
        <w:t xml:space="preserve"> online dual-loop AMPC </w:t>
      </w:r>
      <w:proofErr w:type="spellStart"/>
      <w:r w:rsidRPr="007B6B84">
        <w:rPr>
          <w:b/>
          <w:bCs/>
        </w:rPr>
        <w:t>strategy</w:t>
      </w:r>
      <w:proofErr w:type="spellEnd"/>
      <w:r w:rsidRPr="007B6B84">
        <w:rPr>
          <w:b/>
          <w:bCs/>
        </w:rPr>
        <w:t xml:space="preserve"> for </w:t>
      </w:r>
      <w:proofErr w:type="spellStart"/>
      <w:r w:rsidRPr="007B6B84">
        <w:rPr>
          <w:b/>
          <w:bCs/>
        </w:rPr>
        <w:t>wave</w:t>
      </w:r>
      <w:proofErr w:type="spellEnd"/>
      <w:r w:rsidRPr="007B6B84">
        <w:rPr>
          <w:b/>
          <w:bCs/>
        </w:rPr>
        <w:t xml:space="preserve"> </w:t>
      </w:r>
      <w:proofErr w:type="spellStart"/>
      <w:r w:rsidRPr="007B6B84">
        <w:rPr>
          <w:b/>
          <w:bCs/>
        </w:rPr>
        <w:t>compensation</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an</w:t>
      </w:r>
      <w:proofErr w:type="spellEnd"/>
      <w:r w:rsidRPr="007B6B84">
        <w:rPr>
          <w:b/>
          <w:bCs/>
        </w:rPr>
        <w:t xml:space="preserve"> </w:t>
      </w:r>
      <w:proofErr w:type="spellStart"/>
      <w:r w:rsidRPr="007B6B84">
        <w:rPr>
          <w:b/>
          <w:bCs/>
        </w:rPr>
        <w:t>electro-hydraulic</w:t>
      </w:r>
      <w:proofErr w:type="spellEnd"/>
      <w:r w:rsidRPr="007B6B84">
        <w:rPr>
          <w:b/>
          <w:bCs/>
        </w:rPr>
        <w:t xml:space="preserve"> servo Stewart </w:t>
      </w:r>
      <w:proofErr w:type="spellStart"/>
      <w:r w:rsidRPr="007B6B84">
        <w:rPr>
          <w:b/>
          <w:bCs/>
        </w:rPr>
        <w:t>platform</w:t>
      </w:r>
      <w:proofErr w:type="spellEnd"/>
      <w:r w:rsidRPr="007B6B84">
        <w:t xml:space="preserve">. ISA </w:t>
      </w:r>
      <w:proofErr w:type="spellStart"/>
      <w:r w:rsidRPr="007B6B84">
        <w:t>Transactions</w:t>
      </w:r>
      <w:proofErr w:type="spellEnd"/>
      <w:r w:rsidRPr="007B6B84">
        <w:t>, 2025.</w:t>
      </w:r>
    </w:p>
    <w:p w14:paraId="2B1647F9" w14:textId="77777777" w:rsidR="00AF1991" w:rsidRPr="007B6B84" w:rsidRDefault="00AF1991" w:rsidP="00AF1991">
      <w:pPr>
        <w:autoSpaceDE w:val="0"/>
        <w:autoSpaceDN w:val="0"/>
        <w:adjustRightInd w:val="0"/>
        <w:spacing w:line="360" w:lineRule="auto"/>
        <w:jc w:val="both"/>
      </w:pPr>
      <w:r w:rsidRPr="007B6B84">
        <w:t xml:space="preserve">CRAIG, J. J. </w:t>
      </w:r>
      <w:r w:rsidRPr="007B6B84">
        <w:rPr>
          <w:b/>
          <w:bCs/>
        </w:rPr>
        <w:t>Robótica</w:t>
      </w:r>
      <w:r w:rsidRPr="007B6B84">
        <w:t>. São Paulo: Pearson Prentice Hall, 2012.</w:t>
      </w:r>
    </w:p>
    <w:p w14:paraId="10D3E87D" w14:textId="77777777" w:rsidR="00AF1991" w:rsidRPr="007B6B84" w:rsidRDefault="00AF1991" w:rsidP="00AF1991">
      <w:pPr>
        <w:autoSpaceDE w:val="0"/>
        <w:autoSpaceDN w:val="0"/>
        <w:adjustRightInd w:val="0"/>
        <w:spacing w:line="360" w:lineRule="auto"/>
        <w:jc w:val="both"/>
      </w:pPr>
      <w:r w:rsidRPr="007B6B84">
        <w:t xml:space="preserve">DU, L.; LUO, Y.; JI, L.; YANG, F.; ZHANG, Y.; XIE, S. </w:t>
      </w:r>
      <w:proofErr w:type="spellStart"/>
      <w:r w:rsidRPr="007B6B84">
        <w:rPr>
          <w:b/>
          <w:bCs/>
        </w:rPr>
        <w:t>Comprehensive</w:t>
      </w:r>
      <w:proofErr w:type="spellEnd"/>
      <w:r w:rsidRPr="007B6B84">
        <w:rPr>
          <w:b/>
          <w:bCs/>
        </w:rPr>
        <w:t xml:space="preserve"> </w:t>
      </w:r>
      <w:proofErr w:type="spellStart"/>
      <w:r w:rsidRPr="007B6B84">
        <w:rPr>
          <w:b/>
          <w:bCs/>
        </w:rPr>
        <w:t>parametric</w:t>
      </w:r>
      <w:proofErr w:type="spellEnd"/>
      <w:r w:rsidRPr="007B6B84">
        <w:rPr>
          <w:b/>
          <w:bCs/>
        </w:rPr>
        <w:t xml:space="preserve"> model </w:t>
      </w:r>
      <w:proofErr w:type="spellStart"/>
      <w:r w:rsidRPr="007B6B84">
        <w:rPr>
          <w:b/>
          <w:bCs/>
        </w:rPr>
        <w:t>and</w:t>
      </w:r>
      <w:proofErr w:type="spellEnd"/>
      <w:r w:rsidRPr="007B6B84">
        <w:rPr>
          <w:b/>
          <w:bCs/>
        </w:rPr>
        <w:t xml:space="preserve"> </w:t>
      </w:r>
      <w:proofErr w:type="spellStart"/>
      <w:r w:rsidRPr="007B6B84">
        <w:rPr>
          <w:b/>
          <w:bCs/>
        </w:rPr>
        <w:t>decoupling</w:t>
      </w:r>
      <w:proofErr w:type="spellEnd"/>
      <w:r w:rsidRPr="007B6B84">
        <w:rPr>
          <w:b/>
          <w:bCs/>
        </w:rPr>
        <w:t xml:space="preserve"> design </w:t>
      </w:r>
      <w:proofErr w:type="spellStart"/>
      <w:r w:rsidRPr="007B6B84">
        <w:rPr>
          <w:b/>
          <w:bCs/>
        </w:rPr>
        <w:t>of</w:t>
      </w:r>
      <w:proofErr w:type="spellEnd"/>
      <w:r w:rsidRPr="007B6B84">
        <w:rPr>
          <w:b/>
          <w:bCs/>
        </w:rPr>
        <w:t xml:space="preserve"> a Stewart </w:t>
      </w:r>
      <w:proofErr w:type="spellStart"/>
      <w:r w:rsidRPr="007B6B84">
        <w:rPr>
          <w:b/>
          <w:bCs/>
        </w:rPr>
        <w:t>platform</w:t>
      </w:r>
      <w:proofErr w:type="spellEnd"/>
      <w:r w:rsidRPr="007B6B84">
        <w:rPr>
          <w:b/>
          <w:bCs/>
        </w:rPr>
        <w:t xml:space="preserve"> for a </w:t>
      </w:r>
      <w:proofErr w:type="spellStart"/>
      <w:r w:rsidRPr="007B6B84">
        <w:rPr>
          <w:b/>
          <w:bCs/>
        </w:rPr>
        <w:t>large</w:t>
      </w:r>
      <w:proofErr w:type="spellEnd"/>
      <w:r w:rsidRPr="007B6B84">
        <w:rPr>
          <w:b/>
          <w:bCs/>
        </w:rPr>
        <w:t xml:space="preserve"> </w:t>
      </w:r>
      <w:proofErr w:type="spellStart"/>
      <w:r w:rsidRPr="007B6B84">
        <w:rPr>
          <w:b/>
          <w:bCs/>
        </w:rPr>
        <w:t>spaceborne</w:t>
      </w:r>
      <w:proofErr w:type="spellEnd"/>
      <w:r w:rsidRPr="007B6B84">
        <w:rPr>
          <w:b/>
          <w:bCs/>
        </w:rPr>
        <w:t xml:space="preserve"> </w:t>
      </w:r>
      <w:proofErr w:type="spellStart"/>
      <w:r w:rsidRPr="007B6B84">
        <w:rPr>
          <w:b/>
          <w:bCs/>
        </w:rPr>
        <w:t>optical</w:t>
      </w:r>
      <w:proofErr w:type="spellEnd"/>
      <w:r w:rsidRPr="007B6B84">
        <w:rPr>
          <w:b/>
          <w:bCs/>
        </w:rPr>
        <w:t xml:space="preserve"> </w:t>
      </w:r>
      <w:proofErr w:type="spellStart"/>
      <w:r w:rsidRPr="007B6B84">
        <w:rPr>
          <w:b/>
          <w:bCs/>
        </w:rPr>
        <w:t>load</w:t>
      </w:r>
      <w:proofErr w:type="spellEnd"/>
      <w:r w:rsidRPr="007B6B84">
        <w:t xml:space="preserve">. Acta </w:t>
      </w:r>
      <w:proofErr w:type="spellStart"/>
      <w:r w:rsidRPr="007B6B84">
        <w:t>Astronautica</w:t>
      </w:r>
      <w:proofErr w:type="spellEnd"/>
      <w:r w:rsidRPr="007B6B84">
        <w:t>, 2025.</w:t>
      </w:r>
    </w:p>
    <w:p w14:paraId="2C8AAC66" w14:textId="77777777" w:rsidR="00AF1991" w:rsidRPr="007B6B84" w:rsidRDefault="00AF1991" w:rsidP="00AF1991">
      <w:pPr>
        <w:autoSpaceDE w:val="0"/>
        <w:autoSpaceDN w:val="0"/>
        <w:adjustRightInd w:val="0"/>
        <w:spacing w:line="360" w:lineRule="auto"/>
        <w:jc w:val="both"/>
      </w:pPr>
      <w:r w:rsidRPr="007B6B84">
        <w:t xml:space="preserve">ESPRESSIF SYSTEMS. </w:t>
      </w:r>
      <w:r w:rsidRPr="007B6B84">
        <w:rPr>
          <w:b/>
          <w:bCs/>
        </w:rPr>
        <w:t>ESP32-S3 Datasheet</w:t>
      </w:r>
      <w:r w:rsidRPr="007B6B84">
        <w:t xml:space="preserve">. </w:t>
      </w:r>
      <w:proofErr w:type="spellStart"/>
      <w:r w:rsidRPr="007B6B84">
        <w:t>Version</w:t>
      </w:r>
      <w:proofErr w:type="spellEnd"/>
      <w:r w:rsidRPr="007B6B84">
        <w:t xml:space="preserve"> 2.7. 2024. Disponível em: </w:t>
      </w:r>
      <w:hyperlink r:id="rId112" w:tgtFrame="_new" w:history="1">
        <w:r w:rsidRPr="007B6B84">
          <w:rPr>
            <w:rStyle w:val="Hyperlink"/>
          </w:rPr>
          <w:t>https://www.espressif.com/sites/default/files/documentation/esp32-s3_datasheet_en.pdf</w:t>
        </w:r>
      </w:hyperlink>
      <w:r w:rsidRPr="007B6B84">
        <w:t>. Acesso em: 5 out. 2025.</w:t>
      </w:r>
    </w:p>
    <w:p w14:paraId="21233FEA" w14:textId="114B5673" w:rsidR="0018357F" w:rsidRPr="007B6B84" w:rsidRDefault="0018357F" w:rsidP="00AF1991">
      <w:pPr>
        <w:autoSpaceDE w:val="0"/>
        <w:autoSpaceDN w:val="0"/>
        <w:adjustRightInd w:val="0"/>
        <w:spacing w:line="360" w:lineRule="auto"/>
        <w:jc w:val="both"/>
      </w:pPr>
      <w:r w:rsidRPr="007B6B84">
        <w:t xml:space="preserve">FETTE, I.; MELNIKOV, A. </w:t>
      </w:r>
      <w:r w:rsidRPr="007B6B84">
        <w:rPr>
          <w:b/>
          <w:bCs/>
        </w:rPr>
        <w:t xml:space="preserve">The </w:t>
      </w:r>
      <w:proofErr w:type="spellStart"/>
      <w:r w:rsidRPr="007B6B84">
        <w:rPr>
          <w:b/>
          <w:bCs/>
        </w:rPr>
        <w:t>WebSocket</w:t>
      </w:r>
      <w:proofErr w:type="spellEnd"/>
      <w:r w:rsidRPr="007B6B84">
        <w:rPr>
          <w:b/>
          <w:bCs/>
        </w:rPr>
        <w:t xml:space="preserve"> </w:t>
      </w:r>
      <w:proofErr w:type="spellStart"/>
      <w:r w:rsidRPr="007B6B84">
        <w:rPr>
          <w:b/>
          <w:bCs/>
        </w:rPr>
        <w:t>Protocol</w:t>
      </w:r>
      <w:proofErr w:type="spellEnd"/>
      <w:r w:rsidRPr="007B6B84">
        <w:t xml:space="preserve">. RFC 6455, Internet </w:t>
      </w:r>
      <w:proofErr w:type="spellStart"/>
      <w:r w:rsidRPr="007B6B84">
        <w:t>Engineering</w:t>
      </w:r>
      <w:proofErr w:type="spellEnd"/>
      <w:r w:rsidRPr="007B6B84">
        <w:t xml:space="preserve"> Task Force, 2011. Disponível em: </w:t>
      </w:r>
      <w:hyperlink r:id="rId113" w:tgtFrame="_new" w:history="1">
        <w:r w:rsidRPr="007B6B84">
          <w:rPr>
            <w:rStyle w:val="Hyperlink"/>
          </w:rPr>
          <w:t>https://www.ietf.org/rfc/rfc6455.txt</w:t>
        </w:r>
      </w:hyperlink>
      <w:r w:rsidRPr="007B6B84">
        <w:t>. Acesso em: 29 de novembro de 2025.</w:t>
      </w:r>
    </w:p>
    <w:p w14:paraId="779B8FD2" w14:textId="18EB213D" w:rsidR="00176FA3" w:rsidRPr="007B6B84" w:rsidRDefault="00176FA3" w:rsidP="00AF1991">
      <w:pPr>
        <w:autoSpaceDE w:val="0"/>
        <w:autoSpaceDN w:val="0"/>
        <w:adjustRightInd w:val="0"/>
        <w:spacing w:line="360" w:lineRule="auto"/>
        <w:jc w:val="both"/>
      </w:pPr>
      <w:r w:rsidRPr="007B6B84">
        <w:t>FIELDING, Roy Thomas</w:t>
      </w:r>
      <w:r w:rsidRPr="007B6B84">
        <w:rPr>
          <w:b/>
          <w:bCs/>
        </w:rPr>
        <w:t>.</w:t>
      </w:r>
      <w:r w:rsidRPr="007B6B84">
        <w:t xml:space="preserve"> </w:t>
      </w:r>
      <w:proofErr w:type="spellStart"/>
      <w:r w:rsidRPr="007B6B84">
        <w:rPr>
          <w:b/>
          <w:bCs/>
        </w:rPr>
        <w:t>Architectural</w:t>
      </w:r>
      <w:proofErr w:type="spellEnd"/>
      <w:r w:rsidRPr="007B6B84">
        <w:rPr>
          <w:b/>
          <w:bCs/>
        </w:rPr>
        <w:t xml:space="preserve"> </w:t>
      </w:r>
      <w:proofErr w:type="spellStart"/>
      <w:r w:rsidRPr="007B6B84">
        <w:rPr>
          <w:b/>
          <w:bCs/>
        </w:rPr>
        <w:t>Styles</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the</w:t>
      </w:r>
      <w:proofErr w:type="spellEnd"/>
      <w:r w:rsidRPr="007B6B84">
        <w:rPr>
          <w:b/>
          <w:bCs/>
        </w:rPr>
        <w:t xml:space="preserve"> Design </w:t>
      </w:r>
      <w:proofErr w:type="spellStart"/>
      <w:r w:rsidRPr="007B6B84">
        <w:rPr>
          <w:b/>
          <w:bCs/>
        </w:rPr>
        <w:t>of</w:t>
      </w:r>
      <w:proofErr w:type="spellEnd"/>
      <w:r w:rsidRPr="007B6B84">
        <w:rPr>
          <w:b/>
          <w:bCs/>
        </w:rPr>
        <w:t xml:space="preserve"> Network-</w:t>
      </w:r>
      <w:proofErr w:type="spellStart"/>
      <w:r w:rsidRPr="007B6B84">
        <w:rPr>
          <w:b/>
          <w:bCs/>
        </w:rPr>
        <w:t>based</w:t>
      </w:r>
      <w:proofErr w:type="spellEnd"/>
      <w:r w:rsidRPr="007B6B84">
        <w:rPr>
          <w:b/>
          <w:bCs/>
        </w:rPr>
        <w:t xml:space="preserve"> Software </w:t>
      </w:r>
      <w:proofErr w:type="spellStart"/>
      <w:r w:rsidRPr="007B6B84">
        <w:rPr>
          <w:b/>
          <w:bCs/>
        </w:rPr>
        <w:t>Architectures</w:t>
      </w:r>
      <w:proofErr w:type="spellEnd"/>
      <w:r w:rsidRPr="007B6B84">
        <w:t xml:space="preserve">. 2000. 172 f. Tese (Doutorado em Ciência da Computação) — </w:t>
      </w:r>
      <w:proofErr w:type="spellStart"/>
      <w:r w:rsidRPr="007B6B84">
        <w:t>University</w:t>
      </w:r>
      <w:proofErr w:type="spellEnd"/>
      <w:r w:rsidRPr="007B6B84">
        <w:t xml:space="preserve"> </w:t>
      </w:r>
      <w:proofErr w:type="spellStart"/>
      <w:r w:rsidRPr="007B6B84">
        <w:t>of</w:t>
      </w:r>
      <w:proofErr w:type="spellEnd"/>
      <w:r w:rsidRPr="007B6B84">
        <w:t xml:space="preserve"> California, Irvine, 2000.</w:t>
      </w:r>
    </w:p>
    <w:p w14:paraId="5F04863E" w14:textId="77777777" w:rsidR="00AF1991" w:rsidRPr="007B6B84" w:rsidRDefault="00AF1991" w:rsidP="00AF1991">
      <w:pPr>
        <w:autoSpaceDE w:val="0"/>
        <w:autoSpaceDN w:val="0"/>
        <w:adjustRightInd w:val="0"/>
        <w:spacing w:line="360" w:lineRule="auto"/>
        <w:jc w:val="both"/>
      </w:pPr>
      <w:r w:rsidRPr="007B6B84">
        <w:t xml:space="preserve">GARCIA, C. </w:t>
      </w:r>
      <w:r w:rsidRPr="007B6B84">
        <w:rPr>
          <w:b/>
          <w:bCs/>
        </w:rPr>
        <w:t>Controle de Processos</w:t>
      </w:r>
      <w:r w:rsidRPr="007B6B84">
        <w:t>. v. 1. São Paulo: Edgard Blücher, 2018.</w:t>
      </w:r>
    </w:p>
    <w:p w14:paraId="4B9ED369" w14:textId="77777777" w:rsidR="00AF1991" w:rsidRPr="007B6B84" w:rsidRDefault="00AF1991" w:rsidP="00AF1991">
      <w:pPr>
        <w:autoSpaceDE w:val="0"/>
        <w:autoSpaceDN w:val="0"/>
        <w:adjustRightInd w:val="0"/>
        <w:spacing w:line="360" w:lineRule="auto"/>
        <w:jc w:val="both"/>
      </w:pPr>
      <w:r w:rsidRPr="007B6B84">
        <w:t xml:space="preserve">GONÇALVES, F. D. </w:t>
      </w:r>
      <w:r w:rsidRPr="007B6B84">
        <w:rPr>
          <w:b/>
          <w:bCs/>
        </w:rPr>
        <w:t>Case Controlador Portátil e Plataforma de Stewart</w:t>
      </w:r>
      <w:r w:rsidRPr="007B6B84">
        <w:t>. Trabalho de Conclusão de Curso – Instituto Federal de São Paulo — Campus São José dos Campos, 2023.</w:t>
      </w:r>
    </w:p>
    <w:p w14:paraId="272149A6" w14:textId="77777777" w:rsidR="00AF1991" w:rsidRPr="007B6B84" w:rsidRDefault="00AF1991" w:rsidP="00AF1991">
      <w:pPr>
        <w:autoSpaceDE w:val="0"/>
        <w:autoSpaceDN w:val="0"/>
        <w:adjustRightInd w:val="0"/>
        <w:spacing w:line="360" w:lineRule="auto"/>
        <w:jc w:val="both"/>
      </w:pPr>
      <w:r w:rsidRPr="007B6B84">
        <w:t xml:space="preserve">HERNÁNDEZ-GUZMÁN, V. M.; SILVA-ORTIGOZA, R. </w:t>
      </w:r>
      <w:proofErr w:type="spellStart"/>
      <w:r w:rsidRPr="007B6B84">
        <w:rPr>
          <w:b/>
          <w:bCs/>
        </w:rPr>
        <w:t>Automatic</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with</w:t>
      </w:r>
      <w:proofErr w:type="spellEnd"/>
      <w:r w:rsidRPr="007B6B84">
        <w:rPr>
          <w:b/>
          <w:bCs/>
        </w:rPr>
        <w:t xml:space="preserve"> </w:t>
      </w:r>
      <w:proofErr w:type="spellStart"/>
      <w:r w:rsidRPr="007B6B84">
        <w:rPr>
          <w:b/>
          <w:bCs/>
        </w:rPr>
        <w:t>Experiments</w:t>
      </w:r>
      <w:proofErr w:type="spellEnd"/>
      <w:r w:rsidRPr="007B6B84">
        <w:t xml:space="preserve">. </w:t>
      </w:r>
      <w:proofErr w:type="spellStart"/>
      <w:r w:rsidRPr="007B6B84">
        <w:t>Cham</w:t>
      </w:r>
      <w:proofErr w:type="spellEnd"/>
      <w:r w:rsidRPr="007B6B84">
        <w:t>: Springer, 2019.</w:t>
      </w:r>
    </w:p>
    <w:p w14:paraId="43132B5D" w14:textId="77777777" w:rsidR="00AF1991" w:rsidRPr="007B6B84" w:rsidRDefault="00AF1991" w:rsidP="00AF1991">
      <w:pPr>
        <w:autoSpaceDE w:val="0"/>
        <w:autoSpaceDN w:val="0"/>
        <w:adjustRightInd w:val="0"/>
        <w:spacing w:line="360" w:lineRule="auto"/>
        <w:jc w:val="both"/>
      </w:pPr>
      <w:r w:rsidRPr="007B6B84">
        <w:t xml:space="preserve">IFR – INTERNATIONAL FEDERATION OF ROBOTICS. </w:t>
      </w:r>
      <w:r w:rsidRPr="007B6B84">
        <w:rPr>
          <w:b/>
          <w:bCs/>
        </w:rPr>
        <w:t xml:space="preserve">Global </w:t>
      </w:r>
      <w:proofErr w:type="spellStart"/>
      <w:r w:rsidRPr="007B6B84">
        <w:rPr>
          <w:b/>
          <w:bCs/>
        </w:rPr>
        <w:t>Robot</w:t>
      </w:r>
      <w:proofErr w:type="spellEnd"/>
      <w:r w:rsidRPr="007B6B84">
        <w:rPr>
          <w:b/>
          <w:bCs/>
        </w:rPr>
        <w:t xml:space="preserve"> </w:t>
      </w:r>
      <w:proofErr w:type="spellStart"/>
      <w:r w:rsidRPr="007B6B84">
        <w:rPr>
          <w:b/>
          <w:bCs/>
        </w:rPr>
        <w:t>Density</w:t>
      </w:r>
      <w:proofErr w:type="spellEnd"/>
      <w:r w:rsidRPr="007B6B84">
        <w:rPr>
          <w:b/>
          <w:bCs/>
        </w:rPr>
        <w:t xml:space="preserve"> in </w:t>
      </w:r>
      <w:proofErr w:type="spellStart"/>
      <w:r w:rsidRPr="007B6B84">
        <w:rPr>
          <w:b/>
          <w:bCs/>
        </w:rPr>
        <w:t>Factories</w:t>
      </w:r>
      <w:proofErr w:type="spellEnd"/>
      <w:r w:rsidRPr="007B6B84">
        <w:rPr>
          <w:b/>
          <w:bCs/>
        </w:rPr>
        <w:t xml:space="preserve"> </w:t>
      </w:r>
      <w:proofErr w:type="spellStart"/>
      <w:r w:rsidRPr="007B6B84">
        <w:rPr>
          <w:b/>
          <w:bCs/>
        </w:rPr>
        <w:t>Doubled</w:t>
      </w:r>
      <w:proofErr w:type="spellEnd"/>
      <w:r w:rsidRPr="007B6B84">
        <w:rPr>
          <w:b/>
          <w:bCs/>
        </w:rPr>
        <w:t xml:space="preserve"> in </w:t>
      </w:r>
      <w:proofErr w:type="spellStart"/>
      <w:r w:rsidRPr="007B6B84">
        <w:rPr>
          <w:b/>
          <w:bCs/>
        </w:rPr>
        <w:t>Seven</w:t>
      </w:r>
      <w:proofErr w:type="spellEnd"/>
      <w:r w:rsidRPr="007B6B84">
        <w:rPr>
          <w:b/>
          <w:bCs/>
        </w:rPr>
        <w:t xml:space="preserve"> Years</w:t>
      </w:r>
      <w:r w:rsidRPr="007B6B84">
        <w:t xml:space="preserve">. 2024. Disponível em: </w:t>
      </w:r>
      <w:hyperlink r:id="rId114" w:tgtFrame="_new" w:history="1">
        <w:r w:rsidRPr="007B6B84">
          <w:rPr>
            <w:rStyle w:val="Hyperlink"/>
          </w:rPr>
          <w:t>https://ifr.org/wr-industrial-robots/#</w:t>
        </w:r>
      </w:hyperlink>
      <w:r w:rsidRPr="007B6B84">
        <w:t>. Acesso em: 20 jan. 2025.</w:t>
      </w:r>
    </w:p>
    <w:p w14:paraId="51736241" w14:textId="77777777" w:rsidR="00AF1991" w:rsidRPr="007B6B84" w:rsidRDefault="00AF1991" w:rsidP="00AF1991">
      <w:pPr>
        <w:autoSpaceDE w:val="0"/>
        <w:autoSpaceDN w:val="0"/>
        <w:adjustRightInd w:val="0"/>
        <w:spacing w:line="360" w:lineRule="auto"/>
        <w:jc w:val="both"/>
      </w:pPr>
      <w:r w:rsidRPr="007B6B84">
        <w:t xml:space="preserve">IFR – INTERNATIONAL FEDERATION OF ROBOTICS. </w:t>
      </w:r>
      <w:r w:rsidRPr="007B6B84">
        <w:rPr>
          <w:b/>
          <w:bCs/>
        </w:rPr>
        <w:t xml:space="preserve">World </w:t>
      </w:r>
      <w:proofErr w:type="spellStart"/>
      <w:r w:rsidRPr="007B6B84">
        <w:rPr>
          <w:b/>
          <w:bCs/>
        </w:rPr>
        <w:t>Robotics</w:t>
      </w:r>
      <w:proofErr w:type="spellEnd"/>
      <w:r w:rsidRPr="007B6B84">
        <w:rPr>
          <w:b/>
          <w:bCs/>
        </w:rPr>
        <w:t xml:space="preserve">: Industrial </w:t>
      </w:r>
      <w:proofErr w:type="spellStart"/>
      <w:r w:rsidRPr="007B6B84">
        <w:rPr>
          <w:b/>
          <w:bCs/>
        </w:rPr>
        <w:t>Robots</w:t>
      </w:r>
      <w:proofErr w:type="spellEnd"/>
      <w:r w:rsidRPr="007B6B84">
        <w:t xml:space="preserve">. 2024. Disponível em: </w:t>
      </w:r>
      <w:hyperlink r:id="rId115" w:tgtFrame="_new" w:history="1">
        <w:r w:rsidRPr="007B6B84">
          <w:rPr>
            <w:rStyle w:val="Hyperlink"/>
          </w:rPr>
          <w:t>https://ifr.org/ifr-press-releases/news/global-robot-density-in-factories-doubled-in-seven-years</w:t>
        </w:r>
      </w:hyperlink>
      <w:r w:rsidRPr="007B6B84">
        <w:t>. Acesso em: 21 jan. 2025.</w:t>
      </w:r>
    </w:p>
    <w:p w14:paraId="528D3ECA" w14:textId="77777777" w:rsidR="00AF1991" w:rsidRPr="007B6B84" w:rsidRDefault="00AF1991" w:rsidP="00AF1991">
      <w:pPr>
        <w:autoSpaceDE w:val="0"/>
        <w:autoSpaceDN w:val="0"/>
        <w:adjustRightInd w:val="0"/>
        <w:spacing w:line="360" w:lineRule="auto"/>
        <w:jc w:val="both"/>
      </w:pPr>
      <w:r w:rsidRPr="007B6B84">
        <w:t xml:space="preserve">JENG, S.-L.; CHIENG, W.-H. </w:t>
      </w:r>
      <w:r w:rsidRPr="007B6B84">
        <w:rPr>
          <w:b/>
          <w:bCs/>
        </w:rPr>
        <w:t>Web-</w:t>
      </w:r>
      <w:proofErr w:type="spellStart"/>
      <w:r w:rsidRPr="007B6B84">
        <w:rPr>
          <w:b/>
          <w:bCs/>
        </w:rPr>
        <w:t>based</w:t>
      </w:r>
      <w:proofErr w:type="spellEnd"/>
      <w:r w:rsidRPr="007B6B84">
        <w:rPr>
          <w:b/>
          <w:bCs/>
        </w:rPr>
        <w:t xml:space="preserve"> HMI </w:t>
      </w:r>
      <w:proofErr w:type="spellStart"/>
      <w:r w:rsidRPr="007B6B84">
        <w:rPr>
          <w:b/>
          <w:bCs/>
        </w:rPr>
        <w:t>of</w:t>
      </w:r>
      <w:proofErr w:type="spellEnd"/>
      <w:r w:rsidRPr="007B6B84">
        <w:rPr>
          <w:b/>
          <w:bCs/>
        </w:rPr>
        <w:t xml:space="preserve"> Industrial </w:t>
      </w:r>
      <w:proofErr w:type="spellStart"/>
      <w:r w:rsidRPr="007B6B84">
        <w:rPr>
          <w:b/>
          <w:bCs/>
        </w:rPr>
        <w:t>Controllers</w:t>
      </w:r>
      <w:proofErr w:type="spellEnd"/>
      <w:r w:rsidRPr="007B6B84">
        <w:rPr>
          <w:b/>
          <w:bCs/>
        </w:rPr>
        <w:t xml:space="preserve"> for General </w:t>
      </w:r>
      <w:proofErr w:type="spellStart"/>
      <w:r w:rsidRPr="007B6B84">
        <w:rPr>
          <w:b/>
          <w:bCs/>
        </w:rPr>
        <w:t>Purpose</w:t>
      </w:r>
      <w:proofErr w:type="spellEnd"/>
      <w:r w:rsidRPr="007B6B84">
        <w:t xml:space="preserve">. In: 3rd IEEE </w:t>
      </w:r>
      <w:proofErr w:type="spellStart"/>
      <w:r w:rsidRPr="007B6B84">
        <w:t>International</w:t>
      </w:r>
      <w:proofErr w:type="spellEnd"/>
      <w:r w:rsidRPr="007B6B84">
        <w:t xml:space="preserve"> </w:t>
      </w:r>
      <w:proofErr w:type="spellStart"/>
      <w:r w:rsidRPr="007B6B84">
        <w:t>Conference</w:t>
      </w:r>
      <w:proofErr w:type="spellEnd"/>
      <w:r w:rsidRPr="007B6B84">
        <w:t xml:space="preserve"> </w:t>
      </w:r>
      <w:proofErr w:type="spellStart"/>
      <w:r w:rsidRPr="007B6B84">
        <w:t>on</w:t>
      </w:r>
      <w:proofErr w:type="spellEnd"/>
      <w:r w:rsidRPr="007B6B84">
        <w:t xml:space="preserve"> </w:t>
      </w:r>
      <w:proofErr w:type="spellStart"/>
      <w:r w:rsidRPr="007B6B84">
        <w:t>Knowledge</w:t>
      </w:r>
      <w:proofErr w:type="spellEnd"/>
      <w:r w:rsidRPr="007B6B84">
        <w:t xml:space="preserve"> </w:t>
      </w:r>
      <w:proofErr w:type="spellStart"/>
      <w:r w:rsidRPr="007B6B84">
        <w:t>Innovation</w:t>
      </w:r>
      <w:proofErr w:type="spellEnd"/>
      <w:r w:rsidRPr="007B6B84">
        <w:t xml:space="preserve"> </w:t>
      </w:r>
      <w:proofErr w:type="spellStart"/>
      <w:r w:rsidRPr="007B6B84">
        <w:t>and</w:t>
      </w:r>
      <w:proofErr w:type="spellEnd"/>
      <w:r w:rsidRPr="007B6B84">
        <w:t xml:space="preserve"> </w:t>
      </w:r>
      <w:proofErr w:type="spellStart"/>
      <w:r w:rsidRPr="007B6B84">
        <w:t>Invention</w:t>
      </w:r>
      <w:proofErr w:type="spellEnd"/>
      <w:r w:rsidRPr="007B6B84">
        <w:t>, 2020. DOI: 10.1109/ICKII50300.2020.9318905.</w:t>
      </w:r>
    </w:p>
    <w:p w14:paraId="0FAEA9CC" w14:textId="77777777" w:rsidR="00AF1991" w:rsidRPr="007B6B84" w:rsidRDefault="00AF1991" w:rsidP="00AF1991">
      <w:pPr>
        <w:autoSpaceDE w:val="0"/>
        <w:autoSpaceDN w:val="0"/>
        <w:adjustRightInd w:val="0"/>
        <w:spacing w:line="360" w:lineRule="auto"/>
        <w:jc w:val="both"/>
      </w:pPr>
      <w:r w:rsidRPr="007B6B84">
        <w:lastRenderedPageBreak/>
        <w:t xml:space="preserve">LI, Z.; DU, H.; SI, J.; WANG, Z.; XIONG, W. </w:t>
      </w:r>
      <w:proofErr w:type="spellStart"/>
      <w:r w:rsidRPr="007B6B84">
        <w:rPr>
          <w:b/>
          <w:bCs/>
        </w:rPr>
        <w:t>Rigid-flexible</w:t>
      </w:r>
      <w:proofErr w:type="spellEnd"/>
      <w:r w:rsidRPr="007B6B84">
        <w:rPr>
          <w:b/>
          <w:bCs/>
        </w:rPr>
        <w:t xml:space="preserve"> </w:t>
      </w:r>
      <w:proofErr w:type="spellStart"/>
      <w:r w:rsidRPr="007B6B84">
        <w:rPr>
          <w:b/>
          <w:bCs/>
        </w:rPr>
        <w:t>coupling</w:t>
      </w:r>
      <w:proofErr w:type="spellEnd"/>
      <w:r w:rsidRPr="007B6B84">
        <w:rPr>
          <w:b/>
          <w:bCs/>
        </w:rPr>
        <w:t xml:space="preserve"> </w:t>
      </w:r>
      <w:proofErr w:type="spellStart"/>
      <w:r w:rsidRPr="007B6B84">
        <w:rPr>
          <w:b/>
          <w:bCs/>
        </w:rPr>
        <w:t>dynamic</w:t>
      </w:r>
      <w:proofErr w:type="spellEnd"/>
      <w:r w:rsidRPr="007B6B84">
        <w:rPr>
          <w:b/>
          <w:bCs/>
        </w:rPr>
        <w:t xml:space="preserve"> </w:t>
      </w:r>
      <w:proofErr w:type="spellStart"/>
      <w:r w:rsidRPr="007B6B84">
        <w:rPr>
          <w:b/>
          <w:bCs/>
        </w:rPr>
        <w:t>modeling</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validation</w:t>
      </w:r>
      <w:proofErr w:type="spellEnd"/>
      <w:r w:rsidRPr="007B6B84">
        <w:rPr>
          <w:b/>
          <w:bCs/>
        </w:rPr>
        <w:t xml:space="preserve"> </w:t>
      </w:r>
      <w:proofErr w:type="spellStart"/>
      <w:r w:rsidRPr="007B6B84">
        <w:rPr>
          <w:b/>
          <w:bCs/>
        </w:rPr>
        <w:t>of</w:t>
      </w:r>
      <w:proofErr w:type="spellEnd"/>
      <w:r w:rsidRPr="007B6B84">
        <w:rPr>
          <w:b/>
          <w:bCs/>
        </w:rPr>
        <w:t xml:space="preserve"> a </w:t>
      </w:r>
      <w:proofErr w:type="spellStart"/>
      <w:r w:rsidRPr="007B6B84">
        <w:rPr>
          <w:b/>
          <w:bCs/>
        </w:rPr>
        <w:t>helicopter</w:t>
      </w:r>
      <w:proofErr w:type="spellEnd"/>
      <w:r w:rsidRPr="007B6B84">
        <w:rPr>
          <w:b/>
          <w:bCs/>
        </w:rPr>
        <w:t xml:space="preserve"> </w:t>
      </w:r>
      <w:proofErr w:type="spellStart"/>
      <w:r w:rsidRPr="007B6B84">
        <w:rPr>
          <w:b/>
          <w:bCs/>
        </w:rPr>
        <w:t>rescue</w:t>
      </w:r>
      <w:proofErr w:type="spellEnd"/>
      <w:r w:rsidRPr="007B6B84">
        <w:rPr>
          <w:b/>
          <w:bCs/>
        </w:rPr>
        <w:t xml:space="preserve"> </w:t>
      </w:r>
      <w:proofErr w:type="spellStart"/>
      <w:r w:rsidRPr="007B6B84">
        <w:rPr>
          <w:b/>
          <w:bCs/>
        </w:rPr>
        <w:t>simulator</w:t>
      </w:r>
      <w:proofErr w:type="spellEnd"/>
      <w:r w:rsidRPr="007B6B84">
        <w:rPr>
          <w:b/>
          <w:bCs/>
        </w:rPr>
        <w:t xml:space="preserve"> </w:t>
      </w:r>
      <w:proofErr w:type="spellStart"/>
      <w:r w:rsidRPr="007B6B84">
        <w:rPr>
          <w:b/>
          <w:bCs/>
        </w:rPr>
        <w:t>based</w:t>
      </w:r>
      <w:proofErr w:type="spellEnd"/>
      <w:r w:rsidRPr="007B6B84">
        <w:rPr>
          <w:b/>
          <w:bCs/>
        </w:rPr>
        <w:t xml:space="preserve"> </w:t>
      </w:r>
      <w:proofErr w:type="spellStart"/>
      <w:r w:rsidRPr="007B6B84">
        <w:rPr>
          <w:b/>
          <w:bCs/>
        </w:rPr>
        <w:t>on</w:t>
      </w:r>
      <w:proofErr w:type="spellEnd"/>
      <w:r w:rsidRPr="007B6B84">
        <w:rPr>
          <w:b/>
          <w:bCs/>
        </w:rPr>
        <w:t xml:space="preserve"> </w:t>
      </w:r>
      <w:proofErr w:type="spellStart"/>
      <w:r w:rsidRPr="007B6B84">
        <w:rPr>
          <w:b/>
          <w:bCs/>
        </w:rPr>
        <w:t>an</w:t>
      </w:r>
      <w:proofErr w:type="spellEnd"/>
      <w:r w:rsidRPr="007B6B84">
        <w:rPr>
          <w:b/>
          <w:bCs/>
        </w:rPr>
        <w:t xml:space="preserve"> </w:t>
      </w:r>
      <w:proofErr w:type="spellStart"/>
      <w:r w:rsidRPr="007B6B84">
        <w:rPr>
          <w:b/>
          <w:bCs/>
        </w:rPr>
        <w:t>inverted</w:t>
      </w:r>
      <w:proofErr w:type="spellEnd"/>
      <w:r w:rsidRPr="007B6B84">
        <w:rPr>
          <w:b/>
          <w:bCs/>
        </w:rPr>
        <w:t xml:space="preserve"> Stewart </w:t>
      </w:r>
      <w:proofErr w:type="spellStart"/>
      <w:r w:rsidRPr="007B6B84">
        <w:rPr>
          <w:b/>
          <w:bCs/>
        </w:rPr>
        <w:t>platform</w:t>
      </w:r>
      <w:proofErr w:type="spellEnd"/>
      <w:r w:rsidRPr="007B6B84">
        <w:t xml:space="preserve">. </w:t>
      </w:r>
      <w:proofErr w:type="spellStart"/>
      <w:r w:rsidRPr="007B6B84">
        <w:t>Ocean</w:t>
      </w:r>
      <w:proofErr w:type="spellEnd"/>
      <w:r w:rsidRPr="007B6B84">
        <w:t xml:space="preserve"> </w:t>
      </w:r>
      <w:proofErr w:type="spellStart"/>
      <w:r w:rsidRPr="007B6B84">
        <w:t>Engineering</w:t>
      </w:r>
      <w:proofErr w:type="spellEnd"/>
      <w:r w:rsidRPr="007B6B84">
        <w:t>, 2025.</w:t>
      </w:r>
    </w:p>
    <w:p w14:paraId="3AB4A57E" w14:textId="77777777" w:rsidR="00AF1991" w:rsidRPr="007B6B84" w:rsidRDefault="00AF1991" w:rsidP="00AF1991">
      <w:pPr>
        <w:autoSpaceDE w:val="0"/>
        <w:autoSpaceDN w:val="0"/>
        <w:adjustRightInd w:val="0"/>
        <w:spacing w:line="360" w:lineRule="auto"/>
        <w:jc w:val="both"/>
      </w:pPr>
      <w:r w:rsidRPr="007B6B84">
        <w:t xml:space="preserve">MATHWORKS. </w:t>
      </w:r>
      <w:r w:rsidRPr="007B6B84">
        <w:rPr>
          <w:b/>
          <w:bCs/>
        </w:rPr>
        <w:t xml:space="preserve">MATLAB: The </w:t>
      </w:r>
      <w:proofErr w:type="spellStart"/>
      <w:r w:rsidRPr="007B6B84">
        <w:rPr>
          <w:b/>
          <w:bCs/>
        </w:rPr>
        <w:t>Language</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Technical</w:t>
      </w:r>
      <w:proofErr w:type="spellEnd"/>
      <w:r w:rsidRPr="007B6B84">
        <w:rPr>
          <w:b/>
          <w:bCs/>
        </w:rPr>
        <w:t xml:space="preserve"> </w:t>
      </w:r>
      <w:proofErr w:type="spellStart"/>
      <w:r w:rsidRPr="007B6B84">
        <w:rPr>
          <w:b/>
          <w:bCs/>
        </w:rPr>
        <w:t>Computing</w:t>
      </w:r>
      <w:proofErr w:type="spellEnd"/>
      <w:r w:rsidRPr="007B6B84">
        <w:t xml:space="preserve">. </w:t>
      </w:r>
      <w:proofErr w:type="spellStart"/>
      <w:r w:rsidRPr="007B6B84">
        <w:t>Version</w:t>
      </w:r>
      <w:proofErr w:type="spellEnd"/>
      <w:r w:rsidRPr="007B6B84">
        <w:t xml:space="preserve"> R2025b. </w:t>
      </w:r>
      <w:proofErr w:type="spellStart"/>
      <w:r w:rsidRPr="007B6B84">
        <w:t>Natick</w:t>
      </w:r>
      <w:proofErr w:type="spellEnd"/>
      <w:r w:rsidRPr="007B6B84">
        <w:t xml:space="preserve">, MA: The </w:t>
      </w:r>
      <w:proofErr w:type="spellStart"/>
      <w:r w:rsidRPr="007B6B84">
        <w:t>MathWorks</w:t>
      </w:r>
      <w:proofErr w:type="spellEnd"/>
      <w:r w:rsidRPr="007B6B84">
        <w:t>, Inc., 2025.</w:t>
      </w:r>
    </w:p>
    <w:p w14:paraId="3F3D96F5" w14:textId="77777777" w:rsidR="00AF1991" w:rsidRPr="007B6B84" w:rsidRDefault="00AF1991" w:rsidP="00AF1991">
      <w:pPr>
        <w:autoSpaceDE w:val="0"/>
        <w:autoSpaceDN w:val="0"/>
        <w:adjustRightInd w:val="0"/>
        <w:spacing w:line="360" w:lineRule="auto"/>
        <w:jc w:val="both"/>
      </w:pPr>
      <w:r w:rsidRPr="007B6B84">
        <w:t xml:space="preserve">MERLET, J.; GOSSELIN, C. </w:t>
      </w:r>
      <w:proofErr w:type="spellStart"/>
      <w:r w:rsidRPr="007B6B84">
        <w:rPr>
          <w:b/>
          <w:bCs/>
        </w:rPr>
        <w:t>Parallel</w:t>
      </w:r>
      <w:proofErr w:type="spellEnd"/>
      <w:r w:rsidRPr="007B6B84">
        <w:rPr>
          <w:b/>
          <w:bCs/>
        </w:rPr>
        <w:t xml:space="preserve"> </w:t>
      </w:r>
      <w:proofErr w:type="spellStart"/>
      <w:r w:rsidRPr="007B6B84">
        <w:rPr>
          <w:b/>
          <w:bCs/>
        </w:rPr>
        <w:t>Mechanisms</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Robots</w:t>
      </w:r>
      <w:proofErr w:type="spellEnd"/>
      <w:r w:rsidRPr="007B6B84">
        <w:t xml:space="preserve">. In: SICILIANO, B.; KHATIB, O. (eds.). </w:t>
      </w:r>
      <w:r w:rsidRPr="007B6B84">
        <w:rPr>
          <w:b/>
          <w:bCs/>
        </w:rPr>
        <w:t xml:space="preserve">Springer Handbook </w:t>
      </w:r>
      <w:proofErr w:type="spellStart"/>
      <w:r w:rsidRPr="007B6B84">
        <w:rPr>
          <w:b/>
          <w:bCs/>
        </w:rPr>
        <w:t>of</w:t>
      </w:r>
      <w:proofErr w:type="spellEnd"/>
      <w:r w:rsidRPr="007B6B84">
        <w:rPr>
          <w:b/>
          <w:bCs/>
        </w:rPr>
        <w:t xml:space="preserve"> </w:t>
      </w:r>
      <w:proofErr w:type="spellStart"/>
      <w:r w:rsidRPr="007B6B84">
        <w:rPr>
          <w:b/>
          <w:bCs/>
        </w:rPr>
        <w:t>Robotics</w:t>
      </w:r>
      <w:proofErr w:type="spellEnd"/>
      <w:r w:rsidRPr="007B6B84">
        <w:t>. Berlin: Springer, 2008.</w:t>
      </w:r>
    </w:p>
    <w:p w14:paraId="4F714598" w14:textId="0DED8DBD" w:rsidR="002D06CE" w:rsidRPr="007B6B84" w:rsidRDefault="002D06CE" w:rsidP="00AF1991">
      <w:pPr>
        <w:autoSpaceDE w:val="0"/>
        <w:autoSpaceDN w:val="0"/>
        <w:adjustRightInd w:val="0"/>
        <w:spacing w:line="360" w:lineRule="auto"/>
        <w:jc w:val="both"/>
      </w:pPr>
      <w:r w:rsidRPr="007B6B84">
        <w:t>KUROSE, J</w:t>
      </w:r>
      <w:r w:rsidR="00176FA3" w:rsidRPr="007B6B84">
        <w:t>.</w:t>
      </w:r>
      <w:r w:rsidRPr="007B6B84">
        <w:t xml:space="preserve"> F.; ROSS, K</w:t>
      </w:r>
      <w:r w:rsidR="00176FA3" w:rsidRPr="007B6B84">
        <w:t>.</w:t>
      </w:r>
      <w:r w:rsidRPr="007B6B84">
        <w:t xml:space="preserve"> W. </w:t>
      </w:r>
      <w:r w:rsidRPr="007B6B84">
        <w:rPr>
          <w:b/>
          <w:bCs/>
        </w:rPr>
        <w:t>Redes de Computadores e a Internet: uma abordagem top-</w:t>
      </w:r>
      <w:proofErr w:type="spellStart"/>
      <w:r w:rsidRPr="007B6B84">
        <w:rPr>
          <w:b/>
          <w:bCs/>
        </w:rPr>
        <w:t>down</w:t>
      </w:r>
      <w:proofErr w:type="spellEnd"/>
      <w:r w:rsidRPr="007B6B84">
        <w:t>. 6. ed. Porto Alegre: Pearson, 2021.</w:t>
      </w:r>
    </w:p>
    <w:p w14:paraId="38D51A15" w14:textId="77777777" w:rsidR="00AF1991" w:rsidRPr="007B6B84" w:rsidRDefault="00AF1991" w:rsidP="00AF1991">
      <w:pPr>
        <w:autoSpaceDE w:val="0"/>
        <w:autoSpaceDN w:val="0"/>
        <w:adjustRightInd w:val="0"/>
        <w:spacing w:line="360" w:lineRule="auto"/>
        <w:jc w:val="both"/>
      </w:pPr>
      <w:r w:rsidRPr="007B6B84">
        <w:t xml:space="preserve">NATIONAL INSTITUTE OF STANDARDS AND TECHNOLOGY (NIST). </w:t>
      </w:r>
      <w:r w:rsidRPr="007B6B84">
        <w:rPr>
          <w:b/>
          <w:bCs/>
        </w:rPr>
        <w:t xml:space="preserve">A </w:t>
      </w:r>
      <w:proofErr w:type="spellStart"/>
      <w:r w:rsidRPr="007B6B84">
        <w:rPr>
          <w:b/>
          <w:bCs/>
        </w:rPr>
        <w:t>robotic</w:t>
      </w:r>
      <w:proofErr w:type="spellEnd"/>
      <w:r w:rsidRPr="007B6B84">
        <w:rPr>
          <w:b/>
          <w:bCs/>
        </w:rPr>
        <w:t xml:space="preserve"> </w:t>
      </w:r>
      <w:proofErr w:type="spellStart"/>
      <w:r w:rsidRPr="007B6B84">
        <w:rPr>
          <w:b/>
          <w:bCs/>
        </w:rPr>
        <w:t>crane</w:t>
      </w:r>
      <w:proofErr w:type="spellEnd"/>
      <w:r w:rsidRPr="007B6B84">
        <w:rPr>
          <w:b/>
          <w:bCs/>
        </w:rPr>
        <w:t xml:space="preserve"> system </w:t>
      </w:r>
      <w:proofErr w:type="spellStart"/>
      <w:r w:rsidRPr="007B6B84">
        <w:rPr>
          <w:b/>
          <w:bCs/>
        </w:rPr>
        <w:t>utilizing</w:t>
      </w:r>
      <w:proofErr w:type="spellEnd"/>
      <w:r w:rsidRPr="007B6B84">
        <w:rPr>
          <w:b/>
          <w:bCs/>
        </w:rPr>
        <w:t xml:space="preserve"> </w:t>
      </w:r>
      <w:proofErr w:type="spellStart"/>
      <w:r w:rsidRPr="007B6B84">
        <w:rPr>
          <w:b/>
          <w:bCs/>
        </w:rPr>
        <w:t>the</w:t>
      </w:r>
      <w:proofErr w:type="spellEnd"/>
      <w:r w:rsidRPr="007B6B84">
        <w:rPr>
          <w:b/>
          <w:bCs/>
        </w:rPr>
        <w:t xml:space="preserve"> Stewart </w:t>
      </w:r>
      <w:proofErr w:type="spellStart"/>
      <w:r w:rsidRPr="007B6B84">
        <w:rPr>
          <w:b/>
          <w:bCs/>
        </w:rPr>
        <w:t>platform</w:t>
      </w:r>
      <w:proofErr w:type="spellEnd"/>
      <w:r w:rsidRPr="007B6B84">
        <w:rPr>
          <w:b/>
          <w:bCs/>
        </w:rPr>
        <w:t xml:space="preserve"> manual </w:t>
      </w:r>
      <w:proofErr w:type="spellStart"/>
      <w:r w:rsidRPr="007B6B84">
        <w:rPr>
          <w:b/>
          <w:bCs/>
        </w:rPr>
        <w:t>mode</w:t>
      </w:r>
      <w:proofErr w:type="spellEnd"/>
      <w:r w:rsidRPr="007B6B84">
        <w:rPr>
          <w:b/>
          <w:bCs/>
        </w:rPr>
        <w:t xml:space="preserve"> </w:t>
      </w:r>
      <w:proofErr w:type="spellStart"/>
      <w:r w:rsidRPr="007B6B84">
        <w:rPr>
          <w:b/>
          <w:bCs/>
        </w:rPr>
        <w:t>with</w:t>
      </w:r>
      <w:proofErr w:type="spellEnd"/>
      <w:r w:rsidRPr="007B6B84">
        <w:rPr>
          <w:b/>
          <w:bCs/>
        </w:rPr>
        <w:t xml:space="preserve"> a Stewart </w:t>
      </w:r>
      <w:proofErr w:type="spellStart"/>
      <w:r w:rsidRPr="007B6B84">
        <w:rPr>
          <w:b/>
          <w:bCs/>
        </w:rPr>
        <w:t>platform</w:t>
      </w:r>
      <w:proofErr w:type="spellEnd"/>
      <w:r w:rsidRPr="007B6B84">
        <w:rPr>
          <w:b/>
          <w:bCs/>
        </w:rPr>
        <w:t xml:space="preserve"> joystick</w:t>
      </w:r>
      <w:r w:rsidRPr="007B6B84">
        <w:t xml:space="preserve">. </w:t>
      </w:r>
      <w:proofErr w:type="spellStart"/>
      <w:r w:rsidRPr="007B6B84">
        <w:t>Gaithersburg</w:t>
      </w:r>
      <w:proofErr w:type="spellEnd"/>
      <w:r w:rsidRPr="007B6B84">
        <w:t>, MD: NIST, 2008.</w:t>
      </w:r>
    </w:p>
    <w:p w14:paraId="625672BD" w14:textId="77777777" w:rsidR="00AF1991" w:rsidRPr="007B6B84" w:rsidRDefault="00AF1991" w:rsidP="00AF1991">
      <w:pPr>
        <w:autoSpaceDE w:val="0"/>
        <w:autoSpaceDN w:val="0"/>
        <w:adjustRightInd w:val="0"/>
        <w:spacing w:line="360" w:lineRule="auto"/>
        <w:jc w:val="both"/>
      </w:pPr>
      <w:r w:rsidRPr="007B6B84">
        <w:t xml:space="preserve">NGUYEN, C. C.; ANTRAZI, S. S. </w:t>
      </w:r>
      <w:r w:rsidRPr="007B6B84">
        <w:rPr>
          <w:b/>
          <w:bCs/>
        </w:rPr>
        <w:t xml:space="preserve">Experimental </w:t>
      </w:r>
      <w:proofErr w:type="spellStart"/>
      <w:r w:rsidRPr="007B6B84">
        <w:rPr>
          <w:b/>
          <w:bCs/>
        </w:rPr>
        <w:t>Study</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Trajectory</w:t>
      </w:r>
      <w:proofErr w:type="spellEnd"/>
      <w:r w:rsidRPr="007B6B84">
        <w:rPr>
          <w:b/>
          <w:bCs/>
        </w:rPr>
        <w:t xml:space="preserve"> Planning </w:t>
      </w:r>
      <w:proofErr w:type="spellStart"/>
      <w:r w:rsidRPr="007B6B84">
        <w:rPr>
          <w:b/>
          <w:bCs/>
        </w:rPr>
        <w:t>and</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of</w:t>
      </w:r>
      <w:proofErr w:type="spellEnd"/>
      <w:r w:rsidRPr="007B6B84">
        <w:rPr>
          <w:b/>
          <w:bCs/>
        </w:rPr>
        <w:t xml:space="preserve"> a High </w:t>
      </w:r>
      <w:proofErr w:type="spellStart"/>
      <w:r w:rsidRPr="007B6B84">
        <w:rPr>
          <w:b/>
          <w:bCs/>
        </w:rPr>
        <w:t>Precision</w:t>
      </w:r>
      <w:proofErr w:type="spellEnd"/>
      <w:r w:rsidRPr="007B6B84">
        <w:rPr>
          <w:b/>
          <w:bCs/>
        </w:rPr>
        <w:t xml:space="preserve"> </w:t>
      </w:r>
      <w:proofErr w:type="spellStart"/>
      <w:r w:rsidRPr="007B6B84">
        <w:rPr>
          <w:b/>
          <w:bCs/>
        </w:rPr>
        <w:t>Robot</w:t>
      </w:r>
      <w:proofErr w:type="spellEnd"/>
      <w:r w:rsidRPr="007B6B84">
        <w:rPr>
          <w:b/>
          <w:bCs/>
        </w:rPr>
        <w:t xml:space="preserve"> </w:t>
      </w:r>
      <w:proofErr w:type="spellStart"/>
      <w:r w:rsidRPr="007B6B84">
        <w:rPr>
          <w:b/>
          <w:bCs/>
        </w:rPr>
        <w:t>Manipulator</w:t>
      </w:r>
      <w:proofErr w:type="spellEnd"/>
      <w:r w:rsidRPr="007B6B84">
        <w:t xml:space="preserve">. </w:t>
      </w:r>
      <w:proofErr w:type="spellStart"/>
      <w:r w:rsidRPr="007B6B84">
        <w:t>Semiannual</w:t>
      </w:r>
      <w:proofErr w:type="spellEnd"/>
      <w:r w:rsidRPr="007B6B84">
        <w:t xml:space="preserve"> </w:t>
      </w:r>
      <w:proofErr w:type="spellStart"/>
      <w:r w:rsidRPr="007B6B84">
        <w:t>Progress</w:t>
      </w:r>
      <w:proofErr w:type="spellEnd"/>
      <w:r w:rsidRPr="007B6B84">
        <w:t xml:space="preserve"> Report. NASA Goddard Space </w:t>
      </w:r>
      <w:proofErr w:type="spellStart"/>
      <w:r w:rsidRPr="007B6B84">
        <w:t>Flight</w:t>
      </w:r>
      <w:proofErr w:type="spellEnd"/>
      <w:r w:rsidRPr="007B6B84">
        <w:t xml:space="preserve"> Center, Grant NAG 5-780, 1991.</w:t>
      </w:r>
    </w:p>
    <w:p w14:paraId="297CB812" w14:textId="77777777" w:rsidR="00AF1991" w:rsidRPr="007B6B84" w:rsidRDefault="00AF1991" w:rsidP="00AF1991">
      <w:pPr>
        <w:autoSpaceDE w:val="0"/>
        <w:autoSpaceDN w:val="0"/>
        <w:adjustRightInd w:val="0"/>
        <w:spacing w:line="360" w:lineRule="auto"/>
        <w:jc w:val="both"/>
      </w:pPr>
      <w:r w:rsidRPr="007B6B84">
        <w:t xml:space="preserve">NGUYEN, C. C.; ANTRAZI, S. S.; PARK, J.-Y.; ZHOU, Z.-L. </w:t>
      </w:r>
      <w:proofErr w:type="spellStart"/>
      <w:r w:rsidRPr="007B6B84">
        <w:rPr>
          <w:b/>
          <w:bCs/>
        </w:rPr>
        <w:t>Trajectory</w:t>
      </w:r>
      <w:proofErr w:type="spellEnd"/>
      <w:r w:rsidRPr="007B6B84">
        <w:rPr>
          <w:b/>
          <w:bCs/>
        </w:rPr>
        <w:t xml:space="preserve"> </w:t>
      </w:r>
      <w:proofErr w:type="spellStart"/>
      <w:r w:rsidRPr="007B6B84">
        <w:rPr>
          <w:b/>
          <w:bCs/>
        </w:rPr>
        <w:t>planning</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of</w:t>
      </w:r>
      <w:proofErr w:type="spellEnd"/>
      <w:r w:rsidRPr="007B6B84">
        <w:rPr>
          <w:b/>
          <w:bCs/>
        </w:rPr>
        <w:t xml:space="preserve"> a Stewart </w:t>
      </w:r>
      <w:proofErr w:type="spellStart"/>
      <w:r w:rsidRPr="007B6B84">
        <w:rPr>
          <w:b/>
          <w:bCs/>
        </w:rPr>
        <w:t>platform-based</w:t>
      </w:r>
      <w:proofErr w:type="spellEnd"/>
      <w:r w:rsidRPr="007B6B84">
        <w:rPr>
          <w:b/>
          <w:bCs/>
        </w:rPr>
        <w:t xml:space="preserve"> </w:t>
      </w:r>
      <w:proofErr w:type="spellStart"/>
      <w:r w:rsidRPr="007B6B84">
        <w:rPr>
          <w:b/>
          <w:bCs/>
        </w:rPr>
        <w:t>end-effector</w:t>
      </w:r>
      <w:proofErr w:type="spellEnd"/>
      <w:r w:rsidRPr="007B6B84">
        <w:rPr>
          <w:b/>
          <w:bCs/>
        </w:rPr>
        <w:t xml:space="preserve"> </w:t>
      </w:r>
      <w:proofErr w:type="spellStart"/>
      <w:r w:rsidRPr="007B6B84">
        <w:rPr>
          <w:b/>
          <w:bCs/>
        </w:rPr>
        <w:t>with</w:t>
      </w:r>
      <w:proofErr w:type="spellEnd"/>
      <w:r w:rsidRPr="007B6B84">
        <w:rPr>
          <w:b/>
          <w:bCs/>
        </w:rPr>
        <w:t xml:space="preserve"> passive compliance for </w:t>
      </w:r>
      <w:proofErr w:type="spellStart"/>
      <w:r w:rsidRPr="007B6B84">
        <w:rPr>
          <w:b/>
          <w:bCs/>
        </w:rPr>
        <w:t>part</w:t>
      </w:r>
      <w:proofErr w:type="spellEnd"/>
      <w:r w:rsidRPr="007B6B84">
        <w:rPr>
          <w:b/>
          <w:bCs/>
        </w:rPr>
        <w:t xml:space="preserve"> </w:t>
      </w:r>
      <w:proofErr w:type="spellStart"/>
      <w:r w:rsidRPr="007B6B84">
        <w:rPr>
          <w:b/>
          <w:bCs/>
        </w:rPr>
        <w:t>assembly</w:t>
      </w:r>
      <w:proofErr w:type="spellEnd"/>
      <w:r w:rsidRPr="007B6B84">
        <w:t xml:space="preserve">. </w:t>
      </w:r>
      <w:proofErr w:type="spellStart"/>
      <w:r w:rsidRPr="007B6B84">
        <w:t>Journal</w:t>
      </w:r>
      <w:proofErr w:type="spellEnd"/>
      <w:r w:rsidRPr="007B6B84">
        <w:t xml:space="preserve"> </w:t>
      </w:r>
      <w:proofErr w:type="spellStart"/>
      <w:r w:rsidRPr="007B6B84">
        <w:t>of</w:t>
      </w:r>
      <w:proofErr w:type="spellEnd"/>
      <w:r w:rsidRPr="007B6B84">
        <w:t xml:space="preserve"> </w:t>
      </w:r>
      <w:proofErr w:type="spellStart"/>
      <w:r w:rsidRPr="007B6B84">
        <w:t>Intelligent</w:t>
      </w:r>
      <w:proofErr w:type="spellEnd"/>
      <w:r w:rsidRPr="007B6B84">
        <w:t xml:space="preserve"> </w:t>
      </w:r>
      <w:proofErr w:type="spellStart"/>
      <w:r w:rsidRPr="007B6B84">
        <w:t>and</w:t>
      </w:r>
      <w:proofErr w:type="spellEnd"/>
      <w:r w:rsidRPr="007B6B84">
        <w:t xml:space="preserve"> </w:t>
      </w:r>
      <w:proofErr w:type="spellStart"/>
      <w:r w:rsidRPr="007B6B84">
        <w:t>Robotic</w:t>
      </w:r>
      <w:proofErr w:type="spellEnd"/>
      <w:r w:rsidRPr="007B6B84">
        <w:t xml:space="preserve"> Systems, 1992.</w:t>
      </w:r>
    </w:p>
    <w:p w14:paraId="30AE443C" w14:textId="77777777" w:rsidR="00AF1991" w:rsidRPr="007B6B84" w:rsidRDefault="00AF1991" w:rsidP="00AF1991">
      <w:pPr>
        <w:autoSpaceDE w:val="0"/>
        <w:autoSpaceDN w:val="0"/>
        <w:adjustRightInd w:val="0"/>
        <w:spacing w:line="360" w:lineRule="auto"/>
        <w:jc w:val="both"/>
      </w:pPr>
      <w:r w:rsidRPr="007B6B84">
        <w:t xml:space="preserve">OGATA, K. </w:t>
      </w:r>
      <w:r w:rsidRPr="007B6B84">
        <w:rPr>
          <w:b/>
          <w:bCs/>
        </w:rPr>
        <w:t>Engenharia de Controle Moderno</w:t>
      </w:r>
      <w:r w:rsidRPr="007B6B84">
        <w:t>. 5. ed. São Paulo: Pearson Prentice Hall, 2011.</w:t>
      </w:r>
    </w:p>
    <w:p w14:paraId="287C8665" w14:textId="77777777" w:rsidR="00AF1991" w:rsidRPr="007B6B84" w:rsidRDefault="00AF1991" w:rsidP="00AF1991">
      <w:pPr>
        <w:autoSpaceDE w:val="0"/>
        <w:autoSpaceDN w:val="0"/>
        <w:adjustRightInd w:val="0"/>
        <w:spacing w:line="360" w:lineRule="auto"/>
        <w:jc w:val="both"/>
      </w:pPr>
      <w:r w:rsidRPr="007B6B84">
        <w:t xml:space="preserve">ÖMÜRLÜ, V. E.; YILDIZ, İ. </w:t>
      </w:r>
      <w:proofErr w:type="spellStart"/>
      <w:r w:rsidRPr="007B6B84">
        <w:rPr>
          <w:b/>
          <w:bCs/>
        </w:rPr>
        <w:t>Parallel</w:t>
      </w:r>
      <w:proofErr w:type="spellEnd"/>
      <w:r w:rsidRPr="007B6B84">
        <w:rPr>
          <w:b/>
          <w:bCs/>
        </w:rPr>
        <w:t xml:space="preserve"> Self-</w:t>
      </w:r>
      <w:proofErr w:type="spellStart"/>
      <w:r w:rsidRPr="007B6B84">
        <w:rPr>
          <w:b/>
          <w:bCs/>
        </w:rPr>
        <w:t>Tuning</w:t>
      </w:r>
      <w:proofErr w:type="spellEnd"/>
      <w:r w:rsidRPr="007B6B84">
        <w:rPr>
          <w:b/>
          <w:bCs/>
        </w:rPr>
        <w:t xml:space="preserve"> </w:t>
      </w:r>
      <w:proofErr w:type="spellStart"/>
      <w:r w:rsidRPr="007B6B84">
        <w:rPr>
          <w:b/>
          <w:bCs/>
        </w:rPr>
        <w:t>Fuzzy</w:t>
      </w:r>
      <w:proofErr w:type="spellEnd"/>
      <w:r w:rsidRPr="007B6B84">
        <w:rPr>
          <w:b/>
          <w:bCs/>
        </w:rPr>
        <w:t xml:space="preserve"> PD + PD </w:t>
      </w:r>
      <w:proofErr w:type="spellStart"/>
      <w:r w:rsidRPr="007B6B84">
        <w:rPr>
          <w:b/>
          <w:bCs/>
        </w:rPr>
        <w:t>Controller</w:t>
      </w:r>
      <w:proofErr w:type="spellEnd"/>
      <w:r w:rsidRPr="007B6B84">
        <w:rPr>
          <w:b/>
          <w:bCs/>
        </w:rPr>
        <w:t xml:space="preserve"> for a Stewart–</w:t>
      </w:r>
      <w:proofErr w:type="spellStart"/>
      <w:r w:rsidRPr="007B6B84">
        <w:rPr>
          <w:b/>
          <w:bCs/>
        </w:rPr>
        <w:t>Gough</w:t>
      </w:r>
      <w:proofErr w:type="spellEnd"/>
      <w:r w:rsidRPr="007B6B84">
        <w:rPr>
          <w:b/>
          <w:bCs/>
        </w:rPr>
        <w:t xml:space="preserve"> Platform-</w:t>
      </w:r>
      <w:proofErr w:type="spellStart"/>
      <w:r w:rsidRPr="007B6B84">
        <w:rPr>
          <w:b/>
          <w:bCs/>
        </w:rPr>
        <w:t>Based</w:t>
      </w:r>
      <w:proofErr w:type="spellEnd"/>
      <w:r w:rsidRPr="007B6B84">
        <w:rPr>
          <w:b/>
          <w:bCs/>
        </w:rPr>
        <w:t xml:space="preserve"> </w:t>
      </w:r>
      <w:proofErr w:type="spellStart"/>
      <w:r w:rsidRPr="007B6B84">
        <w:rPr>
          <w:b/>
          <w:bCs/>
        </w:rPr>
        <w:t>Spatial</w:t>
      </w:r>
      <w:proofErr w:type="spellEnd"/>
      <w:r w:rsidRPr="007B6B84">
        <w:rPr>
          <w:b/>
          <w:bCs/>
        </w:rPr>
        <w:t xml:space="preserve"> Joystick</w:t>
      </w:r>
      <w:r w:rsidRPr="007B6B84">
        <w:t xml:space="preserve">. </w:t>
      </w:r>
      <w:proofErr w:type="spellStart"/>
      <w:r w:rsidRPr="007B6B84">
        <w:t>Arabian</w:t>
      </w:r>
      <w:proofErr w:type="spellEnd"/>
      <w:r w:rsidRPr="007B6B84">
        <w:t xml:space="preserve"> </w:t>
      </w:r>
      <w:proofErr w:type="spellStart"/>
      <w:r w:rsidRPr="007B6B84">
        <w:t>Journal</w:t>
      </w:r>
      <w:proofErr w:type="spellEnd"/>
      <w:r w:rsidRPr="007B6B84">
        <w:t xml:space="preserve"> for Science </w:t>
      </w:r>
      <w:proofErr w:type="spellStart"/>
      <w:r w:rsidRPr="007B6B84">
        <w:t>and</w:t>
      </w:r>
      <w:proofErr w:type="spellEnd"/>
      <w:r w:rsidRPr="007B6B84">
        <w:t xml:space="preserve"> </w:t>
      </w:r>
      <w:proofErr w:type="spellStart"/>
      <w:r w:rsidRPr="007B6B84">
        <w:t>Engineering</w:t>
      </w:r>
      <w:proofErr w:type="spellEnd"/>
      <w:r w:rsidRPr="007B6B84">
        <w:t>, v. 37, p. 2089–2102, 2012. DOI: 10.1007/s13369-012-0308-0.</w:t>
      </w:r>
    </w:p>
    <w:p w14:paraId="4C3C86F0" w14:textId="77777777" w:rsidR="00AF1991" w:rsidRPr="007B6B84" w:rsidRDefault="00AF1991" w:rsidP="00AF1991">
      <w:pPr>
        <w:autoSpaceDE w:val="0"/>
        <w:autoSpaceDN w:val="0"/>
        <w:adjustRightInd w:val="0"/>
        <w:spacing w:line="360" w:lineRule="auto"/>
        <w:jc w:val="both"/>
      </w:pPr>
      <w:r w:rsidRPr="007B6B84">
        <w:t xml:space="preserve">PINHO, A. G. et al. </w:t>
      </w:r>
      <w:r w:rsidRPr="007B6B84">
        <w:rPr>
          <w:b/>
          <w:bCs/>
        </w:rPr>
        <w:t>Desenvolvimento de bancada didática contendo múltiplos sensores e atuadores</w:t>
      </w:r>
      <w:r w:rsidRPr="007B6B84">
        <w:t xml:space="preserve">. </w:t>
      </w:r>
      <w:proofErr w:type="spellStart"/>
      <w:r w:rsidRPr="007B6B84">
        <w:t>Research</w:t>
      </w:r>
      <w:proofErr w:type="spellEnd"/>
      <w:r w:rsidRPr="007B6B84">
        <w:t xml:space="preserve">, Society </w:t>
      </w:r>
      <w:proofErr w:type="spellStart"/>
      <w:r w:rsidRPr="007B6B84">
        <w:t>and</w:t>
      </w:r>
      <w:proofErr w:type="spellEnd"/>
      <w:r w:rsidRPr="007B6B84">
        <w:t xml:space="preserve"> </w:t>
      </w:r>
      <w:proofErr w:type="spellStart"/>
      <w:r w:rsidRPr="007B6B84">
        <w:t>Development</w:t>
      </w:r>
      <w:proofErr w:type="spellEnd"/>
      <w:r w:rsidRPr="007B6B84">
        <w:t>, 2021.</w:t>
      </w:r>
    </w:p>
    <w:p w14:paraId="49119282" w14:textId="77777777" w:rsidR="00AF1991" w:rsidRPr="007B6B84" w:rsidRDefault="00AF1991" w:rsidP="00AF1991">
      <w:pPr>
        <w:autoSpaceDE w:val="0"/>
        <w:autoSpaceDN w:val="0"/>
        <w:adjustRightInd w:val="0"/>
        <w:spacing w:line="360" w:lineRule="auto"/>
        <w:jc w:val="both"/>
      </w:pPr>
      <w:r w:rsidRPr="007B6B84">
        <w:t xml:space="preserve">RABELLO, G.; MIYATA MEIRELLES, G.; FERREIRA, T. P.; HIRATA, A. K. </w:t>
      </w:r>
      <w:r w:rsidRPr="007B6B84">
        <w:rPr>
          <w:b/>
          <w:bCs/>
        </w:rPr>
        <w:t>Projeto de Controle de Plataforma Stewart</w:t>
      </w:r>
      <w:r w:rsidRPr="007B6B84">
        <w:t>. Relatório técnico — Instituto Federal de Educação, Ciência e Tecnologia de São Paulo, Campus São José dos Campos, 2024.</w:t>
      </w:r>
    </w:p>
    <w:p w14:paraId="03E798E6" w14:textId="2D033B36" w:rsidR="00176FA3" w:rsidRPr="007B6B84" w:rsidRDefault="00176FA3" w:rsidP="00AF1991">
      <w:pPr>
        <w:autoSpaceDE w:val="0"/>
        <w:autoSpaceDN w:val="0"/>
        <w:adjustRightInd w:val="0"/>
        <w:spacing w:line="360" w:lineRule="auto"/>
        <w:jc w:val="both"/>
      </w:pPr>
      <w:r w:rsidRPr="007B6B84">
        <w:t>RICHARDSON, L; RUBY, S</w:t>
      </w:r>
      <w:r w:rsidRPr="007B6B84">
        <w:rPr>
          <w:b/>
          <w:bCs/>
        </w:rPr>
        <w:t>.</w:t>
      </w:r>
      <w:r w:rsidRPr="007B6B84">
        <w:t xml:space="preserve"> </w:t>
      </w:r>
      <w:proofErr w:type="spellStart"/>
      <w:r w:rsidRPr="007B6B84">
        <w:rPr>
          <w:b/>
          <w:bCs/>
        </w:rPr>
        <w:t>RESTful</w:t>
      </w:r>
      <w:proofErr w:type="spellEnd"/>
      <w:r w:rsidRPr="007B6B84">
        <w:rPr>
          <w:b/>
          <w:bCs/>
        </w:rPr>
        <w:t xml:space="preserve"> Web Services</w:t>
      </w:r>
      <w:r w:rsidRPr="007B6B84">
        <w:t>. Sebastopol: O’Reilly Media, 2007.</w:t>
      </w:r>
    </w:p>
    <w:p w14:paraId="7BE0C1B8" w14:textId="77777777" w:rsidR="009B0D21" w:rsidRPr="007B6B84" w:rsidRDefault="009B0D21" w:rsidP="00AF1991">
      <w:pPr>
        <w:autoSpaceDE w:val="0"/>
        <w:autoSpaceDN w:val="0"/>
        <w:adjustRightInd w:val="0"/>
        <w:spacing w:line="360" w:lineRule="auto"/>
        <w:jc w:val="both"/>
      </w:pPr>
      <w:r w:rsidRPr="007B6B84">
        <w:t xml:space="preserve">ROSSITER, J. A.; CASSANDRAS, C. G.; HESPANHA, J.; DORMIDO, S.; DE LA TORRE, L.; RANADE, G.; VISIOLI, A.; HEDENGREN, J.; MURRAY, R. M.; ANTSALKIS, P.; LAMNABHI-LAGARRIGUE, F.; PARISINI, T. </w:t>
      </w:r>
      <w:proofErr w:type="spellStart"/>
      <w:r w:rsidRPr="007B6B84">
        <w:rPr>
          <w:b/>
          <w:bCs/>
        </w:rPr>
        <w:t>Control</w:t>
      </w:r>
      <w:proofErr w:type="spellEnd"/>
      <w:r w:rsidRPr="007B6B84">
        <w:rPr>
          <w:b/>
          <w:bCs/>
        </w:rPr>
        <w:t xml:space="preserve"> </w:t>
      </w:r>
      <w:proofErr w:type="spellStart"/>
      <w:r w:rsidRPr="007B6B84">
        <w:rPr>
          <w:b/>
          <w:bCs/>
        </w:rPr>
        <w:t>education</w:t>
      </w:r>
      <w:proofErr w:type="spellEnd"/>
      <w:r w:rsidRPr="007B6B84">
        <w:rPr>
          <w:b/>
          <w:bCs/>
        </w:rPr>
        <w:t xml:space="preserve"> for societal-</w:t>
      </w:r>
      <w:proofErr w:type="spellStart"/>
      <w:r w:rsidRPr="007B6B84">
        <w:rPr>
          <w:b/>
          <w:bCs/>
        </w:rPr>
        <w:t>scale</w:t>
      </w:r>
      <w:proofErr w:type="spellEnd"/>
      <w:r w:rsidRPr="007B6B84">
        <w:rPr>
          <w:b/>
          <w:bCs/>
        </w:rPr>
        <w:t xml:space="preserve"> </w:t>
      </w:r>
      <w:proofErr w:type="spellStart"/>
      <w:r w:rsidRPr="007B6B84">
        <w:rPr>
          <w:b/>
          <w:bCs/>
        </w:rPr>
        <w:t>challenges</w:t>
      </w:r>
      <w:proofErr w:type="spellEnd"/>
      <w:r w:rsidRPr="007B6B84">
        <w:rPr>
          <w:b/>
          <w:bCs/>
        </w:rPr>
        <w:t xml:space="preserve">: A </w:t>
      </w:r>
      <w:proofErr w:type="spellStart"/>
      <w:r w:rsidRPr="007B6B84">
        <w:rPr>
          <w:b/>
          <w:bCs/>
        </w:rPr>
        <w:t>community</w:t>
      </w:r>
      <w:proofErr w:type="spellEnd"/>
      <w:r w:rsidRPr="007B6B84">
        <w:rPr>
          <w:b/>
          <w:bCs/>
        </w:rPr>
        <w:t xml:space="preserve"> </w:t>
      </w:r>
      <w:proofErr w:type="spellStart"/>
      <w:r w:rsidRPr="007B6B84">
        <w:rPr>
          <w:b/>
          <w:bCs/>
        </w:rPr>
        <w:t>roadmap</w:t>
      </w:r>
      <w:proofErr w:type="spellEnd"/>
      <w:r w:rsidRPr="007B6B84">
        <w:t xml:space="preserve">. </w:t>
      </w:r>
      <w:r w:rsidRPr="007B6B84">
        <w:rPr>
          <w:i/>
          <w:iCs/>
        </w:rPr>
        <w:t xml:space="preserve">Annual Reviews in </w:t>
      </w:r>
      <w:proofErr w:type="spellStart"/>
      <w:r w:rsidRPr="007B6B84">
        <w:rPr>
          <w:i/>
          <w:iCs/>
        </w:rPr>
        <w:t>Control</w:t>
      </w:r>
      <w:proofErr w:type="spellEnd"/>
      <w:r w:rsidRPr="007B6B84">
        <w:t>, 2023.</w:t>
      </w:r>
    </w:p>
    <w:p w14:paraId="3554EFD8" w14:textId="77777777" w:rsidR="009B0D21" w:rsidRPr="007B6B84" w:rsidRDefault="009B0D21" w:rsidP="00AF1991">
      <w:pPr>
        <w:autoSpaceDE w:val="0"/>
        <w:autoSpaceDN w:val="0"/>
        <w:adjustRightInd w:val="0"/>
        <w:spacing w:line="360" w:lineRule="auto"/>
        <w:jc w:val="both"/>
      </w:pPr>
      <w:r w:rsidRPr="007B6B84">
        <w:t xml:space="preserve">SINGHPOO, T.; WONGPICHET, S.; POSOM, J.; RUNAPONGSA SAIKAEW, K.; PHUPHAPHUD, A.; BANTERNG, P.; WONGPHATTI, M.; SAENGPRACHATANARUG, </w:t>
      </w:r>
      <w:r w:rsidRPr="007B6B84">
        <w:lastRenderedPageBreak/>
        <w:t xml:space="preserve">K. </w:t>
      </w:r>
      <w:r w:rsidRPr="007B6B84">
        <w:rPr>
          <w:b/>
          <w:bCs/>
        </w:rPr>
        <w:t xml:space="preserve">Design, </w:t>
      </w:r>
      <w:proofErr w:type="spellStart"/>
      <w:r w:rsidRPr="007B6B84">
        <w:rPr>
          <w:b/>
          <w:bCs/>
        </w:rPr>
        <w:t>development</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testing</w:t>
      </w:r>
      <w:proofErr w:type="spellEnd"/>
      <w:r w:rsidRPr="007B6B84">
        <w:rPr>
          <w:b/>
          <w:bCs/>
        </w:rPr>
        <w:t xml:space="preserve"> </w:t>
      </w:r>
      <w:proofErr w:type="spellStart"/>
      <w:r w:rsidRPr="007B6B84">
        <w:rPr>
          <w:b/>
          <w:bCs/>
        </w:rPr>
        <w:t>of</w:t>
      </w:r>
      <w:proofErr w:type="spellEnd"/>
      <w:r w:rsidRPr="007B6B84">
        <w:rPr>
          <w:b/>
          <w:bCs/>
        </w:rPr>
        <w:t xml:space="preserve"> a cassava </w:t>
      </w:r>
      <w:proofErr w:type="spellStart"/>
      <w:r w:rsidRPr="007B6B84">
        <w:rPr>
          <w:b/>
          <w:bCs/>
        </w:rPr>
        <w:t>storage</w:t>
      </w:r>
      <w:proofErr w:type="spellEnd"/>
      <w:r w:rsidRPr="007B6B84">
        <w:rPr>
          <w:b/>
          <w:bCs/>
        </w:rPr>
        <w:t xml:space="preserve"> root-</w:t>
      </w:r>
      <w:proofErr w:type="spellStart"/>
      <w:r w:rsidRPr="007B6B84">
        <w:rPr>
          <w:b/>
          <w:bCs/>
        </w:rPr>
        <w:t>cutting</w:t>
      </w:r>
      <w:proofErr w:type="spellEnd"/>
      <w:r w:rsidRPr="007B6B84">
        <w:rPr>
          <w:b/>
          <w:bCs/>
        </w:rPr>
        <w:t xml:space="preserve"> </w:t>
      </w:r>
      <w:proofErr w:type="spellStart"/>
      <w:r w:rsidRPr="007B6B84">
        <w:rPr>
          <w:b/>
          <w:bCs/>
        </w:rPr>
        <w:t>robot</w:t>
      </w:r>
      <w:proofErr w:type="spellEnd"/>
      <w:r w:rsidRPr="007B6B84">
        <w:rPr>
          <w:b/>
          <w:bCs/>
        </w:rPr>
        <w:t xml:space="preserve"> </w:t>
      </w:r>
      <w:proofErr w:type="spellStart"/>
      <w:r w:rsidRPr="007B6B84">
        <w:rPr>
          <w:b/>
          <w:bCs/>
        </w:rPr>
        <w:t>utilizing</w:t>
      </w:r>
      <w:proofErr w:type="spellEnd"/>
      <w:r w:rsidRPr="007B6B84">
        <w:rPr>
          <w:b/>
          <w:bCs/>
        </w:rPr>
        <w:t xml:space="preserve"> a Stewart </w:t>
      </w:r>
      <w:proofErr w:type="spellStart"/>
      <w:r w:rsidRPr="007B6B84">
        <w:rPr>
          <w:b/>
          <w:bCs/>
        </w:rPr>
        <w:t>platform</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mask</w:t>
      </w:r>
      <w:proofErr w:type="spellEnd"/>
      <w:r w:rsidRPr="007B6B84">
        <w:rPr>
          <w:b/>
          <w:bCs/>
        </w:rPr>
        <w:t xml:space="preserve"> R-CNN for </w:t>
      </w:r>
      <w:proofErr w:type="spellStart"/>
      <w:r w:rsidRPr="007B6B84">
        <w:rPr>
          <w:b/>
          <w:bCs/>
        </w:rPr>
        <w:t>precision</w:t>
      </w:r>
      <w:proofErr w:type="spellEnd"/>
      <w:r w:rsidRPr="007B6B84">
        <w:rPr>
          <w:b/>
          <w:bCs/>
        </w:rPr>
        <w:t xml:space="preserve"> </w:t>
      </w:r>
      <w:proofErr w:type="spellStart"/>
      <w:r w:rsidRPr="007B6B84">
        <w:rPr>
          <w:b/>
          <w:bCs/>
        </w:rPr>
        <w:t>agriculture</w:t>
      </w:r>
      <w:proofErr w:type="spellEnd"/>
      <w:r w:rsidRPr="007B6B84">
        <w:t xml:space="preserve">. </w:t>
      </w:r>
      <w:proofErr w:type="spellStart"/>
      <w:r w:rsidRPr="007B6B84">
        <w:rPr>
          <w:i/>
          <w:iCs/>
        </w:rPr>
        <w:t>Smart</w:t>
      </w:r>
      <w:proofErr w:type="spellEnd"/>
      <w:r w:rsidRPr="007B6B84">
        <w:rPr>
          <w:i/>
          <w:iCs/>
        </w:rPr>
        <w:t xml:space="preserve"> </w:t>
      </w:r>
      <w:proofErr w:type="spellStart"/>
      <w:r w:rsidRPr="007B6B84">
        <w:rPr>
          <w:i/>
          <w:iCs/>
        </w:rPr>
        <w:t>Agricultural</w:t>
      </w:r>
      <w:proofErr w:type="spellEnd"/>
      <w:r w:rsidRPr="007B6B84">
        <w:rPr>
          <w:i/>
          <w:iCs/>
        </w:rPr>
        <w:t xml:space="preserve"> Technology</w:t>
      </w:r>
      <w:r w:rsidRPr="007B6B84">
        <w:t>, 2024.</w:t>
      </w:r>
    </w:p>
    <w:p w14:paraId="4F08A375" w14:textId="661456DB" w:rsidR="00AF1991" w:rsidRPr="007B6B84" w:rsidRDefault="00AF1991" w:rsidP="00AF1991">
      <w:pPr>
        <w:autoSpaceDE w:val="0"/>
        <w:autoSpaceDN w:val="0"/>
        <w:adjustRightInd w:val="0"/>
        <w:spacing w:line="360" w:lineRule="auto"/>
        <w:jc w:val="both"/>
      </w:pPr>
      <w:r w:rsidRPr="007B6B84">
        <w:t xml:space="preserve">STEWART, D. </w:t>
      </w:r>
      <w:r w:rsidRPr="007B6B84">
        <w:rPr>
          <w:b/>
          <w:bCs/>
        </w:rPr>
        <w:t xml:space="preserve">A Platform </w:t>
      </w:r>
      <w:proofErr w:type="spellStart"/>
      <w:r w:rsidRPr="007B6B84">
        <w:rPr>
          <w:b/>
          <w:bCs/>
        </w:rPr>
        <w:t>with</w:t>
      </w:r>
      <w:proofErr w:type="spellEnd"/>
      <w:r w:rsidRPr="007B6B84">
        <w:rPr>
          <w:b/>
          <w:bCs/>
        </w:rPr>
        <w:t xml:space="preserve"> Six </w:t>
      </w:r>
      <w:proofErr w:type="spellStart"/>
      <w:r w:rsidRPr="007B6B84">
        <w:rPr>
          <w:b/>
          <w:bCs/>
        </w:rPr>
        <w:t>Degrees</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Freedom</w:t>
      </w:r>
      <w:proofErr w:type="spellEnd"/>
      <w:r w:rsidRPr="007B6B84">
        <w:t xml:space="preserve">. </w:t>
      </w:r>
      <w:proofErr w:type="spellStart"/>
      <w:r w:rsidRPr="007B6B84">
        <w:t>Proceedings</w:t>
      </w:r>
      <w:proofErr w:type="spellEnd"/>
      <w:r w:rsidRPr="007B6B84">
        <w:t xml:space="preserve"> </w:t>
      </w:r>
      <w:proofErr w:type="spellStart"/>
      <w:r w:rsidRPr="007B6B84">
        <w:t>of</w:t>
      </w:r>
      <w:proofErr w:type="spellEnd"/>
      <w:r w:rsidRPr="007B6B84">
        <w:t xml:space="preserve"> </w:t>
      </w:r>
      <w:proofErr w:type="spellStart"/>
      <w:r w:rsidRPr="007B6B84">
        <w:t>the</w:t>
      </w:r>
      <w:proofErr w:type="spellEnd"/>
      <w:r w:rsidRPr="007B6B84">
        <w:t xml:space="preserve"> </w:t>
      </w:r>
      <w:proofErr w:type="spellStart"/>
      <w:r w:rsidRPr="007B6B84">
        <w:t>Institution</w:t>
      </w:r>
      <w:proofErr w:type="spellEnd"/>
      <w:r w:rsidRPr="007B6B84">
        <w:t xml:space="preserve"> </w:t>
      </w:r>
      <w:proofErr w:type="spellStart"/>
      <w:r w:rsidRPr="007B6B84">
        <w:t>of</w:t>
      </w:r>
      <w:proofErr w:type="spellEnd"/>
      <w:r w:rsidRPr="007B6B84">
        <w:t xml:space="preserve"> </w:t>
      </w:r>
      <w:proofErr w:type="spellStart"/>
      <w:r w:rsidRPr="007B6B84">
        <w:t>Mechanical</w:t>
      </w:r>
      <w:proofErr w:type="spellEnd"/>
      <w:r w:rsidRPr="007B6B84">
        <w:t xml:space="preserve"> </w:t>
      </w:r>
      <w:proofErr w:type="spellStart"/>
      <w:r w:rsidRPr="007B6B84">
        <w:t>Engineers</w:t>
      </w:r>
      <w:proofErr w:type="spellEnd"/>
      <w:r w:rsidRPr="007B6B84">
        <w:t>, 1965.</w:t>
      </w:r>
    </w:p>
    <w:p w14:paraId="1219DBC2" w14:textId="3D7212A0" w:rsidR="00CD13FB" w:rsidRPr="007B6B84" w:rsidRDefault="00CD13FB" w:rsidP="00AF1991">
      <w:pPr>
        <w:autoSpaceDE w:val="0"/>
        <w:autoSpaceDN w:val="0"/>
        <w:adjustRightInd w:val="0"/>
        <w:spacing w:line="360" w:lineRule="auto"/>
        <w:jc w:val="both"/>
      </w:pPr>
      <w:r w:rsidRPr="007B6B84">
        <w:t>TANENBAUM, A. S.; WETHERALL, D. J</w:t>
      </w:r>
      <w:r w:rsidRPr="007B6B84">
        <w:rPr>
          <w:b/>
          <w:bCs/>
        </w:rPr>
        <w:t>.</w:t>
      </w:r>
      <w:r w:rsidRPr="007B6B84">
        <w:t xml:space="preserve"> </w:t>
      </w:r>
      <w:r w:rsidRPr="007B6B84">
        <w:rPr>
          <w:b/>
          <w:bCs/>
        </w:rPr>
        <w:t>Redes de Computadores</w:t>
      </w:r>
      <w:r w:rsidRPr="007B6B84">
        <w:t>. 6. ed. Tradução: Daniel Vieira. Revisão técnica: Isaías Lima. Porto Alegre: Bookman, 2021.</w:t>
      </w:r>
    </w:p>
    <w:p w14:paraId="1973905B" w14:textId="77777777" w:rsidR="00AF1991" w:rsidRPr="007B6B84" w:rsidRDefault="00AF1991" w:rsidP="00AF1991">
      <w:pPr>
        <w:autoSpaceDE w:val="0"/>
        <w:autoSpaceDN w:val="0"/>
        <w:adjustRightInd w:val="0"/>
        <w:spacing w:line="360" w:lineRule="auto"/>
        <w:jc w:val="both"/>
      </w:pPr>
      <w:r w:rsidRPr="007B6B84">
        <w:t xml:space="preserve">TANG, J.; YANG, Y.; LI, Y.; CAO, D. </w:t>
      </w:r>
      <w:r w:rsidRPr="007B6B84">
        <w:rPr>
          <w:b/>
          <w:bCs/>
        </w:rPr>
        <w:t xml:space="preserve">A 6-DOF </w:t>
      </w:r>
      <w:proofErr w:type="spellStart"/>
      <w:r w:rsidRPr="007B6B84">
        <w:rPr>
          <w:b/>
          <w:bCs/>
        </w:rPr>
        <w:t>micro-vibration</w:t>
      </w:r>
      <w:proofErr w:type="spellEnd"/>
      <w:r w:rsidRPr="007B6B84">
        <w:rPr>
          <w:b/>
          <w:bCs/>
        </w:rPr>
        <w:t xml:space="preserve"> </w:t>
      </w:r>
      <w:proofErr w:type="spellStart"/>
      <w:r w:rsidRPr="007B6B84">
        <w:rPr>
          <w:b/>
          <w:bCs/>
        </w:rPr>
        <w:t>isolation</w:t>
      </w:r>
      <w:proofErr w:type="spellEnd"/>
      <w:r w:rsidRPr="007B6B84">
        <w:rPr>
          <w:b/>
          <w:bCs/>
        </w:rPr>
        <w:t xml:space="preserve"> </w:t>
      </w:r>
      <w:proofErr w:type="spellStart"/>
      <w:r w:rsidRPr="007B6B84">
        <w:rPr>
          <w:b/>
          <w:bCs/>
        </w:rPr>
        <w:t>platform</w:t>
      </w:r>
      <w:proofErr w:type="spellEnd"/>
      <w:r w:rsidRPr="007B6B84">
        <w:rPr>
          <w:b/>
          <w:bCs/>
        </w:rPr>
        <w:t xml:space="preserve"> </w:t>
      </w:r>
      <w:proofErr w:type="spellStart"/>
      <w:r w:rsidRPr="007B6B84">
        <w:rPr>
          <w:b/>
          <w:bCs/>
        </w:rPr>
        <w:t>based</w:t>
      </w:r>
      <w:proofErr w:type="spellEnd"/>
      <w:r w:rsidRPr="007B6B84">
        <w:rPr>
          <w:b/>
          <w:bCs/>
        </w:rPr>
        <w:t xml:space="preserve"> </w:t>
      </w:r>
      <w:proofErr w:type="spellStart"/>
      <w:r w:rsidRPr="007B6B84">
        <w:rPr>
          <w:b/>
          <w:bCs/>
        </w:rPr>
        <w:t>on</w:t>
      </w:r>
      <w:proofErr w:type="spellEnd"/>
      <w:r w:rsidRPr="007B6B84">
        <w:rPr>
          <w:b/>
          <w:bCs/>
        </w:rPr>
        <w:t xml:space="preserve"> </w:t>
      </w:r>
      <w:proofErr w:type="spellStart"/>
      <w:r w:rsidRPr="007B6B84">
        <w:rPr>
          <w:b/>
          <w:bCs/>
        </w:rPr>
        <w:t>the</w:t>
      </w:r>
      <w:proofErr w:type="spellEnd"/>
      <w:r w:rsidRPr="007B6B84">
        <w:rPr>
          <w:b/>
          <w:bCs/>
        </w:rPr>
        <w:t xml:space="preserve"> </w:t>
      </w:r>
      <w:proofErr w:type="spellStart"/>
      <w:r w:rsidRPr="007B6B84">
        <w:rPr>
          <w:b/>
          <w:bCs/>
        </w:rPr>
        <w:t>quasi</w:t>
      </w:r>
      <w:proofErr w:type="spellEnd"/>
      <w:r w:rsidRPr="007B6B84">
        <w:rPr>
          <w:b/>
          <w:bCs/>
        </w:rPr>
        <w:t>-zero-</w:t>
      </w:r>
      <w:proofErr w:type="spellStart"/>
      <w:r w:rsidRPr="007B6B84">
        <w:rPr>
          <w:b/>
          <w:bCs/>
        </w:rPr>
        <w:t>stiffness</w:t>
      </w:r>
      <w:proofErr w:type="spellEnd"/>
      <w:r w:rsidRPr="007B6B84">
        <w:rPr>
          <w:b/>
          <w:bCs/>
        </w:rPr>
        <w:t xml:space="preserve"> </w:t>
      </w:r>
      <w:proofErr w:type="spellStart"/>
      <w:r w:rsidRPr="007B6B84">
        <w:rPr>
          <w:b/>
          <w:bCs/>
        </w:rPr>
        <w:t>isolator</w:t>
      </w:r>
      <w:proofErr w:type="spellEnd"/>
      <w:r w:rsidRPr="007B6B84">
        <w:t xml:space="preserve">. </w:t>
      </w:r>
      <w:proofErr w:type="spellStart"/>
      <w:r w:rsidRPr="007B6B84">
        <w:t>Journal</w:t>
      </w:r>
      <w:proofErr w:type="spellEnd"/>
      <w:r w:rsidRPr="007B6B84">
        <w:t xml:space="preserve"> of </w:t>
      </w:r>
      <w:proofErr w:type="spellStart"/>
      <w:r w:rsidRPr="007B6B84">
        <w:t>Mechanical</w:t>
      </w:r>
      <w:proofErr w:type="spellEnd"/>
      <w:r w:rsidRPr="007B6B84">
        <w:t xml:space="preserve"> </w:t>
      </w:r>
      <w:proofErr w:type="spellStart"/>
      <w:r w:rsidRPr="007B6B84">
        <w:t>Engineering</w:t>
      </w:r>
      <w:proofErr w:type="spellEnd"/>
      <w:r w:rsidRPr="007B6B84">
        <w:t xml:space="preserve"> Science, 2021.</w:t>
      </w:r>
    </w:p>
    <w:p w14:paraId="0175A62A" w14:textId="77777777" w:rsidR="00AF1991" w:rsidRPr="007B6B84" w:rsidRDefault="00AF1991" w:rsidP="00AF1991">
      <w:pPr>
        <w:autoSpaceDE w:val="0"/>
        <w:autoSpaceDN w:val="0"/>
        <w:adjustRightInd w:val="0"/>
        <w:spacing w:line="360" w:lineRule="auto"/>
        <w:jc w:val="both"/>
      </w:pPr>
      <w:r w:rsidRPr="007B6B84">
        <w:t xml:space="preserve">TAYLOR, B.; EASTWOOD, P.; JONES, B. L. </w:t>
      </w:r>
      <w:proofErr w:type="spellStart"/>
      <w:r w:rsidRPr="007B6B84">
        <w:rPr>
          <w:b/>
          <w:bCs/>
        </w:rPr>
        <w:t>Development</w:t>
      </w:r>
      <w:proofErr w:type="spellEnd"/>
      <w:r w:rsidRPr="007B6B84">
        <w:rPr>
          <w:b/>
          <w:bCs/>
        </w:rPr>
        <w:t xml:space="preserve"> </w:t>
      </w:r>
      <w:proofErr w:type="spellStart"/>
      <w:r w:rsidRPr="007B6B84">
        <w:rPr>
          <w:b/>
          <w:bCs/>
        </w:rPr>
        <w:t>of</w:t>
      </w:r>
      <w:proofErr w:type="spellEnd"/>
      <w:r w:rsidRPr="007B6B84">
        <w:rPr>
          <w:b/>
          <w:bCs/>
        </w:rPr>
        <w:t xml:space="preserve"> a </w:t>
      </w:r>
      <w:proofErr w:type="spellStart"/>
      <w:r w:rsidRPr="007B6B84">
        <w:rPr>
          <w:b/>
          <w:bCs/>
        </w:rPr>
        <w:t>low-cost</w:t>
      </w:r>
      <w:proofErr w:type="spellEnd"/>
      <w:r w:rsidRPr="007B6B84">
        <w:rPr>
          <w:b/>
          <w:bCs/>
        </w:rPr>
        <w:t xml:space="preserve">, </w:t>
      </w:r>
      <w:proofErr w:type="spellStart"/>
      <w:r w:rsidRPr="007B6B84">
        <w:rPr>
          <w:b/>
          <w:bCs/>
        </w:rPr>
        <w:t>portable</w:t>
      </w:r>
      <w:proofErr w:type="spellEnd"/>
      <w:r w:rsidRPr="007B6B84">
        <w:rPr>
          <w:b/>
          <w:bCs/>
        </w:rPr>
        <w:t xml:space="preserve"> hardware </w:t>
      </w:r>
      <w:proofErr w:type="spellStart"/>
      <w:r w:rsidRPr="007B6B84">
        <w:rPr>
          <w:b/>
          <w:bCs/>
        </w:rPr>
        <w:t>platform</w:t>
      </w:r>
      <w:proofErr w:type="spellEnd"/>
      <w:r w:rsidRPr="007B6B84">
        <w:rPr>
          <w:b/>
          <w:bCs/>
        </w:rPr>
        <w:t xml:space="preserve"> for </w:t>
      </w:r>
      <w:proofErr w:type="spellStart"/>
      <w:r w:rsidRPr="007B6B84">
        <w:rPr>
          <w:b/>
          <w:bCs/>
        </w:rPr>
        <w:t>teaching</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and</w:t>
      </w:r>
      <w:proofErr w:type="spellEnd"/>
      <w:r w:rsidRPr="007B6B84">
        <w:rPr>
          <w:b/>
          <w:bCs/>
        </w:rPr>
        <w:t xml:space="preserve"> systems </w:t>
      </w:r>
      <w:proofErr w:type="spellStart"/>
      <w:r w:rsidRPr="007B6B84">
        <w:rPr>
          <w:b/>
          <w:bCs/>
        </w:rPr>
        <w:t>theory</w:t>
      </w:r>
      <w:proofErr w:type="spellEnd"/>
      <w:r w:rsidRPr="007B6B84">
        <w:t xml:space="preserve">. In: 10th IFAC </w:t>
      </w:r>
      <w:proofErr w:type="spellStart"/>
      <w:r w:rsidRPr="007B6B84">
        <w:t>Symposium</w:t>
      </w:r>
      <w:proofErr w:type="spellEnd"/>
      <w:r w:rsidRPr="007B6B84">
        <w:t xml:space="preserve"> </w:t>
      </w:r>
      <w:proofErr w:type="spellStart"/>
      <w:r w:rsidRPr="007B6B84">
        <w:t>Advances</w:t>
      </w:r>
      <w:proofErr w:type="spellEnd"/>
      <w:r w:rsidRPr="007B6B84">
        <w:t xml:space="preserve"> in </w:t>
      </w:r>
      <w:proofErr w:type="spellStart"/>
      <w:r w:rsidRPr="007B6B84">
        <w:t>Control</w:t>
      </w:r>
      <w:proofErr w:type="spellEnd"/>
      <w:r w:rsidRPr="007B6B84">
        <w:t xml:space="preserve"> </w:t>
      </w:r>
      <w:proofErr w:type="spellStart"/>
      <w:r w:rsidRPr="007B6B84">
        <w:t>Education</w:t>
      </w:r>
      <w:proofErr w:type="spellEnd"/>
      <w:r w:rsidRPr="007B6B84">
        <w:t>, 2013.</w:t>
      </w:r>
    </w:p>
    <w:p w14:paraId="19744817" w14:textId="77777777" w:rsidR="00AF1991" w:rsidRPr="007B6B84" w:rsidRDefault="00AF1991" w:rsidP="00AF1991">
      <w:pPr>
        <w:autoSpaceDE w:val="0"/>
        <w:autoSpaceDN w:val="0"/>
        <w:adjustRightInd w:val="0"/>
        <w:spacing w:line="360" w:lineRule="auto"/>
        <w:jc w:val="both"/>
      </w:pPr>
      <w:r w:rsidRPr="007B6B84">
        <w:t xml:space="preserve">WANG, W.; NING, Y.; ZHANG, Y.; XU, P.; LI, B. </w:t>
      </w:r>
      <w:r w:rsidRPr="007B6B84">
        <w:rPr>
          <w:b/>
          <w:bCs/>
        </w:rPr>
        <w:t xml:space="preserve">Linear </w:t>
      </w:r>
      <w:proofErr w:type="spellStart"/>
      <w:r w:rsidRPr="007B6B84">
        <w:rPr>
          <w:b/>
          <w:bCs/>
        </w:rPr>
        <w:t>active</w:t>
      </w:r>
      <w:proofErr w:type="spellEnd"/>
      <w:r w:rsidRPr="007B6B84">
        <w:rPr>
          <w:b/>
          <w:bCs/>
        </w:rPr>
        <w:t xml:space="preserve"> </w:t>
      </w:r>
      <w:proofErr w:type="spellStart"/>
      <w:r w:rsidRPr="007B6B84">
        <w:rPr>
          <w:b/>
          <w:bCs/>
        </w:rPr>
        <w:t>disturbance</w:t>
      </w:r>
      <w:proofErr w:type="spellEnd"/>
      <w:r w:rsidRPr="007B6B84">
        <w:rPr>
          <w:b/>
          <w:bCs/>
        </w:rPr>
        <w:t xml:space="preserve"> </w:t>
      </w:r>
      <w:proofErr w:type="spellStart"/>
      <w:r w:rsidRPr="007B6B84">
        <w:rPr>
          <w:b/>
          <w:bCs/>
        </w:rPr>
        <w:t>rejection</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with</w:t>
      </w:r>
      <w:proofErr w:type="spellEnd"/>
      <w:r w:rsidRPr="007B6B84">
        <w:rPr>
          <w:b/>
          <w:bCs/>
        </w:rPr>
        <w:t xml:space="preserve"> linear </w:t>
      </w:r>
      <w:proofErr w:type="spellStart"/>
      <w:r w:rsidRPr="007B6B84">
        <w:rPr>
          <w:b/>
          <w:bCs/>
        </w:rPr>
        <w:t>quadratic</w:t>
      </w:r>
      <w:proofErr w:type="spellEnd"/>
      <w:r w:rsidRPr="007B6B84">
        <w:rPr>
          <w:b/>
          <w:bCs/>
        </w:rPr>
        <w:t xml:space="preserve"> </w:t>
      </w:r>
      <w:proofErr w:type="spellStart"/>
      <w:r w:rsidRPr="007B6B84">
        <w:rPr>
          <w:b/>
          <w:bCs/>
        </w:rPr>
        <w:t>regulator</w:t>
      </w:r>
      <w:proofErr w:type="spellEnd"/>
      <w:r w:rsidRPr="007B6B84">
        <w:rPr>
          <w:b/>
          <w:bCs/>
        </w:rPr>
        <w:t xml:space="preserve"> for Stewart </w:t>
      </w:r>
      <w:proofErr w:type="spellStart"/>
      <w:r w:rsidRPr="007B6B84">
        <w:rPr>
          <w:b/>
          <w:bCs/>
        </w:rPr>
        <w:t>platform</w:t>
      </w:r>
      <w:proofErr w:type="spellEnd"/>
      <w:r w:rsidRPr="007B6B84">
        <w:rPr>
          <w:b/>
          <w:bCs/>
        </w:rPr>
        <w:t xml:space="preserve"> in </w:t>
      </w:r>
      <w:proofErr w:type="spellStart"/>
      <w:r w:rsidRPr="007B6B84">
        <w:rPr>
          <w:b/>
          <w:bCs/>
        </w:rPr>
        <w:t>active</w:t>
      </w:r>
      <w:proofErr w:type="spellEnd"/>
      <w:r w:rsidRPr="007B6B84">
        <w:rPr>
          <w:b/>
          <w:bCs/>
        </w:rPr>
        <w:t xml:space="preserve"> </w:t>
      </w:r>
      <w:proofErr w:type="spellStart"/>
      <w:r w:rsidRPr="007B6B84">
        <w:rPr>
          <w:b/>
          <w:bCs/>
        </w:rPr>
        <w:t>wave</w:t>
      </w:r>
      <w:proofErr w:type="spellEnd"/>
      <w:r w:rsidRPr="007B6B84">
        <w:rPr>
          <w:b/>
          <w:bCs/>
        </w:rPr>
        <w:t xml:space="preserve"> </w:t>
      </w:r>
      <w:proofErr w:type="spellStart"/>
      <w:r w:rsidRPr="007B6B84">
        <w:rPr>
          <w:b/>
          <w:bCs/>
        </w:rPr>
        <w:t>compensation</w:t>
      </w:r>
      <w:proofErr w:type="spellEnd"/>
      <w:r w:rsidRPr="007B6B84">
        <w:rPr>
          <w:b/>
          <w:bCs/>
        </w:rPr>
        <w:t xml:space="preserve"> system</w:t>
      </w:r>
      <w:r w:rsidRPr="007B6B84">
        <w:t xml:space="preserve">. Applied </w:t>
      </w:r>
      <w:proofErr w:type="spellStart"/>
      <w:r w:rsidRPr="007B6B84">
        <w:t>Ocean</w:t>
      </w:r>
      <w:proofErr w:type="spellEnd"/>
      <w:r w:rsidRPr="007B6B84">
        <w:t xml:space="preserve"> </w:t>
      </w:r>
      <w:proofErr w:type="spellStart"/>
      <w:r w:rsidRPr="007B6B84">
        <w:t>Research</w:t>
      </w:r>
      <w:proofErr w:type="spellEnd"/>
      <w:r w:rsidRPr="007B6B84">
        <w:t>, 2025.</w:t>
      </w:r>
    </w:p>
    <w:p w14:paraId="1CFE61FE" w14:textId="77777777" w:rsidR="00AF1991" w:rsidRPr="007B6B84" w:rsidRDefault="00AF1991" w:rsidP="00AF1991">
      <w:pPr>
        <w:autoSpaceDE w:val="0"/>
        <w:autoSpaceDN w:val="0"/>
        <w:adjustRightInd w:val="0"/>
        <w:spacing w:line="360" w:lineRule="auto"/>
        <w:jc w:val="both"/>
      </w:pPr>
      <w:r w:rsidRPr="007B6B84">
        <w:t xml:space="preserve">YILDIZ, İ.; ÖMÜRLÜ, V. E. </w:t>
      </w:r>
      <w:r w:rsidRPr="007B6B84">
        <w:rPr>
          <w:b/>
          <w:bCs/>
        </w:rPr>
        <w:t xml:space="preserve">A passive Stewart </w:t>
      </w:r>
      <w:proofErr w:type="spellStart"/>
      <w:r w:rsidRPr="007B6B84">
        <w:rPr>
          <w:b/>
          <w:bCs/>
        </w:rPr>
        <w:t>platform</w:t>
      </w:r>
      <w:proofErr w:type="spellEnd"/>
      <w:r w:rsidRPr="007B6B84">
        <w:rPr>
          <w:b/>
          <w:bCs/>
        </w:rPr>
        <w:t xml:space="preserve"> </w:t>
      </w:r>
      <w:proofErr w:type="spellStart"/>
      <w:r w:rsidRPr="007B6B84">
        <w:rPr>
          <w:b/>
          <w:bCs/>
        </w:rPr>
        <w:t>based</w:t>
      </w:r>
      <w:proofErr w:type="spellEnd"/>
      <w:r w:rsidRPr="007B6B84">
        <w:rPr>
          <w:b/>
          <w:bCs/>
        </w:rPr>
        <w:t xml:space="preserve"> joystick </w:t>
      </w:r>
      <w:proofErr w:type="spellStart"/>
      <w:r w:rsidRPr="007B6B84">
        <w:rPr>
          <w:b/>
          <w:bCs/>
        </w:rPr>
        <w:t>to</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spatially</w:t>
      </w:r>
      <w:proofErr w:type="spellEnd"/>
      <w:r w:rsidRPr="007B6B84">
        <w:rPr>
          <w:b/>
          <w:bCs/>
        </w:rPr>
        <w:t xml:space="preserve"> </w:t>
      </w:r>
      <w:proofErr w:type="spellStart"/>
      <w:r w:rsidRPr="007B6B84">
        <w:rPr>
          <w:b/>
          <w:bCs/>
        </w:rPr>
        <w:t>moving</w:t>
      </w:r>
      <w:proofErr w:type="spellEnd"/>
      <w:r w:rsidRPr="007B6B84">
        <w:rPr>
          <w:b/>
          <w:bCs/>
        </w:rPr>
        <w:t xml:space="preserve"> </w:t>
      </w:r>
      <w:proofErr w:type="spellStart"/>
      <w:r w:rsidRPr="007B6B84">
        <w:rPr>
          <w:b/>
          <w:bCs/>
        </w:rPr>
        <w:t>objects</w:t>
      </w:r>
      <w:proofErr w:type="spellEnd"/>
      <w:r w:rsidRPr="007B6B84">
        <w:t xml:space="preserve">. </w:t>
      </w:r>
      <w:proofErr w:type="spellStart"/>
      <w:r w:rsidRPr="007B6B84">
        <w:t>International</w:t>
      </w:r>
      <w:proofErr w:type="spellEnd"/>
      <w:r w:rsidRPr="007B6B84">
        <w:t xml:space="preserve"> </w:t>
      </w:r>
      <w:proofErr w:type="spellStart"/>
      <w:r w:rsidRPr="007B6B84">
        <w:t>Journal</w:t>
      </w:r>
      <w:proofErr w:type="spellEnd"/>
      <w:r w:rsidRPr="007B6B84">
        <w:t xml:space="preserve"> </w:t>
      </w:r>
      <w:proofErr w:type="spellStart"/>
      <w:r w:rsidRPr="007B6B84">
        <w:t>of</w:t>
      </w:r>
      <w:proofErr w:type="spellEnd"/>
      <w:r w:rsidRPr="007B6B84">
        <w:t xml:space="preserve"> </w:t>
      </w:r>
      <w:proofErr w:type="spellStart"/>
      <w:r w:rsidRPr="007B6B84">
        <w:t>Materials</w:t>
      </w:r>
      <w:proofErr w:type="spellEnd"/>
      <w:r w:rsidRPr="007B6B84">
        <w:t xml:space="preserve"> Science </w:t>
      </w:r>
      <w:proofErr w:type="spellStart"/>
      <w:r w:rsidRPr="007B6B84">
        <w:t>and</w:t>
      </w:r>
      <w:proofErr w:type="spellEnd"/>
      <w:r w:rsidRPr="007B6B84">
        <w:t xml:space="preserve"> </w:t>
      </w:r>
      <w:proofErr w:type="spellStart"/>
      <w:r w:rsidRPr="007B6B84">
        <w:t>Engineering</w:t>
      </w:r>
      <w:proofErr w:type="spellEnd"/>
      <w:r w:rsidRPr="007B6B84">
        <w:t>, v. 4, n. 2, p. 135–142, 2016.</w:t>
      </w:r>
    </w:p>
    <w:p w14:paraId="6601FEC3" w14:textId="77777777" w:rsidR="00AF1991" w:rsidRPr="007B6B84" w:rsidRDefault="00AF1991" w:rsidP="00AF1991">
      <w:pPr>
        <w:autoSpaceDE w:val="0"/>
        <w:autoSpaceDN w:val="0"/>
        <w:adjustRightInd w:val="0"/>
        <w:spacing w:line="360" w:lineRule="auto"/>
        <w:jc w:val="both"/>
      </w:pPr>
      <w:r w:rsidRPr="007B6B84">
        <w:t xml:space="preserve">YUAN, H.; SU, Y.; LI, J.; ZHANG, Y.; LI, Z. </w:t>
      </w:r>
      <w:proofErr w:type="spellStart"/>
      <w:r w:rsidRPr="007B6B84">
        <w:rPr>
          <w:b/>
          <w:bCs/>
        </w:rPr>
        <w:t>Parametric</w:t>
      </w:r>
      <w:proofErr w:type="spellEnd"/>
      <w:r w:rsidRPr="007B6B84">
        <w:rPr>
          <w:b/>
          <w:bCs/>
        </w:rPr>
        <w:t xml:space="preserve"> </w:t>
      </w:r>
      <w:proofErr w:type="spellStart"/>
      <w:r w:rsidRPr="007B6B84">
        <w:rPr>
          <w:b/>
          <w:bCs/>
        </w:rPr>
        <w:t>vibration</w:t>
      </w:r>
      <w:proofErr w:type="spellEnd"/>
      <w:r w:rsidRPr="007B6B84">
        <w:rPr>
          <w:b/>
          <w:bCs/>
        </w:rPr>
        <w:t xml:space="preserve"> </w:t>
      </w:r>
      <w:proofErr w:type="spellStart"/>
      <w:r w:rsidRPr="007B6B84">
        <w:rPr>
          <w:b/>
          <w:bCs/>
        </w:rPr>
        <w:t>analysis</w:t>
      </w:r>
      <w:proofErr w:type="spellEnd"/>
      <w:r w:rsidRPr="007B6B84">
        <w:rPr>
          <w:b/>
          <w:bCs/>
        </w:rPr>
        <w:t xml:space="preserve"> </w:t>
      </w:r>
      <w:proofErr w:type="spellStart"/>
      <w:r w:rsidRPr="007B6B84">
        <w:rPr>
          <w:b/>
          <w:bCs/>
        </w:rPr>
        <w:t>of</w:t>
      </w:r>
      <w:proofErr w:type="spellEnd"/>
      <w:r w:rsidRPr="007B6B84">
        <w:rPr>
          <w:b/>
          <w:bCs/>
        </w:rPr>
        <w:t xml:space="preserve"> a </w:t>
      </w:r>
      <w:proofErr w:type="spellStart"/>
      <w:r w:rsidRPr="007B6B84">
        <w:rPr>
          <w:b/>
          <w:bCs/>
        </w:rPr>
        <w:t>six-degree-of-freedom</w:t>
      </w:r>
      <w:proofErr w:type="spellEnd"/>
      <w:r w:rsidRPr="007B6B84">
        <w:rPr>
          <w:b/>
          <w:bCs/>
        </w:rPr>
        <w:t xml:space="preserve"> </w:t>
      </w:r>
      <w:proofErr w:type="spellStart"/>
      <w:r w:rsidRPr="007B6B84">
        <w:rPr>
          <w:b/>
          <w:bCs/>
        </w:rPr>
        <w:t>electro-hydraulic</w:t>
      </w:r>
      <w:proofErr w:type="spellEnd"/>
      <w:r w:rsidRPr="007B6B84">
        <w:rPr>
          <w:b/>
          <w:bCs/>
        </w:rPr>
        <w:t xml:space="preserve"> Stewart </w:t>
      </w:r>
      <w:proofErr w:type="spellStart"/>
      <w:r w:rsidRPr="007B6B84">
        <w:rPr>
          <w:b/>
          <w:bCs/>
        </w:rPr>
        <w:t>platform</w:t>
      </w:r>
      <w:proofErr w:type="spellEnd"/>
      <w:r w:rsidRPr="007B6B84">
        <w:t xml:space="preserve">. Shock </w:t>
      </w:r>
      <w:proofErr w:type="spellStart"/>
      <w:r w:rsidRPr="007B6B84">
        <w:t>and</w:t>
      </w:r>
      <w:proofErr w:type="spellEnd"/>
      <w:r w:rsidRPr="007B6B84">
        <w:t xml:space="preserve"> </w:t>
      </w:r>
      <w:proofErr w:type="spellStart"/>
      <w:r w:rsidRPr="007B6B84">
        <w:t>Vibration</w:t>
      </w:r>
      <w:proofErr w:type="spellEnd"/>
      <w:r w:rsidRPr="007B6B84">
        <w:t>, 2021.</w:t>
      </w:r>
    </w:p>
    <w:p w14:paraId="75976AD9" w14:textId="77777777" w:rsidR="00AF1991" w:rsidRPr="007B6B84" w:rsidRDefault="00AF1991" w:rsidP="00AF1991">
      <w:pPr>
        <w:autoSpaceDE w:val="0"/>
        <w:autoSpaceDN w:val="0"/>
        <w:adjustRightInd w:val="0"/>
        <w:spacing w:line="360" w:lineRule="auto"/>
        <w:jc w:val="both"/>
      </w:pPr>
      <w:r w:rsidRPr="007B6B84">
        <w:t xml:space="preserve">YUAN, J.; TANG, Y.; WANG, W.; ZHANG, L. </w:t>
      </w:r>
      <w:proofErr w:type="spellStart"/>
      <w:r w:rsidRPr="007B6B84">
        <w:rPr>
          <w:b/>
          <w:bCs/>
        </w:rPr>
        <w:t>Parametric</w:t>
      </w:r>
      <w:proofErr w:type="spellEnd"/>
      <w:r w:rsidRPr="007B6B84">
        <w:rPr>
          <w:b/>
          <w:bCs/>
        </w:rPr>
        <w:t xml:space="preserve"> </w:t>
      </w:r>
      <w:proofErr w:type="spellStart"/>
      <w:r w:rsidRPr="007B6B84">
        <w:rPr>
          <w:b/>
          <w:bCs/>
        </w:rPr>
        <w:t>vibration</w:t>
      </w:r>
      <w:proofErr w:type="spellEnd"/>
      <w:r w:rsidRPr="007B6B84">
        <w:rPr>
          <w:b/>
          <w:bCs/>
        </w:rPr>
        <w:t xml:space="preserve"> </w:t>
      </w:r>
      <w:proofErr w:type="spellStart"/>
      <w:r w:rsidRPr="007B6B84">
        <w:rPr>
          <w:b/>
          <w:bCs/>
        </w:rPr>
        <w:t>analysis</w:t>
      </w:r>
      <w:proofErr w:type="spellEnd"/>
      <w:r w:rsidRPr="007B6B84">
        <w:rPr>
          <w:b/>
          <w:bCs/>
        </w:rPr>
        <w:t xml:space="preserve"> </w:t>
      </w:r>
      <w:proofErr w:type="spellStart"/>
      <w:r w:rsidRPr="007B6B84">
        <w:rPr>
          <w:b/>
          <w:bCs/>
        </w:rPr>
        <w:t>of</w:t>
      </w:r>
      <w:proofErr w:type="spellEnd"/>
      <w:r w:rsidRPr="007B6B84">
        <w:rPr>
          <w:b/>
          <w:bCs/>
        </w:rPr>
        <w:t xml:space="preserve"> a </w:t>
      </w:r>
      <w:proofErr w:type="spellStart"/>
      <w:r w:rsidRPr="007B6B84">
        <w:rPr>
          <w:b/>
          <w:bCs/>
        </w:rPr>
        <w:t>six-degree-of-freedom</w:t>
      </w:r>
      <w:proofErr w:type="spellEnd"/>
      <w:r w:rsidRPr="007B6B84">
        <w:rPr>
          <w:b/>
          <w:bCs/>
        </w:rPr>
        <w:t xml:space="preserve"> </w:t>
      </w:r>
      <w:proofErr w:type="spellStart"/>
      <w:r w:rsidRPr="007B6B84">
        <w:rPr>
          <w:b/>
          <w:bCs/>
        </w:rPr>
        <w:t>electro-hydraulic</w:t>
      </w:r>
      <w:proofErr w:type="spellEnd"/>
      <w:r w:rsidRPr="007B6B84">
        <w:rPr>
          <w:b/>
          <w:bCs/>
        </w:rPr>
        <w:t xml:space="preserve"> Stewart </w:t>
      </w:r>
      <w:proofErr w:type="spellStart"/>
      <w:r w:rsidRPr="007B6B84">
        <w:rPr>
          <w:b/>
          <w:bCs/>
        </w:rPr>
        <w:t>platform</w:t>
      </w:r>
      <w:proofErr w:type="spellEnd"/>
      <w:r w:rsidRPr="007B6B84">
        <w:t xml:space="preserve">. Shock </w:t>
      </w:r>
      <w:proofErr w:type="spellStart"/>
      <w:r w:rsidRPr="007B6B84">
        <w:t>and</w:t>
      </w:r>
      <w:proofErr w:type="spellEnd"/>
      <w:r w:rsidRPr="007B6B84">
        <w:t xml:space="preserve"> </w:t>
      </w:r>
      <w:proofErr w:type="spellStart"/>
      <w:r w:rsidRPr="007B6B84">
        <w:t>Vibration</w:t>
      </w:r>
      <w:proofErr w:type="spellEnd"/>
      <w:r w:rsidRPr="007B6B84">
        <w:t>, 2021.</w:t>
      </w:r>
    </w:p>
    <w:p w14:paraId="1297C1DE" w14:textId="2DC59606" w:rsidR="00E415B7" w:rsidRDefault="00E415B7" w:rsidP="00AF1991">
      <w:pPr>
        <w:autoSpaceDE w:val="0"/>
        <w:autoSpaceDN w:val="0"/>
        <w:adjustRightInd w:val="0"/>
        <w:spacing w:line="360" w:lineRule="auto"/>
        <w:jc w:val="both"/>
      </w:pPr>
    </w:p>
    <w:sectPr w:rsidR="00E415B7" w:rsidSect="00C111C6">
      <w:headerReference w:type="default" r:id="rId116"/>
      <w:footerReference w:type="default" r:id="rId117"/>
      <w:pgSz w:w="11906" w:h="16838"/>
      <w:pgMar w:top="1701" w:right="1134" w:bottom="1134" w:left="1701"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Anderson Hirata" w:date="2025-11-24T15:08:00Z" w:initials="AH">
    <w:p w14:paraId="06FE5385" w14:textId="77777777" w:rsidR="00EE03AF" w:rsidRPr="007B6B84" w:rsidRDefault="00EE03AF" w:rsidP="00EE03AF">
      <w:pPr>
        <w:pStyle w:val="Textodecomentrio"/>
      </w:pPr>
      <w:r w:rsidRPr="007B6B84">
        <w:rPr>
          <w:rStyle w:val="Refdecomentrio"/>
        </w:rPr>
        <w:annotationRef/>
      </w:r>
      <w:r w:rsidRPr="007B6B84">
        <w:t>Poderia referenciar esse texto, possivelmente citando o próprio artigo do Stewart ou outra referência que afirma isso. Por exemplo, desse link(</w:t>
      </w:r>
      <w:hyperlink r:id="rId1" w:history="1">
        <w:r w:rsidRPr="007B6B84">
          <w:rPr>
            <w:rStyle w:val="Hyperlink"/>
          </w:rPr>
          <w:t>ReviewStewartPlatform.pdf</w:t>
        </w:r>
      </w:hyperlink>
      <w:r w:rsidRPr="007B6B84">
        <w:t xml:space="preserve"> ), eu sei que isso é afirmado, mas seria interessante obter uma citação mais apropriada.</w:t>
      </w:r>
    </w:p>
  </w:comment>
  <w:comment w:id="10" w:author="Anderson Hirata" w:date="2025-11-24T15:18:00Z" w:initials="AH">
    <w:p w14:paraId="4D096D9E" w14:textId="77777777" w:rsidR="00D21357" w:rsidRPr="007B6B84" w:rsidRDefault="00D21357" w:rsidP="00D21357">
      <w:pPr>
        <w:pStyle w:val="Textodecomentrio"/>
      </w:pPr>
      <w:r w:rsidRPr="007B6B84">
        <w:rPr>
          <w:rStyle w:val="Refdecomentrio"/>
        </w:rPr>
        <w:annotationRef/>
      </w:r>
      <w:r w:rsidRPr="007B6B84">
        <w:t>Checar a citação correta desses artigos</w:t>
      </w:r>
    </w:p>
  </w:comment>
  <w:comment w:id="32" w:author="Anderson Hirata" w:date="2025-11-24T15:53:00Z" w:initials="AH">
    <w:p w14:paraId="42D370AF" w14:textId="77777777" w:rsidR="006E022C" w:rsidRPr="007B6B84" w:rsidRDefault="006E022C" w:rsidP="006E022C">
      <w:pPr>
        <w:pStyle w:val="Textodecomentrio"/>
      </w:pPr>
      <w:r w:rsidRPr="007B6B84">
        <w:rPr>
          <w:rStyle w:val="Refdecomentrio"/>
        </w:rPr>
        <w:annotationRef/>
      </w:r>
      <w:r w:rsidRPr="007B6B84">
        <w:t>Citar o seu trabalho (talvez na forma de relatório) realizado na minha disciplina de Lab de Sistemas de Controle II. Veja se existe o padrão de citação desse tipo de documento, e coloque nas referências.</w:t>
      </w:r>
    </w:p>
  </w:comment>
  <w:comment w:id="88" w:author="Anderson Hirata" w:date="2025-11-25T19:48:00Z" w:initials="AH">
    <w:p w14:paraId="0A083382" w14:textId="77777777" w:rsidR="00473549" w:rsidRPr="007B6B84" w:rsidRDefault="00473549" w:rsidP="00473549">
      <w:pPr>
        <w:pStyle w:val="Textodecomentrio"/>
      </w:pPr>
      <w:r w:rsidRPr="007B6B84">
        <w:rPr>
          <w:rStyle w:val="Refdecomentrio"/>
        </w:rPr>
        <w:annotationRef/>
      </w:r>
      <w:r w:rsidRPr="007B6B84">
        <w:t xml:space="preserve">Você poderia obter o relatório atualizado, já que está dizendo que são dados recentes. </w:t>
      </w:r>
      <w:hyperlink r:id="rId2" w:history="1">
        <w:r w:rsidRPr="007B6B84">
          <w:rPr>
            <w:rStyle w:val="Hyperlink"/>
          </w:rPr>
          <w:t>https://ifr.org/</w:t>
        </w:r>
      </w:hyperlink>
    </w:p>
  </w:comment>
  <w:comment w:id="99" w:author="Anderson Hirata" w:date="2025-11-25T19:59:00Z" w:initials="AH">
    <w:p w14:paraId="1CC2F1E3" w14:textId="77777777" w:rsidR="00C81D67" w:rsidRPr="007B6B84" w:rsidRDefault="00C81D67" w:rsidP="00C81D67">
      <w:pPr>
        <w:pStyle w:val="Textodecomentrio"/>
      </w:pPr>
      <w:r w:rsidRPr="007B6B84">
        <w:rPr>
          <w:rStyle w:val="Refdecomentrio"/>
        </w:rPr>
        <w:annotationRef/>
      </w:r>
      <w:r w:rsidRPr="007B6B84">
        <w:t>Toda figura apresentada no seu trabalho deve ser referenciada, e mencionada no texto. Imagens não devem ser colocadas "soltas" no trabalho, sem nenhum comentário. Se está lá, tem algum motivo e significado. Se está lá sem qualquer discussão realizada a cerca dele, pode ser retirada.</w:t>
      </w:r>
    </w:p>
  </w:comment>
  <w:comment w:id="105" w:author="Anderson Hirata" w:date="2025-11-25T20:00:00Z" w:initials="AH">
    <w:p w14:paraId="25975917" w14:textId="77777777" w:rsidR="00C81D67" w:rsidRPr="007B6B84" w:rsidRDefault="00C81D67" w:rsidP="00C81D67">
      <w:pPr>
        <w:pStyle w:val="Textodecomentrio"/>
      </w:pPr>
      <w:r w:rsidRPr="007B6B84">
        <w:rPr>
          <w:rStyle w:val="Refdecomentrio"/>
        </w:rPr>
        <w:annotationRef/>
      </w:r>
      <w:r w:rsidRPr="007B6B84">
        <w:t>Seria volume de trabalho?</w:t>
      </w:r>
    </w:p>
  </w:comment>
  <w:comment w:id="106" w:author="Anderson Hirata" w:date="2025-11-25T20:02:00Z" w:initials="AH">
    <w:p w14:paraId="1A2E3EA6" w14:textId="77777777" w:rsidR="00C81D67" w:rsidRPr="007B6B84" w:rsidRDefault="00C81D67" w:rsidP="00C81D67">
      <w:pPr>
        <w:pStyle w:val="Textodecomentrio"/>
      </w:pPr>
      <w:r w:rsidRPr="007B6B84">
        <w:rPr>
          <w:rStyle w:val="Refdecomentrio"/>
        </w:rPr>
        <w:annotationRef/>
      </w:r>
      <w:r w:rsidRPr="007B6B84">
        <w:t xml:space="preserve">Por que a cinemática de robôs paralelos é mais complexa que a cinemática de robos seriais? </w:t>
      </w:r>
    </w:p>
  </w:comment>
  <w:comment w:id="115" w:author="Anderson Hirata" w:date="2025-11-25T20:06:00Z" w:initials="AH">
    <w:p w14:paraId="2313A643" w14:textId="77777777" w:rsidR="002A17A0" w:rsidRPr="007B6B84" w:rsidRDefault="002A17A0" w:rsidP="002A17A0">
      <w:pPr>
        <w:pStyle w:val="Textodecomentrio"/>
      </w:pPr>
      <w:r w:rsidRPr="007B6B84">
        <w:rPr>
          <w:rStyle w:val="Refdecomentrio"/>
        </w:rPr>
        <w:annotationRef/>
      </w:r>
      <w:r w:rsidRPr="007B6B84">
        <w:t>Precisa de citação</w:t>
      </w:r>
    </w:p>
  </w:comment>
  <w:comment w:id="130" w:author="Anderson Hirata" w:date="2025-11-26T17:38:00Z" w:initials="AH">
    <w:p w14:paraId="62C17D25" w14:textId="77777777" w:rsidR="007F3B19" w:rsidRPr="007B6B84" w:rsidRDefault="007F3B19" w:rsidP="007F3B19">
      <w:pPr>
        <w:pStyle w:val="Textodecomentrio"/>
      </w:pPr>
      <w:r w:rsidRPr="007B6B84">
        <w:rPr>
          <w:rStyle w:val="Refdecomentrio"/>
        </w:rPr>
        <w:annotationRef/>
      </w:r>
      <w:r w:rsidRPr="007B6B84">
        <w:t>Estou curioso, nesse ponto da leitura do trabalho, se as equações e relações que estão sendo apresentadas aqui serão retomadas para alguma explicação nas seções seguintes.</w:t>
      </w:r>
    </w:p>
  </w:comment>
  <w:comment w:id="131" w:author="Guilherme Miyata" w:date="2025-11-29T02:38:00Z" w:initials="GM">
    <w:p w14:paraId="03CC9D0D" w14:textId="77777777" w:rsidR="00D105E3" w:rsidRPr="007B6B84" w:rsidRDefault="00D105E3" w:rsidP="00D105E3">
      <w:pPr>
        <w:pStyle w:val="Textodecomentrio"/>
      </w:pPr>
      <w:r w:rsidRPr="007B6B84">
        <w:rPr>
          <w:rStyle w:val="Refdecomentrio"/>
        </w:rPr>
        <w:annotationRef/>
      </w:r>
      <w:r w:rsidRPr="007B6B84">
        <w:t>Eu utilizei essas equações para o calculo da cinematica inversa pelo programa, preciso deixar mais explícito la?</w:t>
      </w:r>
    </w:p>
  </w:comment>
  <w:comment w:id="141" w:author="Anderson Hirata" w:date="2025-11-26T17:17:00Z" w:initials="AH">
    <w:p w14:paraId="15C7922E" w14:textId="524124C1" w:rsidR="00996D2F" w:rsidRPr="007B6B84" w:rsidRDefault="00996D2F" w:rsidP="00996D2F">
      <w:pPr>
        <w:pStyle w:val="Textodecomentrio"/>
      </w:pPr>
      <w:r w:rsidRPr="007B6B84">
        <w:rPr>
          <w:rStyle w:val="Refdecomentrio"/>
        </w:rPr>
        <w:annotationRef/>
      </w:r>
      <w:r w:rsidRPr="007B6B84">
        <w:t>Sugiro citar alguma referência, pode ser o livro do Craig ou o TCC do Abdiel, no qual ele descreve essas matrizes de transformação</w:t>
      </w:r>
    </w:p>
  </w:comment>
  <w:comment w:id="133" w:author="Anderson Hirata" w:date="2025-11-26T17:19:00Z" w:initials="AH">
    <w:p w14:paraId="0A65A880" w14:textId="77777777" w:rsidR="00F979A5" w:rsidRPr="007B6B84" w:rsidRDefault="00F979A5" w:rsidP="00F979A5">
      <w:pPr>
        <w:pStyle w:val="Textodecomentrio"/>
      </w:pPr>
      <w:r w:rsidRPr="007B6B84">
        <w:rPr>
          <w:rStyle w:val="Refdecomentrio"/>
        </w:rPr>
        <w:annotationRef/>
      </w:r>
      <w:r w:rsidRPr="007B6B84">
        <w:t>Alguma figura ilustrando os sistemas de coordenadas da base e da plataforma, bem como a nomenclatura referente aos eixos XYZ seria interessante para o acompanhamento do leitor. Quem conhece sobre a robótica, pode acompanhar o texto sem problemas, mas supondo algum leitor que não está familiarizado com esses conceitos, pode parecer vagas as informações colocadas aqui.</w:t>
      </w:r>
    </w:p>
  </w:comment>
  <w:comment w:id="134" w:author="Anderson Hirata" w:date="2025-11-26T17:25:00Z" w:initials="AH">
    <w:p w14:paraId="44EAC643" w14:textId="77777777" w:rsidR="00F979A5" w:rsidRPr="007B6B84" w:rsidRDefault="00F979A5" w:rsidP="00F979A5">
      <w:pPr>
        <w:pStyle w:val="Textodecomentrio"/>
      </w:pPr>
      <w:r w:rsidRPr="007B6B84">
        <w:rPr>
          <w:rStyle w:val="Refdecomentrio"/>
        </w:rPr>
        <w:annotationRef/>
      </w:r>
      <w:r w:rsidRPr="007B6B84">
        <w:t>Uma possível descrição de como se da esse posicionamento da plataforma, poderia ser um painel com alguns exemplos de movimentação.</w:t>
      </w:r>
    </w:p>
  </w:comment>
  <w:comment w:id="135" w:author="Anderson Hirata" w:date="2025-11-26T17:34:00Z" w:initials="AH">
    <w:p w14:paraId="73FEBB38" w14:textId="77777777" w:rsidR="00234BC9" w:rsidRPr="007B6B84" w:rsidRDefault="00234BC9" w:rsidP="00234BC9">
      <w:pPr>
        <w:pStyle w:val="Textodecomentrio"/>
      </w:pPr>
      <w:r w:rsidRPr="007B6B84">
        <w:rPr>
          <w:rStyle w:val="Refdecomentrio"/>
        </w:rPr>
        <w:annotationRef/>
      </w:r>
      <w:r w:rsidRPr="007B6B84">
        <w:t xml:space="preserve">Tipo isso aqui: </w:t>
      </w:r>
      <w:hyperlink r:id="rId3" w:history="1">
        <w:r w:rsidRPr="007B6B84">
          <w:rPr>
            <w:rStyle w:val="Hyperlink"/>
          </w:rPr>
          <w:t>(a) Schematic view of a six-dof Stewart platform, (b) orientation of... | Download Scientific Diagram</w:t>
        </w:r>
      </w:hyperlink>
      <w:r w:rsidRPr="007B6B84">
        <w:t xml:space="preserve"> </w:t>
      </w:r>
    </w:p>
  </w:comment>
  <w:comment w:id="418" w:author="Anderson Hirata" w:date="2025-11-26T17:31:00Z" w:initials="AH">
    <w:p w14:paraId="05A44569" w14:textId="70916412" w:rsidR="00234BC9" w:rsidRPr="007B6B84" w:rsidRDefault="00234BC9" w:rsidP="00234BC9">
      <w:pPr>
        <w:pStyle w:val="Textodecomentrio"/>
      </w:pPr>
      <w:r w:rsidRPr="007B6B84">
        <w:rPr>
          <w:rStyle w:val="Refdecomentrio"/>
        </w:rPr>
        <w:annotationRef/>
      </w:r>
      <w:r w:rsidRPr="007B6B84">
        <w:t>Poderia representar essa matriz de rotação</w:t>
      </w:r>
    </w:p>
  </w:comment>
  <w:comment w:id="451" w:author="Anderson Hirata" w:date="2025-11-26T17:32:00Z" w:initials="AH">
    <w:p w14:paraId="0D35177B" w14:textId="77777777" w:rsidR="007B6B84" w:rsidRPr="007B6B84" w:rsidRDefault="007B6B84" w:rsidP="007B6B84">
      <w:pPr>
        <w:pStyle w:val="Textodecomentrio"/>
      </w:pPr>
      <w:r w:rsidRPr="007B6B84">
        <w:rPr>
          <w:rStyle w:val="Refdecomentrio"/>
        </w:rPr>
        <w:annotationRef/>
      </w:r>
      <w:r w:rsidRPr="007B6B84">
        <w:t>Seria isso?</w:t>
      </w:r>
    </w:p>
  </w:comment>
  <w:comment w:id="452" w:author="Guilherme Miyata" w:date="2025-11-27T21:54:00Z" w:initials="GM">
    <w:p w14:paraId="48D29429" w14:textId="77777777" w:rsidR="007B6B84" w:rsidRPr="007B6B84" w:rsidRDefault="007B6B84" w:rsidP="007B6B84">
      <w:pPr>
        <w:pStyle w:val="Textodecomentrio"/>
      </w:pPr>
      <w:r w:rsidRPr="007B6B84">
        <w:rPr>
          <w:rStyle w:val="Refdecomentrio"/>
        </w:rPr>
        <w:annotationRef/>
      </w:r>
      <w:r w:rsidRPr="007B6B84">
        <w:t>Eu tinha errado msm</w:t>
      </w:r>
    </w:p>
  </w:comment>
  <w:comment w:id="468" w:author="Anderson Hirata" w:date="2025-11-26T17:32:00Z" w:initials="AH">
    <w:p w14:paraId="3A9C6EA6" w14:textId="77777777" w:rsidR="00234BC9" w:rsidRPr="007B6B84" w:rsidRDefault="00234BC9" w:rsidP="00234BC9">
      <w:pPr>
        <w:pStyle w:val="Textodecomentrio"/>
      </w:pPr>
      <w:r w:rsidRPr="007B6B84">
        <w:rPr>
          <w:rStyle w:val="Refdecomentrio"/>
        </w:rPr>
        <w:annotationRef/>
      </w:r>
      <w:r w:rsidRPr="007B6B84">
        <w:t>Seria isso?</w:t>
      </w:r>
    </w:p>
  </w:comment>
  <w:comment w:id="406" w:author="Anderson Hirata" w:date="2025-11-26T17:37:00Z" w:initials="AH">
    <w:p w14:paraId="3BBFD139" w14:textId="77777777" w:rsidR="00234BC9" w:rsidRPr="007B6B84" w:rsidRDefault="00234BC9" w:rsidP="00234BC9">
      <w:pPr>
        <w:pStyle w:val="Textodecomentrio"/>
      </w:pPr>
      <w:r w:rsidRPr="007B6B84">
        <w:rPr>
          <w:rStyle w:val="Refdecomentrio"/>
        </w:rPr>
        <w:annotationRef/>
      </w:r>
      <w:r w:rsidRPr="007B6B84">
        <w:t>Achei que essa seção poderia melhorar se acompanhada por alguma figura ilustrando essas variáveis. Por exemplo, o comprimento Li seria o quê? O deslocamento do elo, ou o comprimento do elo considerando os offsets do atuador prismático?</w:t>
      </w:r>
    </w:p>
  </w:comment>
  <w:comment w:id="574" w:author="Anderson Hirata" w:date="2025-11-26T17:40:00Z" w:initials="AH">
    <w:p w14:paraId="0ADAD8B1" w14:textId="77777777" w:rsidR="000F7EA7" w:rsidRPr="007B6B84" w:rsidRDefault="000F7EA7" w:rsidP="000F7EA7">
      <w:pPr>
        <w:pStyle w:val="Textodecomentrio"/>
      </w:pPr>
      <w:r w:rsidRPr="007B6B84">
        <w:rPr>
          <w:rStyle w:val="Refdecomentrio"/>
        </w:rPr>
        <w:annotationRef/>
      </w:r>
      <w:r w:rsidRPr="007B6B84">
        <w:t>Acho que essa afirmação necessita de referência. Em cinemática de manipuladores seriais, por exemplo, pode ser dito o contrário, a cinemática direta é menos complexa do que a cinemática inversa.</w:t>
      </w:r>
    </w:p>
  </w:comment>
  <w:comment w:id="589" w:author="Anderson Hirata" w:date="2025-11-26T18:09:00Z" w:initials="AH">
    <w:p w14:paraId="1FE5CD76" w14:textId="77777777" w:rsidR="00C72E37" w:rsidRPr="007B6B84" w:rsidRDefault="00C72E37" w:rsidP="00C72E37">
      <w:pPr>
        <w:pStyle w:val="Textodecomentrio"/>
      </w:pPr>
      <w:r w:rsidRPr="007B6B84">
        <w:rPr>
          <w:rStyle w:val="Refdecomentrio"/>
        </w:rPr>
        <w:annotationRef/>
      </w:r>
      <w:r w:rsidRPr="007B6B84">
        <w:t>Essas equações, como apresentadas anteriormente, e as outras que estão mais pra frente no documento, precisam ser enumeradas.</w:t>
      </w:r>
    </w:p>
  </w:comment>
  <w:comment w:id="681" w:author="Anderson Hirata" w:date="2025-11-26T18:21:00Z" w:initials="AH">
    <w:p w14:paraId="06CEEC13" w14:textId="77777777" w:rsidR="0064337D" w:rsidRPr="007B6B84" w:rsidRDefault="0064337D" w:rsidP="0064337D">
      <w:pPr>
        <w:pStyle w:val="Textodecomentrio"/>
      </w:pPr>
      <w:r w:rsidRPr="007B6B84">
        <w:rPr>
          <w:rStyle w:val="Refdecomentrio"/>
        </w:rPr>
        <w:annotationRef/>
      </w:r>
      <w:r w:rsidRPr="007B6B84">
        <w:t>Uma dúvida que surgiu na leitura dessa seção, é se ela foi retirada apenas de uma única fonte bibliográfica. Por ela ser de 2008, isto é, já tem mais de 15 anos desde a sua publicação, quais tipos de soluções mais atuais podem resolver esse problema? Será que não existem métodos mais efeitos para tratar desse assunto, de modo que essas limitações descritas já tenham sido resolvidas?</w:t>
      </w:r>
    </w:p>
  </w:comment>
  <w:comment w:id="682" w:author="Guilherme Miyata" w:date="2025-11-29T02:38:00Z" w:initials="GM">
    <w:p w14:paraId="470F72C6" w14:textId="77777777" w:rsidR="00D105E3" w:rsidRPr="007B6B84" w:rsidRDefault="00D105E3" w:rsidP="00D105E3">
      <w:pPr>
        <w:pStyle w:val="Textodecomentrio"/>
      </w:pPr>
      <w:r w:rsidRPr="007B6B84">
        <w:rPr>
          <w:rStyle w:val="Refdecomentrio"/>
        </w:rPr>
        <w:annotationRef/>
      </w:r>
      <w:r w:rsidRPr="007B6B84">
        <w:t>Deixei essa de Merlet e Gosselin pq pelo q eu tinha pesquisado eles são usados como referencia nessa area de robos paralelos. Adicionei algumas menções de outras solucoes no final. Artigo de 2022</w:t>
      </w:r>
    </w:p>
  </w:comment>
  <w:comment w:id="684" w:author="Anderson Hirata" w:date="2025-11-26T18:25:00Z" w:initials="AH">
    <w:p w14:paraId="53E615FD" w14:textId="76445051" w:rsidR="0064337D" w:rsidRPr="007B6B84" w:rsidRDefault="0064337D" w:rsidP="0064337D">
      <w:pPr>
        <w:pStyle w:val="Textodecomentrio"/>
      </w:pPr>
      <w:r w:rsidRPr="007B6B84">
        <w:rPr>
          <w:rStyle w:val="Refdecomentrio"/>
        </w:rPr>
        <w:annotationRef/>
      </w:r>
      <w:r w:rsidRPr="007B6B84">
        <w:t>O método adotado é o mesmo descrito aqui?</w:t>
      </w:r>
    </w:p>
  </w:comment>
  <w:comment w:id="685" w:author="Guilherme Miyata" w:date="2025-11-29T02:37:00Z" w:initials="GM">
    <w:p w14:paraId="123F5A3C" w14:textId="77777777" w:rsidR="00D105E3" w:rsidRPr="007B6B84" w:rsidRDefault="00D105E3" w:rsidP="00D105E3">
      <w:pPr>
        <w:pStyle w:val="Textodecomentrio"/>
      </w:pPr>
      <w:r w:rsidRPr="007B6B84">
        <w:rPr>
          <w:rStyle w:val="Refdecomentrio"/>
        </w:rPr>
        <w:annotationRef/>
      </w:r>
      <w:r w:rsidRPr="007B6B84">
        <w:t xml:space="preserve">conceitualmente foi o mesmo tipo de abordagem numérica do texto (método iterativo baseado em Newton/least squares para resolver as equações não lineares da cinemática direta), mas implementei usando a função least_squares da SciPy em vez de escrever explicitamente as iterações do Newton–Raphson e a inversa do jacobiano. </w:t>
      </w:r>
    </w:p>
  </w:comment>
  <w:comment w:id="690" w:author="Anderson Hirata" w:date="2025-11-26T18:27:00Z" w:initials="AH">
    <w:p w14:paraId="30A849FB" w14:textId="4D4BADA5" w:rsidR="0064337D" w:rsidRPr="007B6B84" w:rsidRDefault="0064337D" w:rsidP="0064337D">
      <w:pPr>
        <w:pStyle w:val="Textodecomentrio"/>
      </w:pPr>
      <w:r w:rsidRPr="007B6B84">
        <w:rPr>
          <w:rStyle w:val="Refdecomentrio"/>
        </w:rPr>
        <w:annotationRef/>
      </w:r>
      <w:r w:rsidRPr="007B6B84">
        <w:t>Precisa de citação</w:t>
      </w:r>
    </w:p>
  </w:comment>
  <w:comment w:id="691" w:author="Guilherme Miyata" w:date="2025-11-29T02:40:00Z" w:initials="GM">
    <w:p w14:paraId="2CC5A818" w14:textId="77777777" w:rsidR="00D105E3" w:rsidRPr="007B6B84" w:rsidRDefault="00D105E3" w:rsidP="00D105E3">
      <w:pPr>
        <w:pStyle w:val="Textodecomentrio"/>
      </w:pPr>
      <w:r w:rsidRPr="007B6B84">
        <w:rPr>
          <w:rStyle w:val="Refdecomentrio"/>
        </w:rPr>
        <w:annotationRef/>
      </w:r>
      <w:r w:rsidRPr="007B6B84">
        <w:t>Vou tirar essa parte pq ficou repetitivo, já foi dito no outro topico</w:t>
      </w:r>
    </w:p>
  </w:comment>
  <w:comment w:id="696" w:author="Anderson Hirata" w:date="2025-11-26T21:26:00Z" w:initials="AH">
    <w:p w14:paraId="1618A801" w14:textId="0C996877" w:rsidR="009D17D6" w:rsidRPr="007B6B84" w:rsidRDefault="009D17D6" w:rsidP="009D17D6">
      <w:pPr>
        <w:pStyle w:val="Textodecomentrio"/>
      </w:pPr>
      <w:r w:rsidRPr="007B6B84">
        <w:rPr>
          <w:rStyle w:val="Refdecomentrio"/>
        </w:rPr>
        <w:annotationRef/>
      </w:r>
      <w:r w:rsidRPr="007B6B84">
        <w:t>Como isso será útil para o seu trabalho???? Lá na frente, na interpretação dos resultados, ou metodologia usada para o desenvolvimento, você irá utilizar esse conteúdo?</w:t>
      </w:r>
    </w:p>
  </w:comment>
  <w:comment w:id="700" w:author="Anderson Hirata" w:date="2025-11-26T19:08:00Z" w:initials="AH">
    <w:p w14:paraId="281B935D" w14:textId="55D056F2" w:rsidR="00AC5E8F" w:rsidRPr="007B6B84" w:rsidRDefault="00AC5E8F" w:rsidP="00AC5E8F">
      <w:pPr>
        <w:pStyle w:val="Textodecomentrio"/>
      </w:pPr>
      <w:r w:rsidRPr="007B6B84">
        <w:rPr>
          <w:rStyle w:val="Refdecomentrio"/>
        </w:rPr>
        <w:annotationRef/>
      </w:r>
      <w:r w:rsidRPr="007B6B84">
        <w:t>Aqui você está citando várias aplicações, no entanto, de onde foram tiradas essas informações? Em um trabalho acadêmico, nós devemos trazer as informações citando as fontes. Quando se trata de alguma discussão realizada por nós (por exemplo, na seção de resultados) ou uma interpretação, isso não precisa ser feito. No entanto, aqui na seção de teoria, as informações apresentadas foram fundamentadas em conhecimento de outro(s), então precisa citar.</w:t>
      </w:r>
    </w:p>
  </w:comment>
  <w:comment w:id="703" w:author="Anderson Hirata" w:date="2025-11-26T21:11:00Z" w:initials="AH">
    <w:p w14:paraId="186D4FA0" w14:textId="77777777" w:rsidR="00E959DC" w:rsidRPr="007B6B84" w:rsidRDefault="00E959DC" w:rsidP="00E959DC">
      <w:pPr>
        <w:pStyle w:val="Textodecomentrio"/>
      </w:pPr>
      <w:r w:rsidRPr="007B6B84">
        <w:rPr>
          <w:rStyle w:val="Refdecomentrio"/>
        </w:rPr>
        <w:annotationRef/>
      </w:r>
      <w:r w:rsidRPr="007B6B84">
        <w:t>Referência</w:t>
      </w:r>
    </w:p>
  </w:comment>
  <w:comment w:id="704" w:author="Anderson Hirata" w:date="2025-11-26T21:12:00Z" w:initials="AH">
    <w:p w14:paraId="65EAF5C4" w14:textId="77777777" w:rsidR="00E959DC" w:rsidRPr="007B6B84" w:rsidRDefault="00E959DC" w:rsidP="00E959DC">
      <w:pPr>
        <w:pStyle w:val="Textodecomentrio"/>
      </w:pPr>
      <w:r w:rsidRPr="007B6B84">
        <w:rPr>
          <w:rStyle w:val="Refdecomentrio"/>
        </w:rPr>
        <w:annotationRef/>
      </w:r>
      <w:r w:rsidRPr="007B6B84">
        <w:t>Seria de Yuan?</w:t>
      </w:r>
    </w:p>
  </w:comment>
  <w:comment w:id="706" w:author="Anderson Hirata" w:date="2025-11-26T21:11:00Z" w:initials="AH">
    <w:p w14:paraId="783E0AEF" w14:textId="77777777" w:rsidR="00AF1991" w:rsidRPr="007B6B84" w:rsidRDefault="00AF1991" w:rsidP="00AF1991">
      <w:pPr>
        <w:pStyle w:val="Textodecomentrio"/>
      </w:pPr>
      <w:r w:rsidRPr="007B6B84">
        <w:rPr>
          <w:rStyle w:val="Refdecomentrio"/>
        </w:rPr>
        <w:annotationRef/>
      </w:r>
      <w:r w:rsidRPr="007B6B84">
        <w:t>Referência</w:t>
      </w:r>
    </w:p>
  </w:comment>
  <w:comment w:id="707" w:author="Anderson Hirata" w:date="2025-11-26T21:12:00Z" w:initials="AH">
    <w:p w14:paraId="7F365859" w14:textId="77777777" w:rsidR="00AF1991" w:rsidRPr="007B6B84" w:rsidRDefault="00AF1991" w:rsidP="00AF1991">
      <w:pPr>
        <w:pStyle w:val="Textodecomentrio"/>
      </w:pPr>
      <w:r w:rsidRPr="007B6B84">
        <w:rPr>
          <w:rStyle w:val="Refdecomentrio"/>
        </w:rPr>
        <w:annotationRef/>
      </w:r>
      <w:r w:rsidRPr="007B6B84">
        <w:t>Seria de Yuan?</w:t>
      </w:r>
    </w:p>
  </w:comment>
  <w:comment w:id="711" w:author="Anderson Hirata" w:date="2025-11-26T21:11:00Z" w:initials="AH">
    <w:p w14:paraId="0FEB7066" w14:textId="77777777" w:rsidR="00AF1991" w:rsidRPr="007B6B84" w:rsidRDefault="00AF1991" w:rsidP="00AF1991">
      <w:pPr>
        <w:pStyle w:val="Textodecomentrio"/>
      </w:pPr>
      <w:r w:rsidRPr="007B6B84">
        <w:rPr>
          <w:rStyle w:val="Refdecomentrio"/>
        </w:rPr>
        <w:annotationRef/>
      </w:r>
      <w:r w:rsidRPr="007B6B84">
        <w:t>Referência</w:t>
      </w:r>
    </w:p>
  </w:comment>
  <w:comment w:id="712" w:author="Anderson Hirata" w:date="2025-11-26T21:12:00Z" w:initials="AH">
    <w:p w14:paraId="5643A6C3" w14:textId="77777777" w:rsidR="00AF1991" w:rsidRPr="007B6B84" w:rsidRDefault="00AF1991" w:rsidP="00AF1991">
      <w:pPr>
        <w:pStyle w:val="Textodecomentrio"/>
      </w:pPr>
      <w:r w:rsidRPr="007B6B84">
        <w:rPr>
          <w:rStyle w:val="Refdecomentrio"/>
        </w:rPr>
        <w:annotationRef/>
      </w:r>
      <w:r w:rsidRPr="007B6B84">
        <w:t>Seria de Yuan?</w:t>
      </w:r>
    </w:p>
  </w:comment>
  <w:comment w:id="709" w:author="Anderson Hirata" w:date="2025-11-26T21:14:00Z" w:initials="AH">
    <w:p w14:paraId="0EF678F2" w14:textId="77777777" w:rsidR="00E959DC" w:rsidRPr="007B6B84" w:rsidRDefault="00E959DC" w:rsidP="00E959DC">
      <w:pPr>
        <w:pStyle w:val="Textodecomentrio"/>
      </w:pPr>
      <w:r w:rsidRPr="007B6B84">
        <w:rPr>
          <w:rStyle w:val="Refdecomentrio"/>
        </w:rPr>
        <w:annotationRef/>
      </w:r>
      <w:r w:rsidRPr="007B6B84">
        <w:t>Referência</w:t>
      </w:r>
    </w:p>
  </w:comment>
  <w:comment w:id="697" w:author="Anderson Hirata" w:date="2025-11-26T21:15:00Z" w:initials="AH">
    <w:p w14:paraId="1A7C145F" w14:textId="77777777" w:rsidR="00E959DC" w:rsidRPr="007B6B84" w:rsidRDefault="00E959DC" w:rsidP="00E959DC">
      <w:pPr>
        <w:pStyle w:val="Textodecomentrio"/>
      </w:pPr>
      <w:r w:rsidRPr="007B6B84">
        <w:rPr>
          <w:rStyle w:val="Refdecomentrio"/>
        </w:rPr>
        <w:annotationRef/>
      </w:r>
      <w:r w:rsidRPr="007B6B84">
        <w:t xml:space="preserve">Acho que seria válido trazer figuras dos exemplos citados, para deixar mais claro as aplicações. Você pode trazer a figura e fazer a citação correspondente, comentando sobre a figura no texto. </w:t>
      </w:r>
    </w:p>
  </w:comment>
  <w:comment w:id="698" w:author="Anderson Hirata" w:date="2025-11-26T21:16:00Z" w:initials="AH">
    <w:p w14:paraId="071618A1" w14:textId="77777777" w:rsidR="00E959DC" w:rsidRPr="007B6B84" w:rsidRDefault="00E959DC" w:rsidP="00E959DC">
      <w:pPr>
        <w:pStyle w:val="Textodecomentrio"/>
      </w:pPr>
      <w:r w:rsidRPr="007B6B84">
        <w:rPr>
          <w:rStyle w:val="Refdecomentrio"/>
        </w:rPr>
        <w:annotationRef/>
      </w:r>
      <w:r w:rsidRPr="007B6B84">
        <w:t>Por exemplo, algum gráfico que mostra a trajetória realizada, comentando sobre esses aspectos de precisão, estabilidade, etc.</w:t>
      </w:r>
    </w:p>
  </w:comment>
  <w:comment w:id="718" w:author="Guilherme Miyata" w:date="2025-11-30T19:11:00Z" w:initials="GM">
    <w:p w14:paraId="279FD3DD" w14:textId="77777777" w:rsidR="00E16B2A" w:rsidRPr="007B6B84" w:rsidRDefault="00E16B2A" w:rsidP="00E16B2A">
      <w:pPr>
        <w:pStyle w:val="Textodecomentrio"/>
      </w:pPr>
      <w:r w:rsidRPr="007B6B84">
        <w:rPr>
          <w:rStyle w:val="Refdecomentrio"/>
        </w:rPr>
        <w:annotationRef/>
      </w:r>
      <w:r w:rsidRPr="007B6B84">
        <w:t>Adicionei essa parte sobre motion cueing e algoritmo de washout pq é importante em qualquer tipo de simulador realista, não usei isso no projeto mas como citei essa técnica nos trabalhos futuros achei interessante colocar algo aqui</w:t>
      </w:r>
    </w:p>
  </w:comment>
  <w:comment w:id="739" w:author="Anderson Hirata" w:date="2025-11-26T21:26:00Z" w:initials="AH">
    <w:p w14:paraId="07B9DE59" w14:textId="2994489C" w:rsidR="009D17D6" w:rsidRPr="007B6B84" w:rsidRDefault="009D17D6" w:rsidP="009D17D6">
      <w:pPr>
        <w:pStyle w:val="Textodecomentrio"/>
      </w:pPr>
      <w:r w:rsidRPr="007B6B84">
        <w:rPr>
          <w:rStyle w:val="Refdecomentrio"/>
        </w:rPr>
        <w:annotationRef/>
      </w:r>
      <w:r w:rsidRPr="007B6B84">
        <w:t>Como isso será útil para o seu trabalho???? Lá na frente, na interpretação dos resultados, ou metodologia usada para o desenvolvimento, você irá utilizar esse conteúdo?</w:t>
      </w:r>
    </w:p>
  </w:comment>
  <w:comment w:id="743" w:author="Anderson Hirata" w:date="2025-11-26T21:21:00Z" w:initials="AH">
    <w:p w14:paraId="6362F408" w14:textId="7B62A1B5" w:rsidR="009D17D6" w:rsidRPr="007B6B84" w:rsidRDefault="009D17D6" w:rsidP="009D17D6">
      <w:pPr>
        <w:pStyle w:val="Textodecomentrio"/>
      </w:pPr>
      <w:r w:rsidRPr="007B6B84">
        <w:rPr>
          <w:rStyle w:val="Refdecomentrio"/>
        </w:rPr>
        <w:annotationRef/>
      </w:r>
      <w:r w:rsidRPr="007B6B84">
        <w:t>Poderia trazer alguma imagem da referência para poder ilustrar esses tipos de movimento</w:t>
      </w:r>
    </w:p>
  </w:comment>
  <w:comment w:id="754" w:author="Anderson Hirata" w:date="2025-11-26T21:20:00Z" w:initials="AH">
    <w:p w14:paraId="6F124546" w14:textId="77777777" w:rsidR="00AF1991" w:rsidRPr="007B6B84" w:rsidRDefault="00AF1991" w:rsidP="00AF1991">
      <w:pPr>
        <w:pStyle w:val="Textodecomentrio"/>
      </w:pPr>
      <w:r w:rsidRPr="007B6B84">
        <w:rPr>
          <w:rStyle w:val="Refdecomentrio"/>
        </w:rPr>
        <w:annotationRef/>
      </w:r>
      <w:r w:rsidRPr="007B6B84">
        <w:t>citação</w:t>
      </w:r>
    </w:p>
  </w:comment>
  <w:comment w:id="741" w:author="Anderson Hirata" w:date="2025-11-26T21:20:00Z" w:initials="AH">
    <w:p w14:paraId="1F834236" w14:textId="34D38488" w:rsidR="009D17D6" w:rsidRPr="007B6B84" w:rsidRDefault="009D17D6" w:rsidP="009D17D6">
      <w:pPr>
        <w:pStyle w:val="Textodecomentrio"/>
      </w:pPr>
      <w:r w:rsidRPr="007B6B84">
        <w:rPr>
          <w:rStyle w:val="Refdecomentrio"/>
        </w:rPr>
        <w:annotationRef/>
      </w:r>
      <w:r w:rsidRPr="007B6B84">
        <w:t>citação</w:t>
      </w:r>
    </w:p>
  </w:comment>
  <w:comment w:id="768" w:author="Anderson Hirata" w:date="2025-11-26T21:21:00Z" w:initials="AH">
    <w:p w14:paraId="1FCF0BDC" w14:textId="77777777" w:rsidR="00AF1991" w:rsidRPr="007B6B84" w:rsidRDefault="00AF1991" w:rsidP="00AF1991">
      <w:pPr>
        <w:pStyle w:val="Textodecomentrio"/>
      </w:pPr>
      <w:r w:rsidRPr="007B6B84">
        <w:rPr>
          <w:rStyle w:val="Refdecomentrio"/>
        </w:rPr>
        <w:annotationRef/>
      </w:r>
      <w:r w:rsidRPr="007B6B84">
        <w:t>citação</w:t>
      </w:r>
    </w:p>
  </w:comment>
  <w:comment w:id="765" w:author="Anderson Hirata" w:date="2025-11-26T21:21:00Z" w:initials="AH">
    <w:p w14:paraId="60ACA38E" w14:textId="77777777" w:rsidR="009D17D6" w:rsidRPr="007B6B84" w:rsidRDefault="009D17D6" w:rsidP="009D17D6">
      <w:pPr>
        <w:pStyle w:val="Textodecomentrio"/>
      </w:pPr>
      <w:r w:rsidRPr="007B6B84">
        <w:rPr>
          <w:rStyle w:val="Refdecomentrio"/>
        </w:rPr>
        <w:annotationRef/>
      </w:r>
      <w:r w:rsidRPr="007B6B84">
        <w:t>citação</w:t>
      </w:r>
    </w:p>
  </w:comment>
  <w:comment w:id="777" w:author="Anderson Hirata" w:date="2025-11-26T21:25:00Z" w:initials="AH">
    <w:p w14:paraId="6E81C57B" w14:textId="77777777" w:rsidR="009D17D6" w:rsidRPr="007B6B84" w:rsidRDefault="009D17D6" w:rsidP="009D17D6">
      <w:pPr>
        <w:pStyle w:val="Textodecomentrio"/>
      </w:pPr>
      <w:r w:rsidRPr="007B6B84">
        <w:rPr>
          <w:rStyle w:val="Refdecomentrio"/>
        </w:rPr>
        <w:annotationRef/>
      </w:r>
      <w:r w:rsidRPr="007B6B84">
        <w:t>Assim como comentei nas seções anteriores, acho que figuras trazidas das fontes de onde você tirou essas explicações deixariam o texto mais rico. Do jeito que está, fica difícil para o leitor ficar imaginando como são essas aplicações. Lembre-se, essa é a seção da teoria, então, o que você está apresentando aqui, de alguma forma precisa ser usada nas próximas seções do trabalho, caso contrário, não vejo muito sentido em trazer as informações aqui.</w:t>
      </w:r>
    </w:p>
  </w:comment>
  <w:comment w:id="781" w:author="Anderson Hirata" w:date="2025-11-26T21:28:00Z" w:initials="AH">
    <w:p w14:paraId="7AFCC664" w14:textId="77777777" w:rsidR="009D17D6" w:rsidRPr="007B6B84" w:rsidRDefault="009D17D6" w:rsidP="009D17D6">
      <w:pPr>
        <w:pStyle w:val="Textodecomentrio"/>
      </w:pPr>
      <w:r w:rsidRPr="007B6B84">
        <w:rPr>
          <w:rStyle w:val="Refdecomentrio"/>
        </w:rPr>
        <w:annotationRef/>
      </w:r>
      <w:r w:rsidRPr="007B6B84">
        <w:t>Como isso será útil para o seu trabalho???? Lá na frente, na interpretação dos resultados, ou metodologia usada para o desenvolvimento, você irá utilizar esse conteúdo?</w:t>
      </w:r>
    </w:p>
  </w:comment>
  <w:comment w:id="784" w:author="Anderson Hirata" w:date="2025-11-26T21:58:00Z" w:initials="AH">
    <w:p w14:paraId="67B02953" w14:textId="77777777" w:rsidR="00087D41" w:rsidRPr="007B6B84" w:rsidRDefault="00087D41" w:rsidP="00087D41">
      <w:pPr>
        <w:pStyle w:val="Textodecomentrio"/>
      </w:pPr>
      <w:r w:rsidRPr="007B6B84">
        <w:rPr>
          <w:rStyle w:val="Refdecomentrio"/>
        </w:rPr>
        <w:annotationRef/>
      </w:r>
      <w:r w:rsidRPr="007B6B84">
        <w:t>Traduzir, ver um termo mais adequado</w:t>
      </w:r>
    </w:p>
  </w:comment>
  <w:comment w:id="783" w:author="Anderson Hirata" w:date="2025-11-26T21:58:00Z" w:initials="AH">
    <w:p w14:paraId="3E53BDFC" w14:textId="77777777" w:rsidR="00087D41" w:rsidRPr="007B6B84" w:rsidRDefault="00087D41" w:rsidP="00087D41">
      <w:pPr>
        <w:pStyle w:val="Textodecomentrio"/>
      </w:pPr>
      <w:r w:rsidRPr="007B6B84">
        <w:rPr>
          <w:rStyle w:val="Refdecomentrio"/>
        </w:rPr>
        <w:annotationRef/>
      </w:r>
      <w:r w:rsidRPr="007B6B84">
        <w:t>Trazer alguma imagem para demonstrar essa aplicação</w:t>
      </w:r>
    </w:p>
  </w:comment>
  <w:comment w:id="804" w:author="Anderson Hirata" w:date="2025-11-26T21:59:00Z" w:initials="AH">
    <w:p w14:paraId="15FCBAE3" w14:textId="77777777" w:rsidR="00AF1991" w:rsidRPr="007B6B84" w:rsidRDefault="00AF1991" w:rsidP="00AF1991">
      <w:pPr>
        <w:pStyle w:val="Textodecomentrio"/>
      </w:pPr>
      <w:r w:rsidRPr="007B6B84">
        <w:rPr>
          <w:rStyle w:val="Refdecomentrio"/>
        </w:rPr>
        <w:annotationRef/>
      </w:r>
      <w:r w:rsidRPr="007B6B84">
        <w:t>O que seria essa plataforma 3x3?</w:t>
      </w:r>
    </w:p>
  </w:comment>
  <w:comment w:id="805" w:author="Guilherme Miyata" w:date="2025-11-28T22:02:00Z" w:initials="GM">
    <w:p w14:paraId="1B9A65D1" w14:textId="77777777" w:rsidR="00AF1991" w:rsidRPr="007B6B84" w:rsidRDefault="00AF1991" w:rsidP="00AF1991">
      <w:pPr>
        <w:pStyle w:val="Textodecomentrio"/>
      </w:pPr>
      <w:r w:rsidRPr="007B6B84">
        <w:rPr>
          <w:rStyle w:val="Refdecomentrio"/>
        </w:rPr>
        <w:annotationRef/>
      </w:r>
      <w:r w:rsidRPr="007B6B84">
        <w:t>É uma variante da plataforma de stewart, só que reduzida a três pernas e 3 graus de liberdade.</w:t>
      </w:r>
      <w:r w:rsidRPr="007B6B84">
        <w:br/>
        <w:t>Adicionei uma explicação rapida no texto</w:t>
      </w:r>
    </w:p>
  </w:comment>
  <w:comment w:id="801" w:author="Anderson Hirata" w:date="2025-11-26T22:01:00Z" w:initials="AH">
    <w:p w14:paraId="680D902A" w14:textId="77777777" w:rsidR="00087D41" w:rsidRPr="007B6B84" w:rsidRDefault="00087D41" w:rsidP="00087D41">
      <w:pPr>
        <w:pStyle w:val="Textodecomentrio"/>
      </w:pPr>
      <w:r w:rsidRPr="007B6B84">
        <w:rPr>
          <w:rStyle w:val="Refdecomentrio"/>
        </w:rPr>
        <w:annotationRef/>
      </w:r>
      <w:r w:rsidRPr="007B6B84">
        <w:t>Só para reforçar, nos trabalhos mencionados, o termo usado para o dispositivo para controle manual é joystick? Existe algum outro termo melhor para isso? Outra coisa, acho que essa parte carece de alguma imagem para esclarecer a respeito dessas aplicações. Acho válido uma imagem desse tal de joystick, ou o que seja o controlador usado, e algumas imagens dessas aplicações.</w:t>
      </w:r>
    </w:p>
  </w:comment>
  <w:comment w:id="802" w:author="Guilherme Miyata" w:date="2025-11-29T02:47:00Z" w:initials="GM">
    <w:p w14:paraId="0311B3BF" w14:textId="77777777" w:rsidR="00AF1991" w:rsidRPr="007B6B84" w:rsidRDefault="00AF1991" w:rsidP="00AF1991">
      <w:pPr>
        <w:pStyle w:val="Textodecomentrio"/>
      </w:pPr>
      <w:r w:rsidRPr="007B6B84">
        <w:rPr>
          <w:rStyle w:val="Refdecomentrio"/>
        </w:rPr>
        <w:annotationRef/>
      </w:r>
      <w:r w:rsidRPr="007B6B84">
        <w:t xml:space="preserve">Nos artigos so achei chamando de joystick, mas acho q da pra deixar como controle ou manipulador, funcionaria assim: </w:t>
      </w:r>
      <w:hyperlink r:id="rId4" w:history="1">
        <w:r w:rsidRPr="007B6B84">
          <w:rPr>
            <w:rStyle w:val="Hyperlink"/>
          </w:rPr>
          <w:t>https://www.youtube.com/watch?v=V2YWA2xH0oA&amp;t=30s</w:t>
        </w:r>
      </w:hyperlink>
    </w:p>
  </w:comment>
  <w:comment w:id="807" w:author="Anderson Hirata" w:date="2025-11-26T22:04:00Z" w:initials="AH">
    <w:p w14:paraId="7B7D2BE8" w14:textId="1932D81E" w:rsidR="009C04BD" w:rsidRPr="007B6B84" w:rsidRDefault="009C04BD" w:rsidP="009C04BD">
      <w:pPr>
        <w:pStyle w:val="Textodecomentrio"/>
      </w:pPr>
      <w:r w:rsidRPr="007B6B84">
        <w:rPr>
          <w:rStyle w:val="Refdecomentrio"/>
        </w:rPr>
        <w:annotationRef/>
      </w:r>
      <w:r w:rsidRPr="007B6B84">
        <w:t>Dado o exposto nos parágrafos anteriores, acho que esse último poderia ser formulado de maneira a indicar que o controle manual será aplicado como funcionalidade na bancada referente a esse trabalho.</w:t>
      </w:r>
    </w:p>
  </w:comment>
  <w:comment w:id="816" w:author="Anderson Hirata" w:date="2025-11-26T22:20:00Z" w:initials="AH">
    <w:p w14:paraId="4AE78FBA" w14:textId="77777777" w:rsidR="00A12EB6" w:rsidRPr="007B6B84" w:rsidRDefault="00A12EB6" w:rsidP="00A12EB6">
      <w:pPr>
        <w:pStyle w:val="Textodecomentrio"/>
      </w:pPr>
      <w:r w:rsidRPr="007B6B84">
        <w:rPr>
          <w:rStyle w:val="Refdecomentrio"/>
        </w:rPr>
        <w:annotationRef/>
      </w:r>
      <w:r w:rsidRPr="007B6B84">
        <w:t>Aqui estou fornecendo a ideia que você poderia usar para seguir com o que está sendo exposto nos parágrafos seguintes. Sugiro usar como referência o livro do Claudio Garcia, de Controle de Processos. No capítulo 2 ele trata desse assunto, acho que você irá ver fazendo a leitura do que eu coloquei.</w:t>
      </w:r>
    </w:p>
  </w:comment>
  <w:comment w:id="823" w:author="Anderson Hirata" w:date="2025-11-26T22:25:00Z" w:initials="AH">
    <w:p w14:paraId="1CDFD40A" w14:textId="77777777" w:rsidR="00263C07" w:rsidRPr="007B6B84" w:rsidRDefault="00263C07" w:rsidP="00263C07">
      <w:pPr>
        <w:pStyle w:val="Textodecomentrio"/>
      </w:pPr>
      <w:r w:rsidRPr="007B6B84">
        <w:rPr>
          <w:rStyle w:val="Refdecomentrio"/>
        </w:rPr>
        <w:annotationRef/>
      </w:r>
      <w:r w:rsidRPr="007B6B84">
        <w:t>Poderia colocar um gráfico demonstrando a curva de 1</w:t>
      </w:r>
      <w:r w:rsidRPr="007B6B84">
        <w:rPr>
          <w:vertAlign w:val="superscript"/>
        </w:rPr>
        <w:t>ª</w:t>
      </w:r>
      <w:r w:rsidRPr="007B6B84">
        <w:t xml:space="preserve"> ordem, e os parâmetros de constante de tempo e amplitude do sinal. Explicando a caracterização desses parâmetros também, sendo essas informações utilizadas futuramente na interpretação dos resultados.</w:t>
      </w:r>
    </w:p>
  </w:comment>
  <w:comment w:id="881" w:author="Anderson Hirata" w:date="2025-11-26T22:28:00Z" w:initials="AH">
    <w:p w14:paraId="6C8A3DBC" w14:textId="77777777" w:rsidR="00263C07" w:rsidRPr="007B6B84" w:rsidRDefault="00263C07" w:rsidP="00263C07">
      <w:pPr>
        <w:pStyle w:val="Textodecomentrio"/>
      </w:pPr>
      <w:r w:rsidRPr="007B6B84">
        <w:rPr>
          <w:rStyle w:val="Refdecomentrio"/>
        </w:rPr>
        <w:annotationRef/>
      </w:r>
      <w:r w:rsidRPr="007B6B84">
        <w:t>O que faz esse tempo morto?</w:t>
      </w:r>
    </w:p>
  </w:comment>
  <w:comment w:id="824" w:author="Anderson Hirata" w:date="2025-11-26T22:29:00Z" w:initials="AH">
    <w:p w14:paraId="27BA699D" w14:textId="77777777" w:rsidR="00263C07" w:rsidRPr="007B6B84" w:rsidRDefault="00263C07" w:rsidP="00263C07">
      <w:pPr>
        <w:pStyle w:val="Textodecomentrio"/>
      </w:pPr>
      <w:r w:rsidRPr="007B6B84">
        <w:rPr>
          <w:rStyle w:val="Refdecomentrio"/>
        </w:rPr>
        <w:annotationRef/>
      </w:r>
      <w:r w:rsidRPr="007B6B84">
        <w:t>Referenciar (ex. Livro do Garcia, de Controle de Processos)</w:t>
      </w:r>
    </w:p>
  </w:comment>
  <w:comment w:id="814" w:author="Anderson Hirata" w:date="2025-11-26T22:31:00Z" w:initials="AH">
    <w:p w14:paraId="799EBCE6" w14:textId="77777777" w:rsidR="00263C07" w:rsidRPr="007B6B84" w:rsidRDefault="00263C07" w:rsidP="00263C07">
      <w:pPr>
        <w:pStyle w:val="Textodecomentrio"/>
      </w:pPr>
      <w:r w:rsidRPr="007B6B84">
        <w:rPr>
          <w:rStyle w:val="Refdecomentrio"/>
        </w:rPr>
        <w:annotationRef/>
      </w:r>
      <w:r w:rsidRPr="007B6B84">
        <w:t>Acho que aqui está misturado o que é modelagem, e o que é controlador PID. Minha sugestão é dividir essa seção em 2.4.1 Modelos de Função de transferência e 2.4.2 Controlador PID.</w:t>
      </w:r>
    </w:p>
  </w:comment>
  <w:comment w:id="890" w:author="Guilherme Miyata" w:date="2025-11-30T19:30:00Z" w:initials="GM">
    <w:p w14:paraId="5247BBF5" w14:textId="77777777" w:rsidR="00821B52" w:rsidRPr="007B6B84" w:rsidRDefault="00821B52" w:rsidP="00821B52">
      <w:pPr>
        <w:pStyle w:val="Textodecomentrio"/>
      </w:pPr>
      <w:r w:rsidRPr="007B6B84">
        <w:rPr>
          <w:rStyle w:val="Refdecomentrio"/>
        </w:rPr>
        <w:annotationRef/>
      </w:r>
      <w:r w:rsidRPr="007B6B84">
        <w:t>Adicionei esse tópico porque eu tive que usar isso para o controle PI funcionar, quando eu não utilizo da overshoot pq tava acumulando muito o erro integral dependendo do setpoint que eu enviava, principalmente para degraus maiores por conta da saturacao</w:t>
      </w:r>
    </w:p>
  </w:comment>
  <w:comment w:id="953" w:author="Anderson Hirata" w:date="2025-11-26T22:40:00Z" w:initials="AH">
    <w:p w14:paraId="15F90F13" w14:textId="400BEAD9" w:rsidR="00534699" w:rsidRPr="007B6B84" w:rsidRDefault="00534699" w:rsidP="00534699">
      <w:pPr>
        <w:pStyle w:val="Textodecomentrio"/>
      </w:pPr>
      <w:r w:rsidRPr="007B6B84">
        <w:rPr>
          <w:rStyle w:val="Refdecomentrio"/>
        </w:rPr>
        <w:annotationRef/>
      </w:r>
      <w:r w:rsidRPr="007B6B84">
        <w:t>Isso está mais com cara de metodologia.</w:t>
      </w:r>
    </w:p>
  </w:comment>
  <w:comment w:id="993" w:author="Anderson Hirata" w:date="2025-11-27T15:10:00Z" w:initials="AH">
    <w:p w14:paraId="2A40AEC8" w14:textId="77777777" w:rsidR="001F7882" w:rsidRPr="007B6B84" w:rsidRDefault="001F7882" w:rsidP="001F7882">
      <w:pPr>
        <w:pStyle w:val="Textodecomentrio"/>
      </w:pPr>
      <w:r w:rsidRPr="007B6B84">
        <w:rPr>
          <w:rStyle w:val="Refdecomentrio"/>
        </w:rPr>
        <w:annotationRef/>
      </w:r>
      <w:r w:rsidRPr="007B6B84">
        <w:t>Checar se o trabalho d Felipe foi citado nas Referências. Em uma olhada rápida, não encontrei a citação.</w:t>
      </w:r>
    </w:p>
  </w:comment>
  <w:comment w:id="1292" w:author="Anderson Hirata" w:date="2025-11-24T15:24:00Z" w:initials="AH">
    <w:p w14:paraId="6590C0EF" w14:textId="59130F07" w:rsidR="00BD26F2" w:rsidRPr="007B6B84" w:rsidRDefault="00BD26F2" w:rsidP="00BD26F2">
      <w:pPr>
        <w:pStyle w:val="Textodecomentrio"/>
      </w:pPr>
      <w:r w:rsidRPr="007B6B84">
        <w:rPr>
          <w:rStyle w:val="Refdecomentrio"/>
        </w:rPr>
        <w:annotationRef/>
      </w:r>
      <w:r w:rsidRPr="007B6B84">
        <w:t>Corrigir a forma de citação, colocar tudo em ordem alfabética. Retirar a numeração.</w:t>
      </w:r>
    </w:p>
  </w:comment>
  <w:comment w:id="1293" w:author="Guilherme Miyata" w:date="2025-11-29T20:14:00Z" w:initials="GM">
    <w:p w14:paraId="1779788F" w14:textId="77777777" w:rsidR="009B0D21" w:rsidRDefault="009B0D21" w:rsidP="009B0D21">
      <w:pPr>
        <w:pStyle w:val="Textodecomentrio"/>
      </w:pPr>
      <w:r w:rsidRPr="007B6B84">
        <w:rPr>
          <w:rStyle w:val="Refdecomentrio"/>
        </w:rPr>
        <w:annotationRef/>
      </w:r>
      <w:r w:rsidRPr="007B6B84">
        <w:t>N tem mesmo numeração?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FE5385" w15:done="0"/>
  <w15:commentEx w15:paraId="4D096D9E" w15:done="0"/>
  <w15:commentEx w15:paraId="42D370AF" w15:done="0"/>
  <w15:commentEx w15:paraId="0A083382" w15:done="0"/>
  <w15:commentEx w15:paraId="1CC2F1E3" w15:done="0"/>
  <w15:commentEx w15:paraId="25975917" w15:done="0"/>
  <w15:commentEx w15:paraId="1A2E3EA6" w15:done="0"/>
  <w15:commentEx w15:paraId="2313A643" w15:done="0"/>
  <w15:commentEx w15:paraId="62C17D25" w15:done="0"/>
  <w15:commentEx w15:paraId="03CC9D0D" w15:paraIdParent="62C17D25" w15:done="0"/>
  <w15:commentEx w15:paraId="15C7922E" w15:done="0"/>
  <w15:commentEx w15:paraId="0A65A880" w15:done="0"/>
  <w15:commentEx w15:paraId="44EAC643" w15:paraIdParent="0A65A880" w15:done="0"/>
  <w15:commentEx w15:paraId="73FEBB38" w15:paraIdParent="0A65A880" w15:done="0"/>
  <w15:commentEx w15:paraId="05A44569" w15:done="0"/>
  <w15:commentEx w15:paraId="0D35177B" w15:done="0"/>
  <w15:commentEx w15:paraId="48D29429" w15:paraIdParent="0D35177B" w15:done="0"/>
  <w15:commentEx w15:paraId="3A9C6EA6" w15:done="0"/>
  <w15:commentEx w15:paraId="3BBFD139" w15:done="0"/>
  <w15:commentEx w15:paraId="0ADAD8B1" w15:done="0"/>
  <w15:commentEx w15:paraId="1FE5CD76" w15:done="0"/>
  <w15:commentEx w15:paraId="06CEEC13" w15:done="0"/>
  <w15:commentEx w15:paraId="470F72C6" w15:paraIdParent="06CEEC13" w15:done="0"/>
  <w15:commentEx w15:paraId="53E615FD" w15:done="0"/>
  <w15:commentEx w15:paraId="123F5A3C" w15:paraIdParent="53E615FD" w15:done="0"/>
  <w15:commentEx w15:paraId="30A849FB" w15:done="0"/>
  <w15:commentEx w15:paraId="2CC5A818" w15:paraIdParent="30A849FB" w15:done="0"/>
  <w15:commentEx w15:paraId="1618A801" w15:done="0"/>
  <w15:commentEx w15:paraId="281B935D" w15:done="0"/>
  <w15:commentEx w15:paraId="186D4FA0" w15:done="0"/>
  <w15:commentEx w15:paraId="65EAF5C4" w15:paraIdParent="186D4FA0" w15:done="0"/>
  <w15:commentEx w15:paraId="783E0AEF" w15:done="0"/>
  <w15:commentEx w15:paraId="7F365859" w15:paraIdParent="783E0AEF" w15:done="0"/>
  <w15:commentEx w15:paraId="0FEB7066" w15:done="0"/>
  <w15:commentEx w15:paraId="5643A6C3" w15:paraIdParent="0FEB7066" w15:done="0"/>
  <w15:commentEx w15:paraId="0EF678F2" w15:done="0"/>
  <w15:commentEx w15:paraId="1A7C145F" w15:done="0"/>
  <w15:commentEx w15:paraId="071618A1" w15:paraIdParent="1A7C145F" w15:done="0"/>
  <w15:commentEx w15:paraId="279FD3DD" w15:done="0"/>
  <w15:commentEx w15:paraId="07B9DE59" w15:done="0"/>
  <w15:commentEx w15:paraId="6362F408" w15:done="0"/>
  <w15:commentEx w15:paraId="6F124546" w15:done="0"/>
  <w15:commentEx w15:paraId="1F834236" w15:done="0"/>
  <w15:commentEx w15:paraId="1FCF0BDC" w15:done="0"/>
  <w15:commentEx w15:paraId="60ACA38E" w15:done="0"/>
  <w15:commentEx w15:paraId="6E81C57B" w15:done="0"/>
  <w15:commentEx w15:paraId="7AFCC664" w15:done="0"/>
  <w15:commentEx w15:paraId="67B02953" w15:done="0"/>
  <w15:commentEx w15:paraId="3E53BDFC" w15:done="0"/>
  <w15:commentEx w15:paraId="15FCBAE3" w15:done="0"/>
  <w15:commentEx w15:paraId="1B9A65D1" w15:paraIdParent="15FCBAE3" w15:done="0"/>
  <w15:commentEx w15:paraId="680D902A" w15:done="0"/>
  <w15:commentEx w15:paraId="0311B3BF" w15:paraIdParent="680D902A" w15:done="0"/>
  <w15:commentEx w15:paraId="7B7D2BE8" w15:done="0"/>
  <w15:commentEx w15:paraId="4AE78FBA" w15:done="0"/>
  <w15:commentEx w15:paraId="1CDFD40A" w15:done="0"/>
  <w15:commentEx w15:paraId="6C8A3DBC" w15:done="0"/>
  <w15:commentEx w15:paraId="27BA699D" w15:done="0"/>
  <w15:commentEx w15:paraId="799EBCE6" w15:done="0"/>
  <w15:commentEx w15:paraId="5247BBF5" w15:done="0"/>
  <w15:commentEx w15:paraId="15F90F13" w15:done="0"/>
  <w15:commentEx w15:paraId="2A40AEC8" w15:done="0"/>
  <w15:commentEx w15:paraId="6590C0EF" w15:done="0"/>
  <w15:commentEx w15:paraId="1779788F" w15:paraIdParent="6590C0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D3E3D3" w16cex:dateUtc="2025-11-24T18:08:00Z">
    <w16cex:extLst>
      <w16:ext w16:uri="{CE6994B0-6A32-4C9F-8C6B-6E91EDA988CE}">
        <cr:reactions xmlns:cr="http://schemas.microsoft.com/office/comments/2020/reactions">
          <cr:reaction reactionType="1">
            <cr:reactionInfo dateUtc="2025-11-25T21:33:36Z">
              <cr:user userId="S::g.miyata@discentes.ifsp.edu.br::a4ca0aeb-9ef7-430d-8e64-4affdb0c701d" userProvider="AD" userName="Guilherme Miyata"/>
            </cr:reactionInfo>
          </cr:reaction>
        </cr:reactions>
      </w16:ext>
    </w16cex:extLst>
  </w16cex:commentExtensible>
  <w16cex:commentExtensible w16cex:durableId="2FFB554D" w16cex:dateUtc="2025-11-24T18:18:00Z">
    <w16cex:extLst>
      <w16:ext w16:uri="{CE6994B0-6A32-4C9F-8C6B-6E91EDA988CE}">
        <cr:reactions xmlns:cr="http://schemas.microsoft.com/office/comments/2020/reactions">
          <cr:reaction reactionType="1">
            <cr:reactionInfo dateUtc="2025-11-25T21:50:18Z">
              <cr:user userId="S::g.miyata@discentes.ifsp.edu.br::a4ca0aeb-9ef7-430d-8e64-4affdb0c701d" userProvider="AD" userName="Guilherme Miyata"/>
            </cr:reactionInfo>
          </cr:reaction>
        </cr:reactions>
      </w16:ext>
    </w16cex:extLst>
  </w16cex:commentExtensible>
  <w16cex:commentExtensible w16cex:durableId="50D22848" w16cex:dateUtc="2025-11-24T18:53:00Z">
    <w16cex:extLst>
      <w16:ext w16:uri="{CE6994B0-6A32-4C9F-8C6B-6E91EDA988CE}">
        <cr:reactions xmlns:cr="http://schemas.microsoft.com/office/comments/2020/reactions">
          <cr:reaction reactionType="1">
            <cr:reactionInfo dateUtc="2025-11-25T21:50:26Z">
              <cr:user userId="S::g.miyata@discentes.ifsp.edu.br::a4ca0aeb-9ef7-430d-8e64-4affdb0c701d" userProvider="AD" userName="Guilherme Miyata"/>
            </cr:reactionInfo>
          </cr:reaction>
        </cr:reactions>
      </w16:ext>
    </w16cex:extLst>
  </w16cex:commentExtensible>
  <w16cex:commentExtensible w16cex:durableId="4638A0AD" w16cex:dateUtc="2025-11-25T22:48:00Z"/>
  <w16cex:commentExtensible w16cex:durableId="08F801BF" w16cex:dateUtc="2025-11-25T22:59:00Z"/>
  <w16cex:commentExtensible w16cex:durableId="4077FC97" w16cex:dateUtc="2025-11-25T23:00:00Z"/>
  <w16cex:commentExtensible w16cex:durableId="3B6DEDA8" w16cex:dateUtc="2025-11-25T23:02:00Z"/>
  <w16cex:commentExtensible w16cex:durableId="252F6763" w16cex:dateUtc="2025-11-25T23:06:00Z"/>
  <w16cex:commentExtensible w16cex:durableId="2D34ABFD" w16cex:dateUtc="2025-11-26T20:38:00Z"/>
  <w16cex:commentExtensible w16cex:durableId="57B798EA" w16cex:dateUtc="2025-11-29T05:38:00Z"/>
  <w16cex:commentExtensible w16cex:durableId="2AF0B1F2" w16cex:dateUtc="2025-11-26T20:17:00Z"/>
  <w16cex:commentExtensible w16cex:durableId="01F79916" w16cex:dateUtc="2025-11-26T20:19:00Z"/>
  <w16cex:commentExtensible w16cex:durableId="59EBD75D" w16cex:dateUtc="2025-11-26T20:25:00Z"/>
  <w16cex:commentExtensible w16cex:durableId="17445711" w16cex:dateUtc="2025-11-26T20:34:00Z"/>
  <w16cex:commentExtensible w16cex:durableId="7BCC942A" w16cex:dateUtc="2025-11-26T20:31:00Z"/>
  <w16cex:commentExtensible w16cex:durableId="3FE2B56B" w16cex:dateUtc="2025-11-26T20:32:00Z"/>
  <w16cex:commentExtensible w16cex:durableId="6A657A6F" w16cex:dateUtc="2025-11-28T00:54:00Z"/>
  <w16cex:commentExtensible w16cex:durableId="382AF109" w16cex:dateUtc="2025-11-26T20:32:00Z"/>
  <w16cex:commentExtensible w16cex:durableId="61CA5C2C" w16cex:dateUtc="2025-11-26T20:37:00Z"/>
  <w16cex:commentExtensible w16cex:durableId="7CF70A01" w16cex:dateUtc="2025-11-26T20:40:00Z"/>
  <w16cex:commentExtensible w16cex:durableId="7F24AFEC" w16cex:dateUtc="2025-11-26T21:09:00Z"/>
  <w16cex:commentExtensible w16cex:durableId="3F49DEFF" w16cex:dateUtc="2025-11-26T21:21:00Z"/>
  <w16cex:commentExtensible w16cex:durableId="1AB7B78B" w16cex:dateUtc="2025-11-29T05:38:00Z"/>
  <w16cex:commentExtensible w16cex:durableId="254C169D" w16cex:dateUtc="2025-11-26T21:25:00Z"/>
  <w16cex:commentExtensible w16cex:durableId="25D312DE" w16cex:dateUtc="2025-11-29T05:37:00Z"/>
  <w16cex:commentExtensible w16cex:durableId="519286E6" w16cex:dateUtc="2025-11-26T21:27:00Z"/>
  <w16cex:commentExtensible w16cex:durableId="0DCA62DE" w16cex:dateUtc="2025-11-29T05:40:00Z"/>
  <w16cex:commentExtensible w16cex:durableId="5E93B2A8" w16cex:dateUtc="2025-11-27T00:26:00Z"/>
  <w16cex:commentExtensible w16cex:durableId="0369629F" w16cex:dateUtc="2025-11-26T22:08:00Z"/>
  <w16cex:commentExtensible w16cex:durableId="5B096E59" w16cex:dateUtc="2025-11-27T00:11:00Z"/>
  <w16cex:commentExtensible w16cex:durableId="445ABE14" w16cex:dateUtc="2025-11-27T00:12:00Z"/>
  <w16cex:commentExtensible w16cex:durableId="2607CAC9" w16cex:dateUtc="2025-11-27T00:11:00Z"/>
  <w16cex:commentExtensible w16cex:durableId="6787AE63" w16cex:dateUtc="2025-11-27T00:12:00Z"/>
  <w16cex:commentExtensible w16cex:durableId="7370637D" w16cex:dateUtc="2025-11-27T00:11:00Z"/>
  <w16cex:commentExtensible w16cex:durableId="0BD620B9" w16cex:dateUtc="2025-11-27T00:12:00Z"/>
  <w16cex:commentExtensible w16cex:durableId="74DCA620" w16cex:dateUtc="2025-11-27T00:14:00Z"/>
  <w16cex:commentExtensible w16cex:durableId="32EE0D65" w16cex:dateUtc="2025-11-27T00:15:00Z"/>
  <w16cex:commentExtensible w16cex:durableId="41167FB3" w16cex:dateUtc="2025-11-27T00:16:00Z"/>
  <w16cex:commentExtensible w16cex:durableId="5D0D0CE6" w16cex:dateUtc="2025-11-30T22:11:00Z"/>
  <w16cex:commentExtensible w16cex:durableId="16C8E665" w16cex:dateUtc="2025-11-27T00:26:00Z"/>
  <w16cex:commentExtensible w16cex:durableId="19E7FDCE" w16cex:dateUtc="2025-11-27T00:21:00Z"/>
  <w16cex:commentExtensible w16cex:durableId="7F4BB7F9" w16cex:dateUtc="2025-11-27T00:20:00Z"/>
  <w16cex:commentExtensible w16cex:durableId="5A682DAA" w16cex:dateUtc="2025-11-27T00:20:00Z"/>
  <w16cex:commentExtensible w16cex:durableId="2A1123B0" w16cex:dateUtc="2025-11-27T00:21:00Z"/>
  <w16cex:commentExtensible w16cex:durableId="34F39435" w16cex:dateUtc="2025-11-27T00:21:00Z"/>
  <w16cex:commentExtensible w16cex:durableId="1AB96260" w16cex:dateUtc="2025-11-27T00:25:00Z"/>
  <w16cex:commentExtensible w16cex:durableId="52307468" w16cex:dateUtc="2025-11-27T00:28:00Z"/>
  <w16cex:commentExtensible w16cex:durableId="15EB0A51" w16cex:dateUtc="2025-11-27T00:58:00Z"/>
  <w16cex:commentExtensible w16cex:durableId="6E3A5284" w16cex:dateUtc="2025-11-27T00:58:00Z"/>
  <w16cex:commentExtensible w16cex:durableId="47CC6860" w16cex:dateUtc="2025-11-27T00:59:00Z"/>
  <w16cex:commentExtensible w16cex:durableId="1F82EA7F" w16cex:dateUtc="2025-11-29T01:02:00Z"/>
  <w16cex:commentExtensible w16cex:durableId="3295C818" w16cex:dateUtc="2025-11-27T01:01:00Z"/>
  <w16cex:commentExtensible w16cex:durableId="7BB41659" w16cex:dateUtc="2025-11-29T05:47:00Z"/>
  <w16cex:commentExtensible w16cex:durableId="1D17AE73" w16cex:dateUtc="2025-11-27T01:04:00Z"/>
  <w16cex:commentExtensible w16cex:durableId="672F622D" w16cex:dateUtc="2025-11-27T01:20:00Z"/>
  <w16cex:commentExtensible w16cex:durableId="1EB30C97" w16cex:dateUtc="2025-11-27T01:25:00Z"/>
  <w16cex:commentExtensible w16cex:durableId="57608494" w16cex:dateUtc="2025-11-27T01:28:00Z"/>
  <w16cex:commentExtensible w16cex:durableId="33FF1A8A" w16cex:dateUtc="2025-11-27T01:29:00Z"/>
  <w16cex:commentExtensible w16cex:durableId="23D5B186" w16cex:dateUtc="2025-11-27T01:31:00Z"/>
  <w16cex:commentExtensible w16cex:durableId="565CBFBC" w16cex:dateUtc="2025-11-30T22:30:00Z"/>
  <w16cex:commentExtensible w16cex:durableId="5A2199F6" w16cex:dateUtc="2025-11-27T01:40:00Z"/>
  <w16cex:commentExtensible w16cex:durableId="6EA331CC" w16cex:dateUtc="2025-11-27T18:10:00Z"/>
  <w16cex:commentExtensible w16cex:durableId="4CA646C6" w16cex:dateUtc="2025-11-24T18:24:00Z"/>
  <w16cex:commentExtensible w16cex:durableId="439F417B" w16cex:dateUtc="2025-11-29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FE5385" w16cid:durableId="2AD3E3D3"/>
  <w16cid:commentId w16cid:paraId="4D096D9E" w16cid:durableId="2FFB554D"/>
  <w16cid:commentId w16cid:paraId="42D370AF" w16cid:durableId="50D22848"/>
  <w16cid:commentId w16cid:paraId="0A083382" w16cid:durableId="4638A0AD"/>
  <w16cid:commentId w16cid:paraId="1CC2F1E3" w16cid:durableId="08F801BF"/>
  <w16cid:commentId w16cid:paraId="25975917" w16cid:durableId="4077FC97"/>
  <w16cid:commentId w16cid:paraId="1A2E3EA6" w16cid:durableId="3B6DEDA8"/>
  <w16cid:commentId w16cid:paraId="2313A643" w16cid:durableId="252F6763"/>
  <w16cid:commentId w16cid:paraId="62C17D25" w16cid:durableId="2D34ABFD"/>
  <w16cid:commentId w16cid:paraId="03CC9D0D" w16cid:durableId="57B798EA"/>
  <w16cid:commentId w16cid:paraId="15C7922E" w16cid:durableId="2AF0B1F2"/>
  <w16cid:commentId w16cid:paraId="0A65A880" w16cid:durableId="01F79916"/>
  <w16cid:commentId w16cid:paraId="44EAC643" w16cid:durableId="59EBD75D"/>
  <w16cid:commentId w16cid:paraId="73FEBB38" w16cid:durableId="17445711"/>
  <w16cid:commentId w16cid:paraId="05A44569" w16cid:durableId="7BCC942A"/>
  <w16cid:commentId w16cid:paraId="0D35177B" w16cid:durableId="3FE2B56B"/>
  <w16cid:commentId w16cid:paraId="48D29429" w16cid:durableId="6A657A6F"/>
  <w16cid:commentId w16cid:paraId="3A9C6EA6" w16cid:durableId="382AF109"/>
  <w16cid:commentId w16cid:paraId="3BBFD139" w16cid:durableId="61CA5C2C"/>
  <w16cid:commentId w16cid:paraId="0ADAD8B1" w16cid:durableId="7CF70A01"/>
  <w16cid:commentId w16cid:paraId="1FE5CD76" w16cid:durableId="7F24AFEC"/>
  <w16cid:commentId w16cid:paraId="06CEEC13" w16cid:durableId="3F49DEFF"/>
  <w16cid:commentId w16cid:paraId="470F72C6" w16cid:durableId="1AB7B78B"/>
  <w16cid:commentId w16cid:paraId="53E615FD" w16cid:durableId="254C169D"/>
  <w16cid:commentId w16cid:paraId="123F5A3C" w16cid:durableId="25D312DE"/>
  <w16cid:commentId w16cid:paraId="30A849FB" w16cid:durableId="519286E6"/>
  <w16cid:commentId w16cid:paraId="2CC5A818" w16cid:durableId="0DCA62DE"/>
  <w16cid:commentId w16cid:paraId="1618A801" w16cid:durableId="5E93B2A8"/>
  <w16cid:commentId w16cid:paraId="281B935D" w16cid:durableId="0369629F"/>
  <w16cid:commentId w16cid:paraId="186D4FA0" w16cid:durableId="5B096E59"/>
  <w16cid:commentId w16cid:paraId="65EAF5C4" w16cid:durableId="445ABE14"/>
  <w16cid:commentId w16cid:paraId="783E0AEF" w16cid:durableId="2607CAC9"/>
  <w16cid:commentId w16cid:paraId="7F365859" w16cid:durableId="6787AE63"/>
  <w16cid:commentId w16cid:paraId="0FEB7066" w16cid:durableId="7370637D"/>
  <w16cid:commentId w16cid:paraId="5643A6C3" w16cid:durableId="0BD620B9"/>
  <w16cid:commentId w16cid:paraId="0EF678F2" w16cid:durableId="74DCA620"/>
  <w16cid:commentId w16cid:paraId="1A7C145F" w16cid:durableId="32EE0D65"/>
  <w16cid:commentId w16cid:paraId="071618A1" w16cid:durableId="41167FB3"/>
  <w16cid:commentId w16cid:paraId="279FD3DD" w16cid:durableId="5D0D0CE6"/>
  <w16cid:commentId w16cid:paraId="07B9DE59" w16cid:durableId="16C8E665"/>
  <w16cid:commentId w16cid:paraId="6362F408" w16cid:durableId="19E7FDCE"/>
  <w16cid:commentId w16cid:paraId="6F124546" w16cid:durableId="7F4BB7F9"/>
  <w16cid:commentId w16cid:paraId="1F834236" w16cid:durableId="5A682DAA"/>
  <w16cid:commentId w16cid:paraId="1FCF0BDC" w16cid:durableId="2A1123B0"/>
  <w16cid:commentId w16cid:paraId="60ACA38E" w16cid:durableId="34F39435"/>
  <w16cid:commentId w16cid:paraId="6E81C57B" w16cid:durableId="1AB96260"/>
  <w16cid:commentId w16cid:paraId="7AFCC664" w16cid:durableId="52307468"/>
  <w16cid:commentId w16cid:paraId="67B02953" w16cid:durableId="15EB0A51"/>
  <w16cid:commentId w16cid:paraId="3E53BDFC" w16cid:durableId="6E3A5284"/>
  <w16cid:commentId w16cid:paraId="15FCBAE3" w16cid:durableId="47CC6860"/>
  <w16cid:commentId w16cid:paraId="1B9A65D1" w16cid:durableId="1F82EA7F"/>
  <w16cid:commentId w16cid:paraId="680D902A" w16cid:durableId="3295C818"/>
  <w16cid:commentId w16cid:paraId="0311B3BF" w16cid:durableId="7BB41659"/>
  <w16cid:commentId w16cid:paraId="7B7D2BE8" w16cid:durableId="1D17AE73"/>
  <w16cid:commentId w16cid:paraId="4AE78FBA" w16cid:durableId="672F622D"/>
  <w16cid:commentId w16cid:paraId="1CDFD40A" w16cid:durableId="1EB30C97"/>
  <w16cid:commentId w16cid:paraId="6C8A3DBC" w16cid:durableId="57608494"/>
  <w16cid:commentId w16cid:paraId="27BA699D" w16cid:durableId="33FF1A8A"/>
  <w16cid:commentId w16cid:paraId="799EBCE6" w16cid:durableId="23D5B186"/>
  <w16cid:commentId w16cid:paraId="5247BBF5" w16cid:durableId="565CBFBC"/>
  <w16cid:commentId w16cid:paraId="15F90F13" w16cid:durableId="5A2199F6"/>
  <w16cid:commentId w16cid:paraId="2A40AEC8" w16cid:durableId="6EA331CC"/>
  <w16cid:commentId w16cid:paraId="6590C0EF" w16cid:durableId="4CA646C6"/>
  <w16cid:commentId w16cid:paraId="1779788F" w16cid:durableId="439F41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22180" w14:textId="77777777" w:rsidR="0052312E" w:rsidRPr="007B6B84" w:rsidRDefault="0052312E" w:rsidP="00355715">
      <w:r w:rsidRPr="007B6B84">
        <w:separator/>
      </w:r>
    </w:p>
  </w:endnote>
  <w:endnote w:type="continuationSeparator" w:id="0">
    <w:p w14:paraId="742F7A8F" w14:textId="77777777" w:rsidR="0052312E" w:rsidRPr="007B6B84" w:rsidRDefault="0052312E" w:rsidP="00355715">
      <w:r w:rsidRPr="007B6B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Pr="007B6B84"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DE6A6E" w14:textId="77777777" w:rsidR="0052312E" w:rsidRPr="007B6B84" w:rsidRDefault="0052312E" w:rsidP="00355715">
      <w:r w:rsidRPr="007B6B84">
        <w:separator/>
      </w:r>
    </w:p>
  </w:footnote>
  <w:footnote w:type="continuationSeparator" w:id="0">
    <w:p w14:paraId="180C1A7E" w14:textId="77777777" w:rsidR="0052312E" w:rsidRPr="007B6B84" w:rsidRDefault="0052312E" w:rsidP="00355715">
      <w:r w:rsidRPr="007B6B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Pr="007B6B84" w:rsidRDefault="006E14DB">
        <w:pPr>
          <w:pStyle w:val="Cabealho"/>
          <w:jc w:val="right"/>
        </w:pPr>
        <w:r w:rsidRPr="007B6B84">
          <w:fldChar w:fldCharType="begin"/>
        </w:r>
        <w:r w:rsidRPr="007B6B84">
          <w:instrText>PAGE   \* MERGEFORMAT</w:instrText>
        </w:r>
        <w:r w:rsidRPr="007B6B84">
          <w:fldChar w:fldCharType="separate"/>
        </w:r>
        <w:r w:rsidRPr="007B6B84">
          <w:t>72</w:t>
        </w:r>
        <w:r w:rsidRPr="007B6B84">
          <w:fldChar w:fldCharType="end"/>
        </w:r>
      </w:p>
    </w:sdtContent>
  </w:sdt>
  <w:p w14:paraId="4584B382" w14:textId="77777777" w:rsidR="006E14DB" w:rsidRPr="007B6B84"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9A4"/>
    <w:multiLevelType w:val="multilevel"/>
    <w:tmpl w:val="BBD0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4DFB"/>
    <w:multiLevelType w:val="hybridMultilevel"/>
    <w:tmpl w:val="97A8846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2663B1A"/>
    <w:multiLevelType w:val="multilevel"/>
    <w:tmpl w:val="2C0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42E13"/>
    <w:multiLevelType w:val="hybridMultilevel"/>
    <w:tmpl w:val="B0E6E2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5"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15:restartNumberingAfterBreak="0">
    <w:nsid w:val="04486597"/>
    <w:multiLevelType w:val="multilevel"/>
    <w:tmpl w:val="5C3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64341"/>
    <w:multiLevelType w:val="multilevel"/>
    <w:tmpl w:val="A140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64550"/>
    <w:multiLevelType w:val="multilevel"/>
    <w:tmpl w:val="C66C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D7E9A"/>
    <w:multiLevelType w:val="hybridMultilevel"/>
    <w:tmpl w:val="404284B0"/>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0" w15:restartNumberingAfterBreak="0">
    <w:nsid w:val="0A772860"/>
    <w:multiLevelType w:val="hybridMultilevel"/>
    <w:tmpl w:val="6266443A"/>
    <w:lvl w:ilvl="0" w:tplc="04160001">
      <w:start w:val="1"/>
      <w:numFmt w:val="bullet"/>
      <w:lvlText w:val=""/>
      <w:lvlJc w:val="left"/>
      <w:pPr>
        <w:ind w:left="1647" w:hanging="360"/>
      </w:pPr>
      <w:rPr>
        <w:rFonts w:ascii="Symbol" w:hAnsi="Symbol" w:hint="default"/>
      </w:rPr>
    </w:lvl>
    <w:lvl w:ilvl="1" w:tplc="04160003" w:tentative="1">
      <w:start w:val="1"/>
      <w:numFmt w:val="bullet"/>
      <w:lvlText w:val="o"/>
      <w:lvlJc w:val="left"/>
      <w:pPr>
        <w:ind w:left="2367" w:hanging="360"/>
      </w:pPr>
      <w:rPr>
        <w:rFonts w:ascii="Courier New" w:hAnsi="Courier New" w:cs="Courier New" w:hint="default"/>
      </w:rPr>
    </w:lvl>
    <w:lvl w:ilvl="2" w:tplc="04160005" w:tentative="1">
      <w:start w:val="1"/>
      <w:numFmt w:val="bullet"/>
      <w:lvlText w:val=""/>
      <w:lvlJc w:val="left"/>
      <w:pPr>
        <w:ind w:left="3087" w:hanging="360"/>
      </w:pPr>
      <w:rPr>
        <w:rFonts w:ascii="Wingdings" w:hAnsi="Wingdings" w:hint="default"/>
      </w:rPr>
    </w:lvl>
    <w:lvl w:ilvl="3" w:tplc="04160001" w:tentative="1">
      <w:start w:val="1"/>
      <w:numFmt w:val="bullet"/>
      <w:lvlText w:val=""/>
      <w:lvlJc w:val="left"/>
      <w:pPr>
        <w:ind w:left="3807" w:hanging="360"/>
      </w:pPr>
      <w:rPr>
        <w:rFonts w:ascii="Symbol" w:hAnsi="Symbol" w:hint="default"/>
      </w:rPr>
    </w:lvl>
    <w:lvl w:ilvl="4" w:tplc="04160003" w:tentative="1">
      <w:start w:val="1"/>
      <w:numFmt w:val="bullet"/>
      <w:lvlText w:val="o"/>
      <w:lvlJc w:val="left"/>
      <w:pPr>
        <w:ind w:left="4527" w:hanging="360"/>
      </w:pPr>
      <w:rPr>
        <w:rFonts w:ascii="Courier New" w:hAnsi="Courier New" w:cs="Courier New" w:hint="default"/>
      </w:rPr>
    </w:lvl>
    <w:lvl w:ilvl="5" w:tplc="04160005" w:tentative="1">
      <w:start w:val="1"/>
      <w:numFmt w:val="bullet"/>
      <w:lvlText w:val=""/>
      <w:lvlJc w:val="left"/>
      <w:pPr>
        <w:ind w:left="5247" w:hanging="360"/>
      </w:pPr>
      <w:rPr>
        <w:rFonts w:ascii="Wingdings" w:hAnsi="Wingdings" w:hint="default"/>
      </w:rPr>
    </w:lvl>
    <w:lvl w:ilvl="6" w:tplc="04160001" w:tentative="1">
      <w:start w:val="1"/>
      <w:numFmt w:val="bullet"/>
      <w:lvlText w:val=""/>
      <w:lvlJc w:val="left"/>
      <w:pPr>
        <w:ind w:left="5967" w:hanging="360"/>
      </w:pPr>
      <w:rPr>
        <w:rFonts w:ascii="Symbol" w:hAnsi="Symbol" w:hint="default"/>
      </w:rPr>
    </w:lvl>
    <w:lvl w:ilvl="7" w:tplc="04160003" w:tentative="1">
      <w:start w:val="1"/>
      <w:numFmt w:val="bullet"/>
      <w:lvlText w:val="o"/>
      <w:lvlJc w:val="left"/>
      <w:pPr>
        <w:ind w:left="6687" w:hanging="360"/>
      </w:pPr>
      <w:rPr>
        <w:rFonts w:ascii="Courier New" w:hAnsi="Courier New" w:cs="Courier New" w:hint="default"/>
      </w:rPr>
    </w:lvl>
    <w:lvl w:ilvl="8" w:tplc="04160005" w:tentative="1">
      <w:start w:val="1"/>
      <w:numFmt w:val="bullet"/>
      <w:lvlText w:val=""/>
      <w:lvlJc w:val="left"/>
      <w:pPr>
        <w:ind w:left="7407" w:hanging="360"/>
      </w:pPr>
      <w:rPr>
        <w:rFonts w:ascii="Wingdings" w:hAnsi="Wingdings" w:hint="default"/>
      </w:rPr>
    </w:lvl>
  </w:abstractNum>
  <w:abstractNum w:abstractNumId="11" w15:restartNumberingAfterBreak="0">
    <w:nsid w:val="0B74048F"/>
    <w:multiLevelType w:val="multilevel"/>
    <w:tmpl w:val="3C9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281ECB"/>
    <w:multiLevelType w:val="multilevel"/>
    <w:tmpl w:val="FAD8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DA40008"/>
    <w:multiLevelType w:val="multilevel"/>
    <w:tmpl w:val="DF36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1"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1CF9225A"/>
    <w:multiLevelType w:val="hybridMultilevel"/>
    <w:tmpl w:val="3BAED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1D254DAD"/>
    <w:multiLevelType w:val="multilevel"/>
    <w:tmpl w:val="7644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DB6BAE"/>
    <w:multiLevelType w:val="multilevel"/>
    <w:tmpl w:val="60CC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7762E3"/>
    <w:multiLevelType w:val="multilevel"/>
    <w:tmpl w:val="DA94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21E21EE9"/>
    <w:multiLevelType w:val="multilevel"/>
    <w:tmpl w:val="EBFC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30"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294A2B87"/>
    <w:multiLevelType w:val="multilevel"/>
    <w:tmpl w:val="3BDA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D263805"/>
    <w:multiLevelType w:val="multilevel"/>
    <w:tmpl w:val="C75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2300B09"/>
    <w:multiLevelType w:val="multilevel"/>
    <w:tmpl w:val="1AD83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5E24D2"/>
    <w:multiLevelType w:val="multilevel"/>
    <w:tmpl w:val="660C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8A796A"/>
    <w:multiLevelType w:val="hybridMultilevel"/>
    <w:tmpl w:val="BF965B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374E757D"/>
    <w:multiLevelType w:val="multilevel"/>
    <w:tmpl w:val="404C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9116ED"/>
    <w:multiLevelType w:val="multilevel"/>
    <w:tmpl w:val="66A8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0174ED"/>
    <w:multiLevelType w:val="multilevel"/>
    <w:tmpl w:val="FCAE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47"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42197F19"/>
    <w:multiLevelType w:val="hybridMultilevel"/>
    <w:tmpl w:val="4A983ED6"/>
    <w:lvl w:ilvl="0" w:tplc="F2F4FE2A">
      <w:start w:val="1"/>
      <w:numFmt w:val="decimal"/>
      <w:pStyle w:val="Equao"/>
      <w:lvlText w:val="( %1 )"/>
      <w:lvlJc w:val="left"/>
      <w:pPr>
        <w:ind w:left="720" w:hanging="360"/>
      </w:p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0"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52" w15:restartNumberingAfterBreak="0">
    <w:nsid w:val="44430877"/>
    <w:multiLevelType w:val="hybridMultilevel"/>
    <w:tmpl w:val="814E0E00"/>
    <w:lvl w:ilvl="0" w:tplc="2CC8477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53" w15:restartNumberingAfterBreak="0">
    <w:nsid w:val="448A37EB"/>
    <w:multiLevelType w:val="multilevel"/>
    <w:tmpl w:val="D20E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45783F6D"/>
    <w:multiLevelType w:val="multilevel"/>
    <w:tmpl w:val="0F66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316CFF"/>
    <w:multiLevelType w:val="multilevel"/>
    <w:tmpl w:val="65E8DD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9"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49266D18"/>
    <w:multiLevelType w:val="multilevel"/>
    <w:tmpl w:val="0F72D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567F9D"/>
    <w:multiLevelType w:val="hybridMultilevel"/>
    <w:tmpl w:val="D6ECB04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2"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390D51"/>
    <w:multiLevelType w:val="multilevel"/>
    <w:tmpl w:val="3242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F94DB7"/>
    <w:multiLevelType w:val="multilevel"/>
    <w:tmpl w:val="690C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562B67B6"/>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8503DD8"/>
    <w:multiLevelType w:val="multilevel"/>
    <w:tmpl w:val="A436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71" w15:restartNumberingAfterBreak="0">
    <w:nsid w:val="5DB361FC"/>
    <w:multiLevelType w:val="hybridMultilevel"/>
    <w:tmpl w:val="23F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5EEA1281"/>
    <w:multiLevelType w:val="hybridMultilevel"/>
    <w:tmpl w:val="31A04A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3"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021219"/>
    <w:multiLevelType w:val="hybridMultilevel"/>
    <w:tmpl w:val="D51C1B8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5"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15:restartNumberingAfterBreak="0">
    <w:nsid w:val="6B864D52"/>
    <w:multiLevelType w:val="hybridMultilevel"/>
    <w:tmpl w:val="666464A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6B881C15"/>
    <w:multiLevelType w:val="hybridMultilevel"/>
    <w:tmpl w:val="33F6AA7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1"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7B467914"/>
    <w:multiLevelType w:val="multilevel"/>
    <w:tmpl w:val="8D22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85" w15:restartNumberingAfterBreak="0">
    <w:nsid w:val="7B942162"/>
    <w:multiLevelType w:val="multilevel"/>
    <w:tmpl w:val="C96C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A75D6F"/>
    <w:multiLevelType w:val="multilevel"/>
    <w:tmpl w:val="505EC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FB398A"/>
    <w:multiLevelType w:val="multilevel"/>
    <w:tmpl w:val="515E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70"/>
  </w:num>
  <w:num w:numId="2" w16cid:durableId="171496116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29"/>
  </w:num>
  <w:num w:numId="5" w16cid:durableId="114914786">
    <w:abstractNumId w:val="20"/>
  </w:num>
  <w:num w:numId="6" w16cid:durableId="735397359">
    <w:abstractNumId w:val="46"/>
  </w:num>
  <w:num w:numId="7" w16cid:durableId="1072578957">
    <w:abstractNumId w:val="4"/>
  </w:num>
  <w:num w:numId="8" w16cid:durableId="1184781267">
    <w:abstractNumId w:val="51"/>
  </w:num>
  <w:num w:numId="9" w16cid:durableId="755126344">
    <w:abstractNumId w:val="14"/>
  </w:num>
  <w:num w:numId="10" w16cid:durableId="1533955307">
    <w:abstractNumId w:val="84"/>
  </w:num>
  <w:num w:numId="11" w16cid:durableId="889269915">
    <w:abstractNumId w:val="49"/>
  </w:num>
  <w:num w:numId="12" w16cid:durableId="831412510">
    <w:abstractNumId w:val="87"/>
  </w:num>
  <w:num w:numId="13" w16cid:durableId="2126776965">
    <w:abstractNumId w:val="30"/>
  </w:num>
  <w:num w:numId="14" w16cid:durableId="1576814496">
    <w:abstractNumId w:val="19"/>
  </w:num>
  <w:num w:numId="15" w16cid:durableId="1476294382">
    <w:abstractNumId w:val="73"/>
  </w:num>
  <w:num w:numId="16" w16cid:durableId="1757828202">
    <w:abstractNumId w:val="58"/>
  </w:num>
  <w:num w:numId="17" w16cid:durableId="571624137">
    <w:abstractNumId w:val="40"/>
  </w:num>
  <w:num w:numId="18" w16cid:durableId="271128284">
    <w:abstractNumId w:val="59"/>
  </w:num>
  <w:num w:numId="19" w16cid:durableId="953248279">
    <w:abstractNumId w:val="70"/>
  </w:num>
  <w:num w:numId="20" w16cid:durableId="991953329">
    <w:abstractNumId w:val="76"/>
  </w:num>
  <w:num w:numId="21" w16cid:durableId="1663774678">
    <w:abstractNumId w:val="57"/>
  </w:num>
  <w:num w:numId="22" w16cid:durableId="981081524">
    <w:abstractNumId w:val="77"/>
  </w:num>
  <w:num w:numId="23" w16cid:durableId="1942568046">
    <w:abstractNumId w:val="70"/>
  </w:num>
  <w:num w:numId="24" w16cid:durableId="1668285089">
    <w:abstractNumId w:val="33"/>
  </w:num>
  <w:num w:numId="25" w16cid:durableId="1508211691">
    <w:abstractNumId w:val="54"/>
  </w:num>
  <w:num w:numId="26" w16cid:durableId="967122793">
    <w:abstractNumId w:val="47"/>
  </w:num>
  <w:num w:numId="27" w16cid:durableId="1601915312">
    <w:abstractNumId w:val="12"/>
  </w:num>
  <w:num w:numId="28" w16cid:durableId="2038043208">
    <w:abstractNumId w:val="16"/>
  </w:num>
  <w:num w:numId="29" w16cid:durableId="1675112385">
    <w:abstractNumId w:val="21"/>
  </w:num>
  <w:num w:numId="30" w16cid:durableId="585461110">
    <w:abstractNumId w:val="45"/>
  </w:num>
  <w:num w:numId="31" w16cid:durableId="844591568">
    <w:abstractNumId w:val="70"/>
  </w:num>
  <w:num w:numId="32" w16cid:durableId="1267998791">
    <w:abstractNumId w:val="81"/>
  </w:num>
  <w:num w:numId="33" w16cid:durableId="724641875">
    <w:abstractNumId w:val="70"/>
  </w:num>
  <w:num w:numId="34" w16cid:durableId="581911413">
    <w:abstractNumId w:val="22"/>
  </w:num>
  <w:num w:numId="35" w16cid:durableId="1321272201">
    <w:abstractNumId w:val="68"/>
  </w:num>
  <w:num w:numId="36" w16cid:durableId="947277677">
    <w:abstractNumId w:val="50"/>
  </w:num>
  <w:num w:numId="37" w16cid:durableId="604924438">
    <w:abstractNumId w:val="41"/>
  </w:num>
  <w:num w:numId="38" w16cid:durableId="1864634421">
    <w:abstractNumId w:val="82"/>
  </w:num>
  <w:num w:numId="39" w16cid:durableId="345446136">
    <w:abstractNumId w:val="62"/>
  </w:num>
  <w:num w:numId="40" w16cid:durableId="1772973037">
    <w:abstractNumId w:val="27"/>
  </w:num>
  <w:num w:numId="41" w16cid:durableId="1591162386">
    <w:abstractNumId w:val="44"/>
  </w:num>
  <w:num w:numId="42" w16cid:durableId="1498957560">
    <w:abstractNumId w:val="75"/>
  </w:num>
  <w:num w:numId="43" w16cid:durableId="1920284061">
    <w:abstractNumId w:val="5"/>
  </w:num>
  <w:num w:numId="44" w16cid:durableId="1274901901">
    <w:abstractNumId w:val="78"/>
  </w:num>
  <w:num w:numId="45" w16cid:durableId="1060054822">
    <w:abstractNumId w:val="17"/>
  </w:num>
  <w:num w:numId="46" w16cid:durableId="967660393">
    <w:abstractNumId w:val="31"/>
  </w:num>
  <w:num w:numId="47" w16cid:durableId="1314412773">
    <w:abstractNumId w:val="65"/>
  </w:num>
  <w:num w:numId="48" w16cid:durableId="669909638">
    <w:abstractNumId w:val="18"/>
  </w:num>
  <w:num w:numId="49" w16cid:durableId="304745280">
    <w:abstractNumId w:val="66"/>
  </w:num>
  <w:num w:numId="50" w16cid:durableId="760489745">
    <w:abstractNumId w:val="72"/>
  </w:num>
  <w:num w:numId="51" w16cid:durableId="1626622244">
    <w:abstractNumId w:val="23"/>
  </w:num>
  <w:num w:numId="52" w16cid:durableId="1572812447">
    <w:abstractNumId w:val="63"/>
  </w:num>
  <w:num w:numId="53" w16cid:durableId="128330081">
    <w:abstractNumId w:val="52"/>
  </w:num>
  <w:num w:numId="54" w16cid:durableId="1763138591">
    <w:abstractNumId w:val="74"/>
  </w:num>
  <w:num w:numId="55" w16cid:durableId="736824196">
    <w:abstractNumId w:val="3"/>
  </w:num>
  <w:num w:numId="56" w16cid:durableId="458843723">
    <w:abstractNumId w:val="10"/>
  </w:num>
  <w:num w:numId="57" w16cid:durableId="801460429">
    <w:abstractNumId w:val="9"/>
  </w:num>
  <w:num w:numId="58" w16cid:durableId="1858502300">
    <w:abstractNumId w:val="0"/>
  </w:num>
  <w:num w:numId="59" w16cid:durableId="252251302">
    <w:abstractNumId w:val="2"/>
  </w:num>
  <w:num w:numId="60" w16cid:durableId="746537278">
    <w:abstractNumId w:val="28"/>
  </w:num>
  <w:num w:numId="61" w16cid:durableId="1511946856">
    <w:abstractNumId w:val="42"/>
  </w:num>
  <w:num w:numId="62" w16cid:durableId="343015438">
    <w:abstractNumId w:val="26"/>
  </w:num>
  <w:num w:numId="63" w16cid:durableId="1078480711">
    <w:abstractNumId w:val="8"/>
  </w:num>
  <w:num w:numId="64" w16cid:durableId="1455103598">
    <w:abstractNumId w:val="64"/>
  </w:num>
  <w:num w:numId="65" w16cid:durableId="1276055782">
    <w:abstractNumId w:val="80"/>
  </w:num>
  <w:num w:numId="66" w16cid:durableId="1288122871">
    <w:abstractNumId w:val="13"/>
  </w:num>
  <w:num w:numId="67" w16cid:durableId="703095422">
    <w:abstractNumId w:val="88"/>
  </w:num>
  <w:num w:numId="68" w16cid:durableId="1846822010">
    <w:abstractNumId w:val="6"/>
  </w:num>
  <w:num w:numId="69" w16cid:durableId="2028676645">
    <w:abstractNumId w:val="60"/>
  </w:num>
  <w:num w:numId="70" w16cid:durableId="1608654788">
    <w:abstractNumId w:val="79"/>
  </w:num>
  <w:num w:numId="71" w16cid:durableId="972058166">
    <w:abstractNumId w:val="56"/>
  </w:num>
  <w:num w:numId="72" w16cid:durableId="1403940657">
    <w:abstractNumId w:val="37"/>
  </w:num>
  <w:num w:numId="73" w16cid:durableId="66574629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326178882">
    <w:abstractNumId w:val="43"/>
  </w:num>
  <w:num w:numId="75" w16cid:durableId="442071715">
    <w:abstractNumId w:val="1"/>
  </w:num>
  <w:num w:numId="76" w16cid:durableId="1978413874">
    <w:abstractNumId w:val="69"/>
  </w:num>
  <w:num w:numId="77" w16cid:durableId="164325127">
    <w:abstractNumId w:val="61"/>
  </w:num>
  <w:num w:numId="78" w16cid:durableId="664934931">
    <w:abstractNumId w:val="25"/>
  </w:num>
  <w:num w:numId="79" w16cid:durableId="1886018781">
    <w:abstractNumId w:val="85"/>
  </w:num>
  <w:num w:numId="80" w16cid:durableId="1955138177">
    <w:abstractNumId w:val="53"/>
  </w:num>
  <w:num w:numId="81" w16cid:durableId="1919364595">
    <w:abstractNumId w:val="24"/>
  </w:num>
  <w:num w:numId="82" w16cid:durableId="107051452">
    <w:abstractNumId w:val="7"/>
  </w:num>
  <w:num w:numId="83" w16cid:durableId="1116867204">
    <w:abstractNumId w:val="86"/>
  </w:num>
  <w:num w:numId="84" w16cid:durableId="774012767">
    <w:abstractNumId w:val="11"/>
  </w:num>
  <w:num w:numId="85" w16cid:durableId="971204639">
    <w:abstractNumId w:val="55"/>
  </w:num>
  <w:num w:numId="86" w16cid:durableId="1638604396">
    <w:abstractNumId w:val="39"/>
  </w:num>
  <w:num w:numId="87" w16cid:durableId="1134907277">
    <w:abstractNumId w:val="67"/>
  </w:num>
  <w:num w:numId="88" w16cid:durableId="1735002469">
    <w:abstractNumId w:val="15"/>
  </w:num>
  <w:num w:numId="89" w16cid:durableId="774792111">
    <w:abstractNumId w:val="32"/>
  </w:num>
  <w:num w:numId="90" w16cid:durableId="1491170092">
    <w:abstractNumId w:val="83"/>
  </w:num>
  <w:num w:numId="91" w16cid:durableId="373045141">
    <w:abstractNumId w:val="34"/>
  </w:num>
  <w:num w:numId="92" w16cid:durableId="1476988929">
    <w:abstractNumId w:val="38"/>
  </w:num>
  <w:num w:numId="93" w16cid:durableId="1645741874">
    <w:abstractNumId w:val="36"/>
  </w:num>
  <w:num w:numId="94" w16cid:durableId="1872567763">
    <w:abstractNumId w:val="71"/>
  </w:num>
  <w:num w:numId="95" w16cid:durableId="1298296800">
    <w:abstractNumId w:val="48"/>
  </w:num>
  <w:num w:numId="96" w16cid:durableId="1208376830">
    <w:abstractNumId w:val="48"/>
    <w:lvlOverride w:ilvl="0">
      <w:startOverride w:val="1"/>
    </w:lvlOverride>
  </w:num>
  <w:num w:numId="97" w16cid:durableId="2076396924">
    <w:abstractNumId w:val="48"/>
    <w:lvlOverride w:ilvl="0">
      <w:startOverride w:val="1"/>
    </w:lvlOverride>
  </w:num>
  <w:num w:numId="98" w16cid:durableId="1805273574">
    <w:abstractNumId w:val="48"/>
    <w:lvlOverride w:ilvl="0">
      <w:startOverride w:val="1"/>
    </w:lvlOverride>
  </w:num>
  <w:num w:numId="99" w16cid:durableId="664552997">
    <w:abstractNumId w:val="48"/>
    <w:lvlOverride w:ilvl="0">
      <w:startOverride w:val="1"/>
    </w:lvlOverride>
  </w:num>
  <w:num w:numId="100" w16cid:durableId="901596182">
    <w:abstractNumId w:val="48"/>
    <w:lvlOverride w:ilvl="0">
      <w:startOverride w:val="1"/>
    </w:lvlOverride>
  </w:num>
  <w:num w:numId="101" w16cid:durableId="874460897">
    <w:abstractNumId w:val="48"/>
    <w:lvlOverride w:ilvl="0">
      <w:startOverride w:val="1"/>
    </w:lvlOverride>
  </w:num>
  <w:num w:numId="102" w16cid:durableId="1843087852">
    <w:abstractNumId w:val="48"/>
    <w:lvlOverride w:ilvl="0">
      <w:startOverride w:val="1"/>
    </w:lvlOverride>
  </w:num>
  <w:num w:numId="103" w16cid:durableId="1069112537">
    <w:abstractNumId w:val="48"/>
    <w:lvlOverride w:ilvl="0">
      <w:startOverride w:val="1"/>
    </w:lvlOverride>
  </w:num>
  <w:num w:numId="104" w16cid:durableId="1220751452">
    <w:abstractNumId w:val="48"/>
    <w:lvlOverride w:ilvl="0">
      <w:startOverride w:val="1"/>
    </w:lvlOverride>
  </w:num>
  <w:num w:numId="105" w16cid:durableId="1644508129">
    <w:abstractNumId w:val="48"/>
    <w:lvlOverride w:ilvl="0">
      <w:startOverride w:val="1"/>
    </w:lvlOverride>
  </w:num>
  <w:num w:numId="106" w16cid:durableId="117771767">
    <w:abstractNumId w:val="48"/>
    <w:lvlOverride w:ilvl="0">
      <w:startOverride w:val="1"/>
    </w:lvlOverride>
  </w:num>
  <w:num w:numId="107" w16cid:durableId="1985623924">
    <w:abstractNumId w:val="48"/>
    <w:lvlOverride w:ilvl="0">
      <w:startOverride w:val="1"/>
    </w:lvlOverride>
  </w:num>
  <w:num w:numId="108" w16cid:durableId="267349276">
    <w:abstractNumId w:val="48"/>
    <w:lvlOverride w:ilvl="0">
      <w:startOverride w:val="1"/>
    </w:lvlOverride>
  </w:num>
  <w:num w:numId="109" w16cid:durableId="467017917">
    <w:abstractNumId w:val="48"/>
    <w:lvlOverride w:ilvl="0">
      <w:startOverride w:val="1"/>
    </w:lvlOverride>
  </w:num>
  <w:num w:numId="110" w16cid:durableId="433405854">
    <w:abstractNumId w:val="48"/>
    <w:lvlOverride w:ilvl="0">
      <w:startOverride w:val="1"/>
    </w:lvlOverride>
  </w:num>
  <w:num w:numId="111" w16cid:durableId="1924602954">
    <w:abstractNumId w:val="48"/>
    <w:lvlOverride w:ilvl="0">
      <w:startOverride w:val="1"/>
    </w:lvlOverride>
  </w:num>
  <w:num w:numId="112" w16cid:durableId="1249968660">
    <w:abstractNumId w:val="48"/>
    <w:lvlOverride w:ilvl="0">
      <w:startOverride w:val="1"/>
    </w:lvlOverride>
  </w:num>
  <w:num w:numId="113" w16cid:durableId="1248029053">
    <w:abstractNumId w:val="48"/>
    <w:lvlOverride w:ilvl="0">
      <w:startOverride w:val="1"/>
    </w:lvlOverride>
  </w:num>
  <w:num w:numId="114" w16cid:durableId="553927476">
    <w:abstractNumId w:val="48"/>
    <w:lvlOverride w:ilvl="0">
      <w:startOverride w:val="1"/>
    </w:lvlOverride>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erson Hirata">
    <w15:presenceInfo w15:providerId="Windows Live" w15:userId="1264852161a2ac13"/>
  </w15:person>
  <w15:person w15:author="Guilherme Miyata">
    <w15:presenceInfo w15:providerId="AD" w15:userId="S::g.miyata@discentes.ifsp.edu.br::a4ca0aeb-9ef7-430d-8e64-4affdb0c70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305A4"/>
    <w:rsid w:val="00030669"/>
    <w:rsid w:val="000339C5"/>
    <w:rsid w:val="00036DDA"/>
    <w:rsid w:val="00042A9B"/>
    <w:rsid w:val="00043A75"/>
    <w:rsid w:val="00046C9C"/>
    <w:rsid w:val="00051855"/>
    <w:rsid w:val="00054A06"/>
    <w:rsid w:val="00054D20"/>
    <w:rsid w:val="00061ADB"/>
    <w:rsid w:val="00061CF7"/>
    <w:rsid w:val="00062853"/>
    <w:rsid w:val="00065CC9"/>
    <w:rsid w:val="0006606E"/>
    <w:rsid w:val="00072C36"/>
    <w:rsid w:val="00080F15"/>
    <w:rsid w:val="00080F18"/>
    <w:rsid w:val="000854E7"/>
    <w:rsid w:val="00087D41"/>
    <w:rsid w:val="00091E0D"/>
    <w:rsid w:val="000951AA"/>
    <w:rsid w:val="00095802"/>
    <w:rsid w:val="000958C4"/>
    <w:rsid w:val="0009597A"/>
    <w:rsid w:val="000A246E"/>
    <w:rsid w:val="000A61EF"/>
    <w:rsid w:val="000B0346"/>
    <w:rsid w:val="000B432F"/>
    <w:rsid w:val="000B5946"/>
    <w:rsid w:val="000C6665"/>
    <w:rsid w:val="000C7149"/>
    <w:rsid w:val="000D1A3F"/>
    <w:rsid w:val="000D200E"/>
    <w:rsid w:val="000D3748"/>
    <w:rsid w:val="000D484B"/>
    <w:rsid w:val="000D4D0B"/>
    <w:rsid w:val="000D6027"/>
    <w:rsid w:val="000D7957"/>
    <w:rsid w:val="000E03CF"/>
    <w:rsid w:val="000E706B"/>
    <w:rsid w:val="000F7EA7"/>
    <w:rsid w:val="00100A7E"/>
    <w:rsid w:val="00101202"/>
    <w:rsid w:val="00104438"/>
    <w:rsid w:val="001048E9"/>
    <w:rsid w:val="00104A6F"/>
    <w:rsid w:val="00105228"/>
    <w:rsid w:val="00110B67"/>
    <w:rsid w:val="001118D6"/>
    <w:rsid w:val="00126C08"/>
    <w:rsid w:val="00127311"/>
    <w:rsid w:val="00140C62"/>
    <w:rsid w:val="00150899"/>
    <w:rsid w:val="001509E2"/>
    <w:rsid w:val="001560CD"/>
    <w:rsid w:val="0016021E"/>
    <w:rsid w:val="00163393"/>
    <w:rsid w:val="00165773"/>
    <w:rsid w:val="00174BAF"/>
    <w:rsid w:val="00176FA3"/>
    <w:rsid w:val="00181FE2"/>
    <w:rsid w:val="00182422"/>
    <w:rsid w:val="0018357F"/>
    <w:rsid w:val="0018407C"/>
    <w:rsid w:val="00193235"/>
    <w:rsid w:val="00194D14"/>
    <w:rsid w:val="00194E93"/>
    <w:rsid w:val="001A0330"/>
    <w:rsid w:val="001A18FF"/>
    <w:rsid w:val="001A5BA9"/>
    <w:rsid w:val="001B039D"/>
    <w:rsid w:val="001B1EFB"/>
    <w:rsid w:val="001B2E30"/>
    <w:rsid w:val="001B4BA3"/>
    <w:rsid w:val="001B638E"/>
    <w:rsid w:val="001B7C4A"/>
    <w:rsid w:val="001C0CCE"/>
    <w:rsid w:val="001C3893"/>
    <w:rsid w:val="001D0FA0"/>
    <w:rsid w:val="001D13D2"/>
    <w:rsid w:val="001D327F"/>
    <w:rsid w:val="001E0ED7"/>
    <w:rsid w:val="001F2F08"/>
    <w:rsid w:val="001F4431"/>
    <w:rsid w:val="001F508F"/>
    <w:rsid w:val="001F6A91"/>
    <w:rsid w:val="001F6B66"/>
    <w:rsid w:val="001F7882"/>
    <w:rsid w:val="0020140B"/>
    <w:rsid w:val="002023DB"/>
    <w:rsid w:val="002048A1"/>
    <w:rsid w:val="002074BD"/>
    <w:rsid w:val="002209A2"/>
    <w:rsid w:val="00232DED"/>
    <w:rsid w:val="00234BC9"/>
    <w:rsid w:val="00235082"/>
    <w:rsid w:val="0023586A"/>
    <w:rsid w:val="00235D05"/>
    <w:rsid w:val="00243806"/>
    <w:rsid w:val="0024700F"/>
    <w:rsid w:val="00247B77"/>
    <w:rsid w:val="00253A55"/>
    <w:rsid w:val="00263C07"/>
    <w:rsid w:val="00265BB8"/>
    <w:rsid w:val="002753B8"/>
    <w:rsid w:val="0028149D"/>
    <w:rsid w:val="002823A5"/>
    <w:rsid w:val="00283445"/>
    <w:rsid w:val="00285C9E"/>
    <w:rsid w:val="00286037"/>
    <w:rsid w:val="00286C75"/>
    <w:rsid w:val="00291B23"/>
    <w:rsid w:val="0029337F"/>
    <w:rsid w:val="00296B5D"/>
    <w:rsid w:val="002A07F0"/>
    <w:rsid w:val="002A17A0"/>
    <w:rsid w:val="002A23E6"/>
    <w:rsid w:val="002A3213"/>
    <w:rsid w:val="002A67A4"/>
    <w:rsid w:val="002A72EB"/>
    <w:rsid w:val="002B0DF6"/>
    <w:rsid w:val="002B6228"/>
    <w:rsid w:val="002C135F"/>
    <w:rsid w:val="002C198E"/>
    <w:rsid w:val="002D06CE"/>
    <w:rsid w:val="002D1A32"/>
    <w:rsid w:val="002D1E60"/>
    <w:rsid w:val="002D5BA1"/>
    <w:rsid w:val="002E072B"/>
    <w:rsid w:val="002E0913"/>
    <w:rsid w:val="002E1913"/>
    <w:rsid w:val="002E2526"/>
    <w:rsid w:val="002F0BE9"/>
    <w:rsid w:val="002F11DC"/>
    <w:rsid w:val="002F2CA6"/>
    <w:rsid w:val="002F64A4"/>
    <w:rsid w:val="0030144F"/>
    <w:rsid w:val="00301DC9"/>
    <w:rsid w:val="00304A4D"/>
    <w:rsid w:val="00305365"/>
    <w:rsid w:val="003053AB"/>
    <w:rsid w:val="00306637"/>
    <w:rsid w:val="00311146"/>
    <w:rsid w:val="0031228D"/>
    <w:rsid w:val="0031391B"/>
    <w:rsid w:val="00323D4C"/>
    <w:rsid w:val="00324C8E"/>
    <w:rsid w:val="003334C2"/>
    <w:rsid w:val="003335E2"/>
    <w:rsid w:val="0033724F"/>
    <w:rsid w:val="00340012"/>
    <w:rsid w:val="0034221B"/>
    <w:rsid w:val="00345A39"/>
    <w:rsid w:val="00345DE3"/>
    <w:rsid w:val="003465C7"/>
    <w:rsid w:val="00353B22"/>
    <w:rsid w:val="00355715"/>
    <w:rsid w:val="00361B14"/>
    <w:rsid w:val="0036257D"/>
    <w:rsid w:val="00366660"/>
    <w:rsid w:val="00381890"/>
    <w:rsid w:val="003825F8"/>
    <w:rsid w:val="00382847"/>
    <w:rsid w:val="00392374"/>
    <w:rsid w:val="0039363B"/>
    <w:rsid w:val="003B4519"/>
    <w:rsid w:val="003B48E5"/>
    <w:rsid w:val="003B5FAE"/>
    <w:rsid w:val="003C13EC"/>
    <w:rsid w:val="003C33B3"/>
    <w:rsid w:val="003C3BD6"/>
    <w:rsid w:val="003C481F"/>
    <w:rsid w:val="003C4BC9"/>
    <w:rsid w:val="003C7111"/>
    <w:rsid w:val="003D166F"/>
    <w:rsid w:val="003D18E9"/>
    <w:rsid w:val="003D2D21"/>
    <w:rsid w:val="003D6DD2"/>
    <w:rsid w:val="003E28FB"/>
    <w:rsid w:val="003E601B"/>
    <w:rsid w:val="003F5870"/>
    <w:rsid w:val="003F7DFB"/>
    <w:rsid w:val="00404602"/>
    <w:rsid w:val="00410087"/>
    <w:rsid w:val="00410242"/>
    <w:rsid w:val="004139E0"/>
    <w:rsid w:val="0041444E"/>
    <w:rsid w:val="00422B40"/>
    <w:rsid w:val="004305A7"/>
    <w:rsid w:val="00430E79"/>
    <w:rsid w:val="00432899"/>
    <w:rsid w:val="004347D7"/>
    <w:rsid w:val="00437E20"/>
    <w:rsid w:val="00457286"/>
    <w:rsid w:val="00461BF8"/>
    <w:rsid w:val="0046251B"/>
    <w:rsid w:val="00462E25"/>
    <w:rsid w:val="0046400A"/>
    <w:rsid w:val="004659F3"/>
    <w:rsid w:val="00471426"/>
    <w:rsid w:val="00473549"/>
    <w:rsid w:val="004764A2"/>
    <w:rsid w:val="00481145"/>
    <w:rsid w:val="00485526"/>
    <w:rsid w:val="00487549"/>
    <w:rsid w:val="00490446"/>
    <w:rsid w:val="004914F6"/>
    <w:rsid w:val="004954B3"/>
    <w:rsid w:val="004A020E"/>
    <w:rsid w:val="004A72EB"/>
    <w:rsid w:val="004A7CE1"/>
    <w:rsid w:val="004B1798"/>
    <w:rsid w:val="004B43F1"/>
    <w:rsid w:val="004B4889"/>
    <w:rsid w:val="004C4123"/>
    <w:rsid w:val="004D3E35"/>
    <w:rsid w:val="004E059E"/>
    <w:rsid w:val="004E48D2"/>
    <w:rsid w:val="004E5AD9"/>
    <w:rsid w:val="004E5DF5"/>
    <w:rsid w:val="004F4ADB"/>
    <w:rsid w:val="004F4AE5"/>
    <w:rsid w:val="004F5D5D"/>
    <w:rsid w:val="005017F1"/>
    <w:rsid w:val="00503947"/>
    <w:rsid w:val="005047A1"/>
    <w:rsid w:val="0050525D"/>
    <w:rsid w:val="005057E7"/>
    <w:rsid w:val="00506233"/>
    <w:rsid w:val="0050693A"/>
    <w:rsid w:val="005119B9"/>
    <w:rsid w:val="00513CB9"/>
    <w:rsid w:val="00522186"/>
    <w:rsid w:val="0052312E"/>
    <w:rsid w:val="005260A2"/>
    <w:rsid w:val="0053318C"/>
    <w:rsid w:val="00533626"/>
    <w:rsid w:val="00534699"/>
    <w:rsid w:val="00536534"/>
    <w:rsid w:val="00537534"/>
    <w:rsid w:val="005413AA"/>
    <w:rsid w:val="00543A33"/>
    <w:rsid w:val="0054653F"/>
    <w:rsid w:val="00552022"/>
    <w:rsid w:val="0055226B"/>
    <w:rsid w:val="0055236B"/>
    <w:rsid w:val="0055641F"/>
    <w:rsid w:val="005642DB"/>
    <w:rsid w:val="005659F9"/>
    <w:rsid w:val="005713B0"/>
    <w:rsid w:val="00572F96"/>
    <w:rsid w:val="005818AC"/>
    <w:rsid w:val="005900DC"/>
    <w:rsid w:val="00590894"/>
    <w:rsid w:val="00593138"/>
    <w:rsid w:val="00593F5C"/>
    <w:rsid w:val="00597574"/>
    <w:rsid w:val="005A0DF1"/>
    <w:rsid w:val="005A1EE5"/>
    <w:rsid w:val="005A4454"/>
    <w:rsid w:val="005A605B"/>
    <w:rsid w:val="005A706D"/>
    <w:rsid w:val="005A7952"/>
    <w:rsid w:val="005B0525"/>
    <w:rsid w:val="005B5591"/>
    <w:rsid w:val="005C15B8"/>
    <w:rsid w:val="005C4490"/>
    <w:rsid w:val="005D1B86"/>
    <w:rsid w:val="005D557F"/>
    <w:rsid w:val="005D59E8"/>
    <w:rsid w:val="005D7D67"/>
    <w:rsid w:val="005E3952"/>
    <w:rsid w:val="005F05F5"/>
    <w:rsid w:val="005F0AE9"/>
    <w:rsid w:val="005F5D7F"/>
    <w:rsid w:val="005F6B0F"/>
    <w:rsid w:val="005F6D2A"/>
    <w:rsid w:val="005F717F"/>
    <w:rsid w:val="006046B5"/>
    <w:rsid w:val="0060708F"/>
    <w:rsid w:val="00615F12"/>
    <w:rsid w:val="00627E98"/>
    <w:rsid w:val="006401FF"/>
    <w:rsid w:val="0064337D"/>
    <w:rsid w:val="00650629"/>
    <w:rsid w:val="00650DC2"/>
    <w:rsid w:val="00655882"/>
    <w:rsid w:val="006559BD"/>
    <w:rsid w:val="006637A8"/>
    <w:rsid w:val="00663937"/>
    <w:rsid w:val="00665BF1"/>
    <w:rsid w:val="006667D9"/>
    <w:rsid w:val="0067308F"/>
    <w:rsid w:val="00673E89"/>
    <w:rsid w:val="0067688B"/>
    <w:rsid w:val="00677061"/>
    <w:rsid w:val="00677E08"/>
    <w:rsid w:val="0068053F"/>
    <w:rsid w:val="006879CB"/>
    <w:rsid w:val="006A25B9"/>
    <w:rsid w:val="006A5E5A"/>
    <w:rsid w:val="006A5E71"/>
    <w:rsid w:val="006A7281"/>
    <w:rsid w:val="006B0586"/>
    <w:rsid w:val="006B35AB"/>
    <w:rsid w:val="006B3EEA"/>
    <w:rsid w:val="006B728C"/>
    <w:rsid w:val="006C1844"/>
    <w:rsid w:val="006C1C10"/>
    <w:rsid w:val="006C30C9"/>
    <w:rsid w:val="006C7EBF"/>
    <w:rsid w:val="006C7FD6"/>
    <w:rsid w:val="006D2096"/>
    <w:rsid w:val="006D2397"/>
    <w:rsid w:val="006D48E3"/>
    <w:rsid w:val="006D67FC"/>
    <w:rsid w:val="006D683C"/>
    <w:rsid w:val="006D73B9"/>
    <w:rsid w:val="006E00E8"/>
    <w:rsid w:val="006E022C"/>
    <w:rsid w:val="006E14DB"/>
    <w:rsid w:val="006F0F4A"/>
    <w:rsid w:val="006F1F46"/>
    <w:rsid w:val="006F3FB7"/>
    <w:rsid w:val="007025A3"/>
    <w:rsid w:val="00702774"/>
    <w:rsid w:val="007051BF"/>
    <w:rsid w:val="00706E0E"/>
    <w:rsid w:val="007202C5"/>
    <w:rsid w:val="00725A62"/>
    <w:rsid w:val="007271E7"/>
    <w:rsid w:val="007277D3"/>
    <w:rsid w:val="00730FB8"/>
    <w:rsid w:val="0073597B"/>
    <w:rsid w:val="007407BA"/>
    <w:rsid w:val="00740E4C"/>
    <w:rsid w:val="0074272E"/>
    <w:rsid w:val="0074391F"/>
    <w:rsid w:val="007470DE"/>
    <w:rsid w:val="00750613"/>
    <w:rsid w:val="00753AA2"/>
    <w:rsid w:val="00754050"/>
    <w:rsid w:val="00755446"/>
    <w:rsid w:val="007718E5"/>
    <w:rsid w:val="0077367D"/>
    <w:rsid w:val="007841CB"/>
    <w:rsid w:val="007849C2"/>
    <w:rsid w:val="00785B72"/>
    <w:rsid w:val="00790DCB"/>
    <w:rsid w:val="0079183F"/>
    <w:rsid w:val="007A0BA1"/>
    <w:rsid w:val="007A1891"/>
    <w:rsid w:val="007A2B95"/>
    <w:rsid w:val="007A66AB"/>
    <w:rsid w:val="007A6AC4"/>
    <w:rsid w:val="007B18EE"/>
    <w:rsid w:val="007B1C38"/>
    <w:rsid w:val="007B559B"/>
    <w:rsid w:val="007B6315"/>
    <w:rsid w:val="007B650A"/>
    <w:rsid w:val="007B6B84"/>
    <w:rsid w:val="007B7553"/>
    <w:rsid w:val="007C1D31"/>
    <w:rsid w:val="007C53C3"/>
    <w:rsid w:val="007D14D6"/>
    <w:rsid w:val="007D5A24"/>
    <w:rsid w:val="007D76F7"/>
    <w:rsid w:val="007E1131"/>
    <w:rsid w:val="007E6026"/>
    <w:rsid w:val="007F1D25"/>
    <w:rsid w:val="007F3B19"/>
    <w:rsid w:val="00804CAC"/>
    <w:rsid w:val="00805075"/>
    <w:rsid w:val="00807E0D"/>
    <w:rsid w:val="00807E26"/>
    <w:rsid w:val="008113A9"/>
    <w:rsid w:val="00816751"/>
    <w:rsid w:val="008214A2"/>
    <w:rsid w:val="008217F0"/>
    <w:rsid w:val="00821B52"/>
    <w:rsid w:val="00822A04"/>
    <w:rsid w:val="00826961"/>
    <w:rsid w:val="008279A2"/>
    <w:rsid w:val="008279D1"/>
    <w:rsid w:val="00827F37"/>
    <w:rsid w:val="008307F0"/>
    <w:rsid w:val="008310CF"/>
    <w:rsid w:val="00837499"/>
    <w:rsid w:val="00851DB0"/>
    <w:rsid w:val="00852BD9"/>
    <w:rsid w:val="00855581"/>
    <w:rsid w:val="00855C02"/>
    <w:rsid w:val="008575FB"/>
    <w:rsid w:val="0086035D"/>
    <w:rsid w:val="00862F7E"/>
    <w:rsid w:val="00865FD4"/>
    <w:rsid w:val="0087034C"/>
    <w:rsid w:val="00875699"/>
    <w:rsid w:val="00876AC3"/>
    <w:rsid w:val="0087713B"/>
    <w:rsid w:val="00886CA1"/>
    <w:rsid w:val="00886FC1"/>
    <w:rsid w:val="008938B3"/>
    <w:rsid w:val="008A163B"/>
    <w:rsid w:val="008A2695"/>
    <w:rsid w:val="008A6841"/>
    <w:rsid w:val="008B1654"/>
    <w:rsid w:val="008B1E6F"/>
    <w:rsid w:val="008B7B58"/>
    <w:rsid w:val="008C0176"/>
    <w:rsid w:val="008C23E5"/>
    <w:rsid w:val="008C5878"/>
    <w:rsid w:val="008C65BC"/>
    <w:rsid w:val="008D6B21"/>
    <w:rsid w:val="008D6B40"/>
    <w:rsid w:val="008E1397"/>
    <w:rsid w:val="008E1CFC"/>
    <w:rsid w:val="008E2AD3"/>
    <w:rsid w:val="008E4A10"/>
    <w:rsid w:val="008E53BA"/>
    <w:rsid w:val="008F06D5"/>
    <w:rsid w:val="008F0D5A"/>
    <w:rsid w:val="008F37B1"/>
    <w:rsid w:val="008F4A34"/>
    <w:rsid w:val="008F4FF4"/>
    <w:rsid w:val="008F6D66"/>
    <w:rsid w:val="009017F4"/>
    <w:rsid w:val="00913A8F"/>
    <w:rsid w:val="00921A12"/>
    <w:rsid w:val="009224F3"/>
    <w:rsid w:val="009242C2"/>
    <w:rsid w:val="00924735"/>
    <w:rsid w:val="0092488D"/>
    <w:rsid w:val="00927095"/>
    <w:rsid w:val="00933844"/>
    <w:rsid w:val="00934076"/>
    <w:rsid w:val="00935695"/>
    <w:rsid w:val="009367D9"/>
    <w:rsid w:val="00941EE8"/>
    <w:rsid w:val="0094436A"/>
    <w:rsid w:val="00945143"/>
    <w:rsid w:val="00953686"/>
    <w:rsid w:val="00954651"/>
    <w:rsid w:val="00956460"/>
    <w:rsid w:val="00957D7F"/>
    <w:rsid w:val="0096218C"/>
    <w:rsid w:val="00962905"/>
    <w:rsid w:val="0096342E"/>
    <w:rsid w:val="0096386E"/>
    <w:rsid w:val="00971C49"/>
    <w:rsid w:val="009720F7"/>
    <w:rsid w:val="009740BE"/>
    <w:rsid w:val="00976FAD"/>
    <w:rsid w:val="00982D00"/>
    <w:rsid w:val="00984178"/>
    <w:rsid w:val="009856D7"/>
    <w:rsid w:val="009871B0"/>
    <w:rsid w:val="00991F34"/>
    <w:rsid w:val="00996D2F"/>
    <w:rsid w:val="00996EDC"/>
    <w:rsid w:val="00996F0A"/>
    <w:rsid w:val="009A2504"/>
    <w:rsid w:val="009A350F"/>
    <w:rsid w:val="009A7BE5"/>
    <w:rsid w:val="009B0D21"/>
    <w:rsid w:val="009B2CF1"/>
    <w:rsid w:val="009B3FA5"/>
    <w:rsid w:val="009B7D36"/>
    <w:rsid w:val="009C04BD"/>
    <w:rsid w:val="009C16FA"/>
    <w:rsid w:val="009C25F9"/>
    <w:rsid w:val="009C406B"/>
    <w:rsid w:val="009C5D75"/>
    <w:rsid w:val="009C6102"/>
    <w:rsid w:val="009C7F88"/>
    <w:rsid w:val="009D17D6"/>
    <w:rsid w:val="009D2548"/>
    <w:rsid w:val="009D2744"/>
    <w:rsid w:val="009D34DE"/>
    <w:rsid w:val="009D3D2C"/>
    <w:rsid w:val="009D4288"/>
    <w:rsid w:val="009E0F21"/>
    <w:rsid w:val="009E10AA"/>
    <w:rsid w:val="009E7F35"/>
    <w:rsid w:val="009F5F8D"/>
    <w:rsid w:val="00A0074B"/>
    <w:rsid w:val="00A02D0F"/>
    <w:rsid w:val="00A05EC3"/>
    <w:rsid w:val="00A12EB6"/>
    <w:rsid w:val="00A15564"/>
    <w:rsid w:val="00A16CF7"/>
    <w:rsid w:val="00A24361"/>
    <w:rsid w:val="00A24BBC"/>
    <w:rsid w:val="00A30066"/>
    <w:rsid w:val="00A34B13"/>
    <w:rsid w:val="00A40A5A"/>
    <w:rsid w:val="00A47B74"/>
    <w:rsid w:val="00A502AB"/>
    <w:rsid w:val="00A529C3"/>
    <w:rsid w:val="00A53190"/>
    <w:rsid w:val="00A54930"/>
    <w:rsid w:val="00A62B27"/>
    <w:rsid w:val="00A63EA3"/>
    <w:rsid w:val="00A63EAB"/>
    <w:rsid w:val="00A65505"/>
    <w:rsid w:val="00A75610"/>
    <w:rsid w:val="00A75E9D"/>
    <w:rsid w:val="00A77325"/>
    <w:rsid w:val="00A77BF6"/>
    <w:rsid w:val="00A81E8F"/>
    <w:rsid w:val="00A842A6"/>
    <w:rsid w:val="00A859D0"/>
    <w:rsid w:val="00A8777C"/>
    <w:rsid w:val="00A94D42"/>
    <w:rsid w:val="00AA3C4A"/>
    <w:rsid w:val="00AA68BD"/>
    <w:rsid w:val="00AB331D"/>
    <w:rsid w:val="00AC235F"/>
    <w:rsid w:val="00AC5A3B"/>
    <w:rsid w:val="00AC5E8F"/>
    <w:rsid w:val="00AC5ED5"/>
    <w:rsid w:val="00AD2154"/>
    <w:rsid w:val="00AD23E4"/>
    <w:rsid w:val="00AE3BBD"/>
    <w:rsid w:val="00AF1991"/>
    <w:rsid w:val="00AF64F3"/>
    <w:rsid w:val="00B0098E"/>
    <w:rsid w:val="00B073BC"/>
    <w:rsid w:val="00B170D9"/>
    <w:rsid w:val="00B2232B"/>
    <w:rsid w:val="00B223D3"/>
    <w:rsid w:val="00B22743"/>
    <w:rsid w:val="00B27CF6"/>
    <w:rsid w:val="00B31799"/>
    <w:rsid w:val="00B33131"/>
    <w:rsid w:val="00B336EA"/>
    <w:rsid w:val="00B3709E"/>
    <w:rsid w:val="00B376B9"/>
    <w:rsid w:val="00B42AB0"/>
    <w:rsid w:val="00B462C9"/>
    <w:rsid w:val="00B56258"/>
    <w:rsid w:val="00B60B5B"/>
    <w:rsid w:val="00B6245F"/>
    <w:rsid w:val="00B71E02"/>
    <w:rsid w:val="00B747AF"/>
    <w:rsid w:val="00B74A12"/>
    <w:rsid w:val="00B77960"/>
    <w:rsid w:val="00B80B30"/>
    <w:rsid w:val="00B81148"/>
    <w:rsid w:val="00B854CA"/>
    <w:rsid w:val="00B86980"/>
    <w:rsid w:val="00B92C36"/>
    <w:rsid w:val="00B93A31"/>
    <w:rsid w:val="00BA6816"/>
    <w:rsid w:val="00BB2B31"/>
    <w:rsid w:val="00BB721A"/>
    <w:rsid w:val="00BC11F3"/>
    <w:rsid w:val="00BC7751"/>
    <w:rsid w:val="00BD0572"/>
    <w:rsid w:val="00BD26F2"/>
    <w:rsid w:val="00BE23F2"/>
    <w:rsid w:val="00BE271C"/>
    <w:rsid w:val="00BE60FC"/>
    <w:rsid w:val="00BE65F6"/>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26BE"/>
    <w:rsid w:val="00C264D3"/>
    <w:rsid w:val="00C27793"/>
    <w:rsid w:val="00C30699"/>
    <w:rsid w:val="00C31276"/>
    <w:rsid w:val="00C314F5"/>
    <w:rsid w:val="00C343B9"/>
    <w:rsid w:val="00C441F6"/>
    <w:rsid w:val="00C4427B"/>
    <w:rsid w:val="00C45FDB"/>
    <w:rsid w:val="00C4792E"/>
    <w:rsid w:val="00C52D51"/>
    <w:rsid w:val="00C64139"/>
    <w:rsid w:val="00C662C2"/>
    <w:rsid w:val="00C70DCC"/>
    <w:rsid w:val="00C71A74"/>
    <w:rsid w:val="00C72E37"/>
    <w:rsid w:val="00C76EB0"/>
    <w:rsid w:val="00C77C36"/>
    <w:rsid w:val="00C803FE"/>
    <w:rsid w:val="00C81D67"/>
    <w:rsid w:val="00C81DA3"/>
    <w:rsid w:val="00C94F73"/>
    <w:rsid w:val="00CA1EDB"/>
    <w:rsid w:val="00CA3238"/>
    <w:rsid w:val="00CA3A19"/>
    <w:rsid w:val="00CA3CF2"/>
    <w:rsid w:val="00CA48F3"/>
    <w:rsid w:val="00CB2617"/>
    <w:rsid w:val="00CB2E7C"/>
    <w:rsid w:val="00CB49B6"/>
    <w:rsid w:val="00CB70B0"/>
    <w:rsid w:val="00CB7696"/>
    <w:rsid w:val="00CC7DAA"/>
    <w:rsid w:val="00CD0320"/>
    <w:rsid w:val="00CD0CE9"/>
    <w:rsid w:val="00CD13FB"/>
    <w:rsid w:val="00CD64DE"/>
    <w:rsid w:val="00CE2978"/>
    <w:rsid w:val="00CE3F9E"/>
    <w:rsid w:val="00CE75AE"/>
    <w:rsid w:val="00CF11FC"/>
    <w:rsid w:val="00CF1A55"/>
    <w:rsid w:val="00CF3E92"/>
    <w:rsid w:val="00CF4FCC"/>
    <w:rsid w:val="00CF52F0"/>
    <w:rsid w:val="00D000BE"/>
    <w:rsid w:val="00D0091B"/>
    <w:rsid w:val="00D02A38"/>
    <w:rsid w:val="00D05BF4"/>
    <w:rsid w:val="00D105E3"/>
    <w:rsid w:val="00D12D87"/>
    <w:rsid w:val="00D13EC6"/>
    <w:rsid w:val="00D17A05"/>
    <w:rsid w:val="00D21357"/>
    <w:rsid w:val="00D214E8"/>
    <w:rsid w:val="00D22CC2"/>
    <w:rsid w:val="00D2358B"/>
    <w:rsid w:val="00D32073"/>
    <w:rsid w:val="00D32C6D"/>
    <w:rsid w:val="00D3441F"/>
    <w:rsid w:val="00D3673A"/>
    <w:rsid w:val="00D36DAC"/>
    <w:rsid w:val="00D46A65"/>
    <w:rsid w:val="00D50448"/>
    <w:rsid w:val="00D52CA6"/>
    <w:rsid w:val="00D55347"/>
    <w:rsid w:val="00D63EBD"/>
    <w:rsid w:val="00D6420F"/>
    <w:rsid w:val="00D7645C"/>
    <w:rsid w:val="00D76999"/>
    <w:rsid w:val="00D80C29"/>
    <w:rsid w:val="00D80E8A"/>
    <w:rsid w:val="00D82131"/>
    <w:rsid w:val="00D847CD"/>
    <w:rsid w:val="00D84E4E"/>
    <w:rsid w:val="00D92FA3"/>
    <w:rsid w:val="00D94455"/>
    <w:rsid w:val="00D944BC"/>
    <w:rsid w:val="00D95397"/>
    <w:rsid w:val="00D958B5"/>
    <w:rsid w:val="00DA569C"/>
    <w:rsid w:val="00DA64DF"/>
    <w:rsid w:val="00DA7D9C"/>
    <w:rsid w:val="00DB28D0"/>
    <w:rsid w:val="00DB339B"/>
    <w:rsid w:val="00DB40A5"/>
    <w:rsid w:val="00DC06BA"/>
    <w:rsid w:val="00DC13EF"/>
    <w:rsid w:val="00DC4FC0"/>
    <w:rsid w:val="00DC5098"/>
    <w:rsid w:val="00DC7594"/>
    <w:rsid w:val="00DD4139"/>
    <w:rsid w:val="00DD472A"/>
    <w:rsid w:val="00DE6149"/>
    <w:rsid w:val="00DE7CE1"/>
    <w:rsid w:val="00DF0BC8"/>
    <w:rsid w:val="00DF37AB"/>
    <w:rsid w:val="00DF3992"/>
    <w:rsid w:val="00DF6EF7"/>
    <w:rsid w:val="00E00E4C"/>
    <w:rsid w:val="00E03C5C"/>
    <w:rsid w:val="00E04345"/>
    <w:rsid w:val="00E1103D"/>
    <w:rsid w:val="00E11133"/>
    <w:rsid w:val="00E15E08"/>
    <w:rsid w:val="00E16B2A"/>
    <w:rsid w:val="00E172EF"/>
    <w:rsid w:val="00E17800"/>
    <w:rsid w:val="00E17A95"/>
    <w:rsid w:val="00E2192D"/>
    <w:rsid w:val="00E22B60"/>
    <w:rsid w:val="00E230B6"/>
    <w:rsid w:val="00E277F2"/>
    <w:rsid w:val="00E27FAB"/>
    <w:rsid w:val="00E3471E"/>
    <w:rsid w:val="00E34F91"/>
    <w:rsid w:val="00E35FA7"/>
    <w:rsid w:val="00E400EF"/>
    <w:rsid w:val="00E415B7"/>
    <w:rsid w:val="00E50E0E"/>
    <w:rsid w:val="00E56453"/>
    <w:rsid w:val="00E6100C"/>
    <w:rsid w:val="00E63576"/>
    <w:rsid w:val="00E65A72"/>
    <w:rsid w:val="00E74FD0"/>
    <w:rsid w:val="00E82650"/>
    <w:rsid w:val="00E844F2"/>
    <w:rsid w:val="00E84EE6"/>
    <w:rsid w:val="00E871F7"/>
    <w:rsid w:val="00E90975"/>
    <w:rsid w:val="00E959DC"/>
    <w:rsid w:val="00EA43AA"/>
    <w:rsid w:val="00EA61B6"/>
    <w:rsid w:val="00EA6E56"/>
    <w:rsid w:val="00EA702F"/>
    <w:rsid w:val="00EA7663"/>
    <w:rsid w:val="00EB2761"/>
    <w:rsid w:val="00EB7757"/>
    <w:rsid w:val="00EC4634"/>
    <w:rsid w:val="00EC796C"/>
    <w:rsid w:val="00EC7A63"/>
    <w:rsid w:val="00ED1898"/>
    <w:rsid w:val="00ED1966"/>
    <w:rsid w:val="00ED56FB"/>
    <w:rsid w:val="00ED7C3F"/>
    <w:rsid w:val="00ED7D96"/>
    <w:rsid w:val="00EE03AF"/>
    <w:rsid w:val="00EE1B2C"/>
    <w:rsid w:val="00EF3D4F"/>
    <w:rsid w:val="00EF6AB8"/>
    <w:rsid w:val="00F001BA"/>
    <w:rsid w:val="00F005FC"/>
    <w:rsid w:val="00F00D7C"/>
    <w:rsid w:val="00F02031"/>
    <w:rsid w:val="00F07ED6"/>
    <w:rsid w:val="00F12463"/>
    <w:rsid w:val="00F1660D"/>
    <w:rsid w:val="00F17FD3"/>
    <w:rsid w:val="00F25BE0"/>
    <w:rsid w:val="00F3148F"/>
    <w:rsid w:val="00F35C32"/>
    <w:rsid w:val="00F368B6"/>
    <w:rsid w:val="00F436D9"/>
    <w:rsid w:val="00F5176D"/>
    <w:rsid w:val="00F615A6"/>
    <w:rsid w:val="00F636C3"/>
    <w:rsid w:val="00F64ADF"/>
    <w:rsid w:val="00F64BB2"/>
    <w:rsid w:val="00F737A4"/>
    <w:rsid w:val="00F746F8"/>
    <w:rsid w:val="00F76BC3"/>
    <w:rsid w:val="00F82056"/>
    <w:rsid w:val="00F8218F"/>
    <w:rsid w:val="00F8410B"/>
    <w:rsid w:val="00F84ACC"/>
    <w:rsid w:val="00F8521C"/>
    <w:rsid w:val="00F86F73"/>
    <w:rsid w:val="00F95723"/>
    <w:rsid w:val="00F965FF"/>
    <w:rsid w:val="00F979A5"/>
    <w:rsid w:val="00FA0B3E"/>
    <w:rsid w:val="00FA1F22"/>
    <w:rsid w:val="00FA2BFF"/>
    <w:rsid w:val="00FB2D8D"/>
    <w:rsid w:val="00FB60CC"/>
    <w:rsid w:val="00FB74E1"/>
    <w:rsid w:val="00FC1651"/>
    <w:rsid w:val="00FC25F4"/>
    <w:rsid w:val="00FC4AD1"/>
    <w:rsid w:val="00FC65B6"/>
    <w:rsid w:val="00FD106C"/>
    <w:rsid w:val="00FE2960"/>
    <w:rsid w:val="00FE52BD"/>
    <w:rsid w:val="00FF075F"/>
    <w:rsid w:val="00FF1193"/>
    <w:rsid w:val="00FF47BD"/>
    <w:rsid w:val="00FF59B6"/>
    <w:rsid w:val="00FF6BFE"/>
    <w:rsid w:val="00FF7DE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BC9"/>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uiPriority w:val="99"/>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 w:type="character" w:styleId="TextodoEspaoReservado">
    <w:name w:val="Placeholder Text"/>
    <w:basedOn w:val="Fontepargpadro"/>
    <w:uiPriority w:val="99"/>
    <w:semiHidden/>
    <w:rsid w:val="006A5E5A"/>
    <w:rPr>
      <w:color w:val="666666"/>
    </w:rPr>
  </w:style>
  <w:style w:type="paragraph" w:styleId="Reviso">
    <w:name w:val="Revision"/>
    <w:hidden/>
    <w:uiPriority w:val="99"/>
    <w:semiHidden/>
    <w:rsid w:val="00EE03AF"/>
    <w:pPr>
      <w:spacing w:after="0" w:line="240" w:lineRule="auto"/>
    </w:pPr>
    <w:rPr>
      <w:rFonts w:ascii="Times New Roman" w:eastAsia="Times New Roman" w:hAnsi="Times New Roman" w:cs="Times New Roman"/>
      <w:sz w:val="24"/>
      <w:szCs w:val="24"/>
      <w:lang w:eastAsia="pt-BR"/>
    </w:rPr>
  </w:style>
  <w:style w:type="character" w:styleId="Refdecomentrio">
    <w:name w:val="annotation reference"/>
    <w:basedOn w:val="Fontepargpadro"/>
    <w:uiPriority w:val="99"/>
    <w:semiHidden/>
    <w:unhideWhenUsed/>
    <w:rsid w:val="00EE03AF"/>
    <w:rPr>
      <w:sz w:val="16"/>
      <w:szCs w:val="16"/>
    </w:rPr>
  </w:style>
  <w:style w:type="paragraph" w:styleId="Textodecomentrio">
    <w:name w:val="annotation text"/>
    <w:basedOn w:val="Normal"/>
    <w:link w:val="TextodecomentrioChar"/>
    <w:uiPriority w:val="99"/>
    <w:unhideWhenUsed/>
    <w:rsid w:val="00EE03AF"/>
    <w:rPr>
      <w:sz w:val="20"/>
      <w:szCs w:val="20"/>
    </w:rPr>
  </w:style>
  <w:style w:type="character" w:customStyle="1" w:styleId="TextodecomentrioChar">
    <w:name w:val="Texto de comentário Char"/>
    <w:basedOn w:val="Fontepargpadro"/>
    <w:link w:val="Textodecomentrio"/>
    <w:uiPriority w:val="99"/>
    <w:rsid w:val="00EE03AF"/>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EE03AF"/>
    <w:rPr>
      <w:b/>
      <w:bCs/>
    </w:rPr>
  </w:style>
  <w:style w:type="character" w:customStyle="1" w:styleId="AssuntodocomentrioChar">
    <w:name w:val="Assunto do comentário Char"/>
    <w:basedOn w:val="TextodecomentrioChar"/>
    <w:link w:val="Assuntodocomentrio"/>
    <w:uiPriority w:val="99"/>
    <w:semiHidden/>
    <w:rsid w:val="00EE03AF"/>
    <w:rPr>
      <w:rFonts w:ascii="Times New Roman" w:eastAsia="Times New Roman" w:hAnsi="Times New Roman" w:cs="Times New Roman"/>
      <w:b/>
      <w:bCs/>
      <w:sz w:val="20"/>
      <w:szCs w:val="20"/>
      <w:lang w:eastAsia="pt-BR"/>
    </w:rPr>
  </w:style>
  <w:style w:type="paragraph" w:customStyle="1" w:styleId="Tabela">
    <w:name w:val="Tabela"/>
    <w:basedOn w:val="Legenda"/>
    <w:link w:val="TabelaChar"/>
    <w:qFormat/>
    <w:rsid w:val="009C5D75"/>
  </w:style>
  <w:style w:type="character" w:customStyle="1" w:styleId="TabelaChar">
    <w:name w:val="Tabela Char"/>
    <w:basedOn w:val="LegendaChar"/>
    <w:link w:val="Tabela"/>
    <w:rsid w:val="009C5D75"/>
    <w:rPr>
      <w:rFonts w:ascii="Times New Roman" w:eastAsia="Times New Roman" w:hAnsi="Times New Roman" w:cs="Times New Roman"/>
      <w:sz w:val="24"/>
      <w:szCs w:val="24"/>
      <w:lang w:eastAsia="pt-BR"/>
    </w:rPr>
  </w:style>
  <w:style w:type="paragraph" w:customStyle="1" w:styleId="Figuras">
    <w:name w:val="Figuras"/>
    <w:basedOn w:val="Legenda"/>
    <w:link w:val="FigurasChar"/>
    <w:qFormat/>
    <w:rsid w:val="00593138"/>
  </w:style>
  <w:style w:type="character" w:customStyle="1" w:styleId="FigurasChar">
    <w:name w:val="Figuras Char"/>
    <w:basedOn w:val="LegendaChar"/>
    <w:link w:val="Figuras"/>
    <w:rsid w:val="00593138"/>
    <w:rPr>
      <w:rFonts w:ascii="Times New Roman" w:eastAsia="Times New Roman" w:hAnsi="Times New Roman" w:cs="Times New Roman"/>
      <w:sz w:val="24"/>
      <w:szCs w:val="24"/>
      <w:lang w:eastAsia="pt-BR"/>
    </w:rPr>
  </w:style>
  <w:style w:type="paragraph" w:customStyle="1" w:styleId="Equao">
    <w:name w:val="Equação"/>
    <w:basedOn w:val="Legenda"/>
    <w:link w:val="EquaoChar"/>
    <w:autoRedefine/>
    <w:qFormat/>
    <w:rsid w:val="007B6B84"/>
    <w:pPr>
      <w:numPr>
        <w:numId w:val="95"/>
      </w:numPr>
      <w:tabs>
        <w:tab w:val="left" w:pos="709"/>
      </w:tabs>
      <w:jc w:val="right"/>
    </w:pPr>
  </w:style>
  <w:style w:type="character" w:customStyle="1" w:styleId="EquaoChar">
    <w:name w:val="Equação Char"/>
    <w:basedOn w:val="LegendaChar"/>
    <w:link w:val="Equao"/>
    <w:rsid w:val="007B6B84"/>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researchgate.net/figure/a-Schematic-view-of-a-six-dof-Stewart-platform-b-orientation-of-moving-platform_fig1_241141402" TargetMode="External"/><Relationship Id="rId2" Type="http://schemas.openxmlformats.org/officeDocument/2006/relationships/hyperlink" Target="https://ifr.org/" TargetMode="External"/><Relationship Id="rId1" Type="http://schemas.openxmlformats.org/officeDocument/2006/relationships/hyperlink" Target="https://robotics.caltech.edu/~jwb/courses/ME115/handouts/ReviewStewartPlatform.pdf" TargetMode="External"/><Relationship Id="rId4" Type="http://schemas.openxmlformats.org/officeDocument/2006/relationships/hyperlink" Target="https://www.youtube.com/watch?v=V2YWA2xH0oA&amp;t=30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hyperlink" Target="https://www.espressif.com/sites/default/files/documentation/esp32-s3_datasheet_en.pdf" TargetMode="External"/><Relationship Id="rId16" Type="http://schemas.openxmlformats.org/officeDocument/2006/relationships/image" Target="media/image5.png"/><Relationship Id="rId107" Type="http://schemas.openxmlformats.org/officeDocument/2006/relationships/image" Target="media/image95.jpe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ietf.org/rfc/rfc6455.txt" TargetMode="External"/><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ifr.org/wr-industrial-robots/" TargetMode="External"/><Relationship Id="rId119"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microsoft.com/office/2007/relationships/hdphoto" Target="media/hdphoto1.wdp"/><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hyperlink" Target="https://ifr.org/ifr-press-releases/news/global-robot-density-in-factories-doubled-in-seven-years"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2206</TotalTime>
  <Pages>122</Pages>
  <Words>29566</Words>
  <Characters>159657</Characters>
  <Application>Microsoft Office Word</Application>
  <DocSecurity>0</DocSecurity>
  <Lines>1330</Lines>
  <Paragraphs>377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188846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36</cp:revision>
  <cp:lastPrinted>2025-12-01T03:56:00Z</cp:lastPrinted>
  <dcterms:created xsi:type="dcterms:W3CDTF">2025-11-29T06:12:00Z</dcterms:created>
  <dcterms:modified xsi:type="dcterms:W3CDTF">2025-12-01T06:43:00Z</dcterms:modified>
</cp:coreProperties>
</file>