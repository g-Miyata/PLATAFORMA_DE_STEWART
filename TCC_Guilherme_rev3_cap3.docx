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7B559B" w:rsidRDefault="00304A4D" w:rsidP="006E14DB">
      <w:pPr>
        <w:rPr>
          <w:b/>
          <w:sz w:val="28"/>
          <w:szCs w:val="28"/>
        </w:rPr>
      </w:pPr>
      <w:bookmarkStart w:id="0" w:name="_Toc157833063"/>
      <w:r w:rsidRPr="007B559B">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7B559B" w:rsidRDefault="00C111C6" w:rsidP="00C111C6">
      <w:pPr>
        <w:jc w:val="center"/>
        <w:rPr>
          <w:b/>
          <w:sz w:val="28"/>
          <w:szCs w:val="28"/>
        </w:rPr>
      </w:pPr>
    </w:p>
    <w:p w14:paraId="5CC759B4" w14:textId="061EB800" w:rsidR="006E14DB" w:rsidRPr="007B559B" w:rsidRDefault="006E14DB" w:rsidP="00C111C6">
      <w:pPr>
        <w:jc w:val="center"/>
        <w:rPr>
          <w:b/>
          <w:sz w:val="28"/>
          <w:szCs w:val="28"/>
        </w:rPr>
      </w:pPr>
    </w:p>
    <w:p w14:paraId="63859BF5" w14:textId="7530FE98" w:rsidR="006E14DB" w:rsidRPr="007B559B" w:rsidRDefault="006E14DB" w:rsidP="00C111C6">
      <w:pPr>
        <w:jc w:val="center"/>
        <w:rPr>
          <w:b/>
          <w:sz w:val="28"/>
          <w:szCs w:val="28"/>
        </w:rPr>
      </w:pPr>
    </w:p>
    <w:p w14:paraId="73A40B3F" w14:textId="77777777" w:rsidR="006E14DB" w:rsidRPr="007B559B" w:rsidRDefault="006E14DB" w:rsidP="00C111C6">
      <w:pPr>
        <w:jc w:val="center"/>
        <w:rPr>
          <w:b/>
          <w:sz w:val="28"/>
          <w:szCs w:val="28"/>
        </w:rPr>
      </w:pPr>
    </w:p>
    <w:p w14:paraId="69F2587A" w14:textId="77777777" w:rsidR="006E14DB" w:rsidRPr="007B559B" w:rsidRDefault="006E14DB" w:rsidP="00C111C6">
      <w:pPr>
        <w:jc w:val="center"/>
        <w:rPr>
          <w:b/>
          <w:sz w:val="28"/>
          <w:szCs w:val="28"/>
        </w:rPr>
      </w:pPr>
    </w:p>
    <w:bookmarkEnd w:id="0"/>
    <w:p w14:paraId="7E6247A7" w14:textId="47AC8997" w:rsidR="00C111C6" w:rsidRPr="007B559B" w:rsidRDefault="000D3748" w:rsidP="00C111C6">
      <w:pPr>
        <w:spacing w:before="240" w:after="120" w:line="360" w:lineRule="auto"/>
        <w:jc w:val="center"/>
        <w:rPr>
          <w:b/>
          <w:caps/>
        </w:rPr>
      </w:pPr>
      <w:r w:rsidRPr="007B559B">
        <w:rPr>
          <w:b/>
          <w:caps/>
        </w:rPr>
        <w:t>GUILHERME mIYATA MEIRELLES</w:t>
      </w:r>
    </w:p>
    <w:p w14:paraId="1B63C895" w14:textId="77777777" w:rsidR="00C111C6" w:rsidRPr="007B559B" w:rsidRDefault="00C111C6" w:rsidP="00C111C6">
      <w:pPr>
        <w:autoSpaceDE w:val="0"/>
        <w:autoSpaceDN w:val="0"/>
        <w:adjustRightInd w:val="0"/>
        <w:spacing w:line="360" w:lineRule="auto"/>
        <w:rPr>
          <w:b/>
          <w:bCs/>
        </w:rPr>
      </w:pPr>
    </w:p>
    <w:p w14:paraId="408F736D" w14:textId="77777777" w:rsidR="00C111C6" w:rsidRPr="007B559B" w:rsidRDefault="00C111C6" w:rsidP="00C111C6">
      <w:pPr>
        <w:autoSpaceDE w:val="0"/>
        <w:autoSpaceDN w:val="0"/>
        <w:adjustRightInd w:val="0"/>
        <w:spacing w:line="360" w:lineRule="auto"/>
        <w:rPr>
          <w:b/>
          <w:bCs/>
        </w:rPr>
      </w:pPr>
    </w:p>
    <w:p w14:paraId="052FBC05" w14:textId="77777777" w:rsidR="00C111C6" w:rsidRPr="007B559B" w:rsidRDefault="00C111C6" w:rsidP="00C111C6">
      <w:pPr>
        <w:autoSpaceDE w:val="0"/>
        <w:autoSpaceDN w:val="0"/>
        <w:adjustRightInd w:val="0"/>
        <w:spacing w:line="360" w:lineRule="auto"/>
        <w:rPr>
          <w:b/>
          <w:bCs/>
        </w:rPr>
      </w:pPr>
    </w:p>
    <w:p w14:paraId="134CBB40" w14:textId="77777777" w:rsidR="00C111C6" w:rsidRPr="007B559B" w:rsidRDefault="00C111C6" w:rsidP="00C111C6">
      <w:pPr>
        <w:autoSpaceDE w:val="0"/>
        <w:autoSpaceDN w:val="0"/>
        <w:adjustRightInd w:val="0"/>
        <w:spacing w:line="360" w:lineRule="auto"/>
        <w:rPr>
          <w:b/>
          <w:bCs/>
        </w:rPr>
      </w:pPr>
    </w:p>
    <w:p w14:paraId="136BC7AB" w14:textId="5B825B40" w:rsidR="00C111C6" w:rsidRPr="007B559B" w:rsidRDefault="00934076" w:rsidP="00C111C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559B">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28D7A51F" w14:textId="77777777" w:rsidR="00C111C6" w:rsidRPr="007B559B" w:rsidRDefault="00C111C6" w:rsidP="00C111C6">
      <w:pPr>
        <w:autoSpaceDE w:val="0"/>
        <w:autoSpaceDN w:val="0"/>
        <w:adjustRightInd w:val="0"/>
        <w:spacing w:line="360" w:lineRule="auto"/>
        <w:jc w:val="both"/>
        <w:rPr>
          <w:b/>
          <w:bCs/>
        </w:rPr>
      </w:pPr>
    </w:p>
    <w:p w14:paraId="73E65101" w14:textId="77777777" w:rsidR="00C111C6" w:rsidRPr="007B559B" w:rsidRDefault="00C111C6" w:rsidP="00C111C6">
      <w:pPr>
        <w:autoSpaceDE w:val="0"/>
        <w:autoSpaceDN w:val="0"/>
        <w:adjustRightInd w:val="0"/>
        <w:spacing w:line="360" w:lineRule="auto"/>
        <w:jc w:val="both"/>
        <w:rPr>
          <w:b/>
          <w:bCs/>
        </w:rPr>
      </w:pPr>
    </w:p>
    <w:p w14:paraId="65BE7CC9" w14:textId="77777777" w:rsidR="00C111C6" w:rsidRPr="007B559B" w:rsidRDefault="00C111C6" w:rsidP="00C111C6">
      <w:pPr>
        <w:tabs>
          <w:tab w:val="left" w:pos="4536"/>
        </w:tabs>
        <w:spacing w:line="360" w:lineRule="auto"/>
      </w:pPr>
    </w:p>
    <w:p w14:paraId="65FC97D4" w14:textId="77777777" w:rsidR="00C111C6" w:rsidRPr="007B559B" w:rsidRDefault="00C111C6" w:rsidP="00C111C6">
      <w:pPr>
        <w:autoSpaceDE w:val="0"/>
        <w:autoSpaceDN w:val="0"/>
        <w:adjustRightInd w:val="0"/>
        <w:spacing w:line="360" w:lineRule="auto"/>
        <w:jc w:val="both"/>
        <w:rPr>
          <w:b/>
          <w:bCs/>
        </w:rPr>
      </w:pPr>
    </w:p>
    <w:p w14:paraId="265991AF" w14:textId="77777777" w:rsidR="00C111C6" w:rsidRPr="007B559B" w:rsidRDefault="00C111C6" w:rsidP="00C111C6">
      <w:pPr>
        <w:autoSpaceDE w:val="0"/>
        <w:autoSpaceDN w:val="0"/>
        <w:adjustRightInd w:val="0"/>
        <w:spacing w:line="360" w:lineRule="auto"/>
        <w:jc w:val="both"/>
        <w:rPr>
          <w:b/>
          <w:bCs/>
        </w:rPr>
      </w:pPr>
    </w:p>
    <w:p w14:paraId="5536AF1B" w14:textId="77777777" w:rsidR="00C111C6" w:rsidRPr="007B559B" w:rsidRDefault="00C111C6" w:rsidP="00C111C6">
      <w:pPr>
        <w:autoSpaceDE w:val="0"/>
        <w:autoSpaceDN w:val="0"/>
        <w:adjustRightInd w:val="0"/>
        <w:spacing w:line="360" w:lineRule="auto"/>
        <w:jc w:val="both"/>
        <w:rPr>
          <w:b/>
          <w:bCs/>
        </w:rPr>
      </w:pPr>
    </w:p>
    <w:p w14:paraId="2DE8720E" w14:textId="77777777" w:rsidR="00C111C6" w:rsidRPr="007B559B" w:rsidRDefault="00C111C6" w:rsidP="00C111C6">
      <w:pPr>
        <w:autoSpaceDE w:val="0"/>
        <w:autoSpaceDN w:val="0"/>
        <w:adjustRightInd w:val="0"/>
        <w:spacing w:line="360" w:lineRule="auto"/>
        <w:jc w:val="both"/>
        <w:rPr>
          <w:b/>
          <w:bCs/>
        </w:rPr>
      </w:pPr>
    </w:p>
    <w:p w14:paraId="441DF1AA" w14:textId="77777777" w:rsidR="00934076" w:rsidRPr="007B559B" w:rsidRDefault="00934076" w:rsidP="00C111C6">
      <w:pPr>
        <w:autoSpaceDE w:val="0"/>
        <w:autoSpaceDN w:val="0"/>
        <w:adjustRightInd w:val="0"/>
        <w:spacing w:line="360" w:lineRule="auto"/>
        <w:jc w:val="both"/>
        <w:rPr>
          <w:b/>
          <w:bCs/>
        </w:rPr>
      </w:pPr>
    </w:p>
    <w:p w14:paraId="0C4A30D8" w14:textId="77777777" w:rsidR="00934076" w:rsidRPr="007B559B" w:rsidRDefault="00934076" w:rsidP="00C111C6">
      <w:pPr>
        <w:autoSpaceDE w:val="0"/>
        <w:autoSpaceDN w:val="0"/>
        <w:adjustRightInd w:val="0"/>
        <w:spacing w:line="360" w:lineRule="auto"/>
        <w:jc w:val="both"/>
        <w:rPr>
          <w:b/>
          <w:bCs/>
        </w:rPr>
      </w:pPr>
    </w:p>
    <w:p w14:paraId="09A2B360" w14:textId="77777777" w:rsidR="00934076" w:rsidRPr="007B559B" w:rsidRDefault="00934076" w:rsidP="00C111C6">
      <w:pPr>
        <w:autoSpaceDE w:val="0"/>
        <w:autoSpaceDN w:val="0"/>
        <w:adjustRightInd w:val="0"/>
        <w:spacing w:line="360" w:lineRule="auto"/>
        <w:jc w:val="both"/>
        <w:rPr>
          <w:b/>
          <w:bCs/>
        </w:rPr>
      </w:pPr>
    </w:p>
    <w:p w14:paraId="496C555B" w14:textId="77777777" w:rsidR="00C111C6" w:rsidRPr="007B559B" w:rsidRDefault="00C111C6" w:rsidP="00C111C6">
      <w:pPr>
        <w:autoSpaceDE w:val="0"/>
        <w:autoSpaceDN w:val="0"/>
        <w:adjustRightInd w:val="0"/>
        <w:spacing w:line="360" w:lineRule="auto"/>
        <w:jc w:val="both"/>
        <w:rPr>
          <w:b/>
          <w:bCs/>
        </w:rPr>
      </w:pPr>
    </w:p>
    <w:p w14:paraId="5C136ED4" w14:textId="77777777" w:rsidR="00C111C6" w:rsidRPr="007B559B" w:rsidRDefault="00C111C6" w:rsidP="00C111C6">
      <w:pPr>
        <w:autoSpaceDE w:val="0"/>
        <w:autoSpaceDN w:val="0"/>
        <w:adjustRightInd w:val="0"/>
        <w:spacing w:line="360" w:lineRule="auto"/>
        <w:jc w:val="both"/>
        <w:rPr>
          <w:b/>
          <w:bCs/>
        </w:rPr>
      </w:pPr>
    </w:p>
    <w:p w14:paraId="708FB4FF" w14:textId="77777777" w:rsidR="00C111C6" w:rsidRPr="007B559B" w:rsidRDefault="00C111C6" w:rsidP="00C111C6">
      <w:pPr>
        <w:autoSpaceDE w:val="0"/>
        <w:autoSpaceDN w:val="0"/>
        <w:adjustRightInd w:val="0"/>
        <w:spacing w:line="360" w:lineRule="auto"/>
        <w:rPr>
          <w:b/>
          <w:bCs/>
        </w:rPr>
      </w:pPr>
    </w:p>
    <w:p w14:paraId="541F8FC0" w14:textId="306FC031" w:rsidR="00C111C6" w:rsidRPr="007B559B" w:rsidRDefault="00304A4D" w:rsidP="00C111C6">
      <w:pPr>
        <w:jc w:val="center"/>
        <w:rPr>
          <w:b/>
        </w:rPr>
      </w:pPr>
      <w:r w:rsidRPr="007B559B">
        <w:rPr>
          <w:b/>
        </w:rPr>
        <w:t>São José dos Campos</w:t>
      </w:r>
      <w:r w:rsidR="00C111C6" w:rsidRPr="007B559B">
        <w:rPr>
          <w:b/>
        </w:rPr>
        <w:t>, 202</w:t>
      </w:r>
      <w:r w:rsidR="00B854CA" w:rsidRPr="007B559B">
        <w:rPr>
          <w:b/>
        </w:rPr>
        <w:t>5</w:t>
      </w:r>
    </w:p>
    <w:p w14:paraId="59DA8EFE" w14:textId="656BEE3C" w:rsidR="00A65505" w:rsidRPr="007B559B" w:rsidRDefault="00C111C6" w:rsidP="00DE7CE1">
      <w:pPr>
        <w:jc w:val="center"/>
      </w:pPr>
      <w:r w:rsidRPr="007B559B">
        <w:rPr>
          <w:b/>
        </w:rPr>
        <w:t>SP – Brasil</w:t>
      </w:r>
      <w:r w:rsidR="00A65505" w:rsidRPr="007B559B">
        <w:br w:type="page"/>
      </w:r>
    </w:p>
    <w:p w14:paraId="74F85B43" w14:textId="53ECBED3" w:rsidR="00104438" w:rsidRPr="007B559B" w:rsidRDefault="00304A4D" w:rsidP="008C23E5">
      <w:pPr>
        <w:spacing w:line="360" w:lineRule="auto"/>
      </w:pPr>
      <w:r w:rsidRPr="007B559B">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7B559B"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7B559B">
        <w:rPr>
          <w:rFonts w:ascii="TimesNewRomanPS-BoldMT" w:eastAsiaTheme="minorHAnsi" w:hAnsi="TimesNewRomanPS-BoldMT" w:cs="TimesNewRomanPS-BoldMT"/>
          <w:b/>
          <w:bCs/>
          <w:sz w:val="28"/>
          <w:szCs w:val="28"/>
          <w:lang w:eastAsia="en-US"/>
        </w:rPr>
        <w:t>INSTITUTO FEDERAL DE EDUCAÇÃO, CIÊNCIA E TECNOLOGIA</w:t>
      </w:r>
      <w:r w:rsidR="00B854CA" w:rsidRPr="007B559B">
        <w:rPr>
          <w:rFonts w:ascii="TimesNewRomanPS-BoldMT" w:eastAsiaTheme="minorHAnsi" w:hAnsi="TimesNewRomanPS-BoldMT" w:cs="TimesNewRomanPS-BoldMT"/>
          <w:b/>
          <w:bCs/>
          <w:sz w:val="28"/>
          <w:szCs w:val="28"/>
          <w:lang w:eastAsia="en-US"/>
        </w:rPr>
        <w:t xml:space="preserve"> </w:t>
      </w:r>
      <w:r w:rsidRPr="007B559B">
        <w:rPr>
          <w:rFonts w:ascii="TimesNewRomanPS-BoldMT" w:eastAsiaTheme="minorHAnsi" w:hAnsi="TimesNewRomanPS-BoldMT" w:cs="TimesNewRomanPS-BoldMT"/>
          <w:b/>
          <w:bCs/>
          <w:sz w:val="28"/>
          <w:szCs w:val="28"/>
          <w:lang w:eastAsia="en-US"/>
        </w:rPr>
        <w:t>DE SÃO PAULO</w:t>
      </w:r>
      <w:r w:rsidR="00B854CA" w:rsidRPr="007B559B">
        <w:rPr>
          <w:rFonts w:ascii="TimesNewRomanPS-BoldMT" w:eastAsiaTheme="minorHAnsi" w:hAnsi="TimesNewRomanPS-BoldMT" w:cs="TimesNewRomanPS-BoldMT"/>
          <w:b/>
          <w:bCs/>
          <w:sz w:val="28"/>
          <w:szCs w:val="28"/>
          <w:lang w:eastAsia="en-US"/>
        </w:rPr>
        <w:t xml:space="preserve"> </w:t>
      </w:r>
      <w:r w:rsidRPr="007B559B">
        <w:rPr>
          <w:rFonts w:ascii="TimesNewRomanPS-BoldMT" w:eastAsiaTheme="minorHAnsi" w:hAnsi="TimesNewRomanPS-BoldMT" w:cs="TimesNewRomanPS-BoldMT"/>
          <w:b/>
          <w:bCs/>
          <w:sz w:val="28"/>
          <w:szCs w:val="28"/>
          <w:lang w:eastAsia="en-US"/>
        </w:rPr>
        <w:t xml:space="preserve">CÂMPUS </w:t>
      </w:r>
      <w:r w:rsidR="00304A4D" w:rsidRPr="007B559B">
        <w:rPr>
          <w:rFonts w:ascii="TimesNewRomanPS-BoldMT" w:eastAsiaTheme="minorHAnsi" w:hAnsi="TimesNewRomanPS-BoldMT" w:cs="TimesNewRomanPS-BoldMT"/>
          <w:b/>
          <w:bCs/>
          <w:sz w:val="28"/>
          <w:szCs w:val="28"/>
          <w:lang w:eastAsia="en-US"/>
        </w:rPr>
        <w:t>SÃO JOSÉ DOS CAMPOS</w:t>
      </w:r>
    </w:p>
    <w:p w14:paraId="66D3FAD1" w14:textId="77777777" w:rsidR="00104438" w:rsidRPr="007B559B"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7B559B">
        <w:rPr>
          <w:rFonts w:ascii="TimesNewRomanPS-BoldMT" w:eastAsiaTheme="minorHAnsi" w:hAnsi="TimesNewRomanPS-BoldMT" w:cs="TimesNewRomanPS-BoldMT"/>
          <w:b/>
          <w:bCs/>
          <w:sz w:val="28"/>
          <w:szCs w:val="28"/>
          <w:lang w:eastAsia="en-US"/>
        </w:rPr>
        <w:t>BACHARELADO EM ENGENHARIA DE CONTROLE E AUTOMAÇÃO</w:t>
      </w:r>
    </w:p>
    <w:p w14:paraId="04AE68E5" w14:textId="77777777" w:rsidR="00B854CA" w:rsidRPr="007B559B" w:rsidRDefault="00B854CA" w:rsidP="00B854CA">
      <w:pPr>
        <w:spacing w:line="360" w:lineRule="auto"/>
        <w:rPr>
          <w:b/>
          <w:bCs/>
        </w:rPr>
      </w:pPr>
    </w:p>
    <w:p w14:paraId="47154FCA" w14:textId="77777777" w:rsidR="00B854CA" w:rsidRPr="007B559B" w:rsidRDefault="00B854CA" w:rsidP="00B854CA">
      <w:pPr>
        <w:spacing w:line="360" w:lineRule="auto"/>
        <w:rPr>
          <w:b/>
          <w:bCs/>
        </w:rPr>
      </w:pPr>
    </w:p>
    <w:p w14:paraId="6D1569E8" w14:textId="28DAF41A" w:rsidR="00B854CA" w:rsidRPr="007B559B" w:rsidRDefault="000D3748" w:rsidP="00B854CA">
      <w:pPr>
        <w:spacing w:line="360" w:lineRule="auto"/>
        <w:jc w:val="center"/>
        <w:rPr>
          <w:b/>
          <w:bCs/>
        </w:rPr>
      </w:pPr>
      <w:r w:rsidRPr="007B559B">
        <w:rPr>
          <w:b/>
          <w:bCs/>
        </w:rPr>
        <w:t>GUILHERME MIYATA MEIRELLES</w:t>
      </w:r>
    </w:p>
    <w:p w14:paraId="5D47DC4A" w14:textId="77777777" w:rsidR="00B854CA" w:rsidRPr="007B559B"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3F534850" w14:textId="790A002C" w:rsidR="00934076" w:rsidRPr="007B559B" w:rsidRDefault="00934076" w:rsidP="00934076">
      <w:pPr>
        <w:autoSpaceDE w:val="0"/>
        <w:autoSpaceDN w:val="0"/>
        <w:adjustRightInd w:val="0"/>
        <w:spacing w:line="360" w:lineRule="auto"/>
        <w:jc w:val="center"/>
        <w:rPr>
          <w:b/>
          <w:bCs/>
          <w:sz w:val="40"/>
          <w:szCs w:val="40"/>
          <w14:shadow w14:blurRad="50800" w14:dist="38100" w14:dir="2700000" w14:sx="100000" w14:sy="100000" w14:kx="0" w14:ky="0" w14:algn="tl">
            <w14:srgbClr w14:val="000000">
              <w14:alpha w14:val="60000"/>
            </w14:srgbClr>
          </w14:shadow>
        </w:rPr>
      </w:pPr>
      <w:r w:rsidRPr="007B559B">
        <w:rPr>
          <w:b/>
          <w:bCs/>
          <w:sz w:val="40"/>
          <w:szCs w:val="40"/>
          <w14:shadow w14:blurRad="50800" w14:dist="38100" w14:dir="2700000" w14:sx="100000" w14:sy="100000" w14:kx="0" w14:ky="0" w14:algn="tl">
            <w14:srgbClr w14:val="000000">
              <w14:alpha w14:val="60000"/>
            </w14:srgbClr>
          </w14:shadow>
        </w:rPr>
        <w:t>IMPLEMENTAÇÃO DE CINEMÁTICA E CONTROLE EM PLATAFORMA DE STEWART INTEGRADA A SIMULADOR DE VOO</w:t>
      </w:r>
    </w:p>
    <w:p w14:paraId="3C982DE9" w14:textId="77777777" w:rsidR="00B854CA" w:rsidRPr="007B559B" w:rsidRDefault="00B854CA" w:rsidP="008C23E5"/>
    <w:p w14:paraId="2CF8DE4B" w14:textId="77777777" w:rsidR="00934076" w:rsidRPr="007B559B" w:rsidRDefault="00934076" w:rsidP="008C23E5"/>
    <w:p w14:paraId="2EEC3BB0" w14:textId="77777777" w:rsidR="00934076" w:rsidRPr="007B559B" w:rsidRDefault="00934076" w:rsidP="008C23E5"/>
    <w:p w14:paraId="3CE7E5F4" w14:textId="171EE0E5" w:rsidR="008C23E5" w:rsidRPr="007B559B" w:rsidRDefault="00437E20" w:rsidP="008C23E5">
      <w:r w:rsidRPr="007B559B">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7B559B" w:rsidRDefault="006E14DB" w:rsidP="008C23E5">
                            <w:pPr>
                              <w:jc w:val="both"/>
                            </w:pPr>
                            <w:r w:rsidRPr="007B559B">
                              <w:t xml:space="preserve">Trabalho de Graduação apresentada ao Instituto Federal de Educação, Ciência e Tecnologia de São Paulo, câmpus </w:t>
                            </w:r>
                            <w:r w:rsidR="00304A4D" w:rsidRPr="007B559B">
                              <w:t>São José dos Campos</w:t>
                            </w:r>
                            <w:r w:rsidRPr="007B559B">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7B559B" w:rsidRDefault="006E14DB" w:rsidP="008C23E5">
                      <w:pPr>
                        <w:jc w:val="both"/>
                      </w:pPr>
                      <w:r w:rsidRPr="007B559B">
                        <w:t xml:space="preserve">Trabalho de Graduação apresentada ao Instituto Federal de Educação, Ciência e Tecnologia de São Paulo, câmpus </w:t>
                      </w:r>
                      <w:r w:rsidR="00304A4D" w:rsidRPr="007B559B">
                        <w:t>São José dos Campos</w:t>
                      </w:r>
                      <w:r w:rsidRPr="007B559B">
                        <w:t xml:space="preserve"> como parte dos requisitos exigidos para conclusão do curso bacharelado em Engenharia de Controle e Automação.</w:t>
                      </w:r>
                    </w:p>
                  </w:txbxContent>
                </v:textbox>
              </v:shape>
            </w:pict>
          </mc:Fallback>
        </mc:AlternateContent>
      </w:r>
    </w:p>
    <w:p w14:paraId="276D8E85" w14:textId="77777777" w:rsidR="003D2D21" w:rsidRPr="007B559B" w:rsidRDefault="003D2D21" w:rsidP="008C23E5"/>
    <w:p w14:paraId="310145BB" w14:textId="77777777" w:rsidR="008C23E5" w:rsidRPr="007B559B" w:rsidRDefault="008C23E5" w:rsidP="008C23E5"/>
    <w:p w14:paraId="18DCE05E" w14:textId="77777777" w:rsidR="008C23E5" w:rsidRPr="007B559B" w:rsidRDefault="008C23E5" w:rsidP="008C23E5"/>
    <w:p w14:paraId="6C9829EC" w14:textId="77777777" w:rsidR="003D2D21" w:rsidRPr="007B559B" w:rsidRDefault="003D2D21" w:rsidP="008C23E5"/>
    <w:p w14:paraId="248D3048" w14:textId="77777777" w:rsidR="003D2D21" w:rsidRPr="007B559B" w:rsidRDefault="003D2D21" w:rsidP="008C23E5"/>
    <w:p w14:paraId="57820336" w14:textId="77777777" w:rsidR="008C23E5" w:rsidRPr="007B559B" w:rsidRDefault="008C23E5" w:rsidP="008C23E5"/>
    <w:p w14:paraId="66DB0099" w14:textId="77777777" w:rsidR="00B854CA" w:rsidRPr="007B559B" w:rsidRDefault="00B854CA" w:rsidP="008C23E5"/>
    <w:p w14:paraId="5917573C" w14:textId="77777777" w:rsidR="00B854CA" w:rsidRPr="007B559B" w:rsidRDefault="00B854CA" w:rsidP="008C23E5"/>
    <w:p w14:paraId="7C5DDB94" w14:textId="77777777" w:rsidR="003D2D21" w:rsidRPr="007B559B" w:rsidRDefault="003D2D21" w:rsidP="001A0330"/>
    <w:p w14:paraId="37BDAA29" w14:textId="50B464F6" w:rsidR="00104438" w:rsidRPr="007B559B" w:rsidRDefault="00104438" w:rsidP="00104438">
      <w:r w:rsidRPr="007B559B">
        <w:t xml:space="preserve">Orientador: </w:t>
      </w:r>
      <w:r w:rsidR="000D3748" w:rsidRPr="007B559B">
        <w:t>Anderson Kenji Hirata</w:t>
      </w:r>
    </w:p>
    <w:p w14:paraId="19BBC8F9" w14:textId="35ECB861" w:rsidR="006E14DB" w:rsidRPr="007B559B" w:rsidRDefault="006E14DB" w:rsidP="006E14DB">
      <w:r w:rsidRPr="007B559B">
        <w:t xml:space="preserve">Coorientador: </w:t>
      </w:r>
      <w:r w:rsidR="0050525D" w:rsidRPr="007B559B">
        <w:t>Carlos Eduardo Oliveira da Silva</w:t>
      </w:r>
    </w:p>
    <w:p w14:paraId="4E611173" w14:textId="77777777" w:rsidR="00934076" w:rsidRPr="007B559B" w:rsidRDefault="00934076" w:rsidP="001A0330"/>
    <w:p w14:paraId="644F3109" w14:textId="77777777" w:rsidR="003D2D21" w:rsidRPr="007B559B" w:rsidRDefault="003D2D21" w:rsidP="001A0330"/>
    <w:p w14:paraId="4D19098D" w14:textId="77777777" w:rsidR="00054D20" w:rsidRPr="007B559B" w:rsidRDefault="00054D20" w:rsidP="001A0330"/>
    <w:p w14:paraId="54904A8D" w14:textId="77777777" w:rsidR="00054D20" w:rsidRPr="007B559B" w:rsidRDefault="00054D20" w:rsidP="001A0330"/>
    <w:p w14:paraId="3E88E561" w14:textId="77777777" w:rsidR="003D2D21" w:rsidRPr="007B559B" w:rsidRDefault="003D2D21" w:rsidP="001A0330"/>
    <w:p w14:paraId="1343227E" w14:textId="1B10556A" w:rsidR="00304A4D" w:rsidRPr="007B559B" w:rsidRDefault="00304A4D" w:rsidP="00304A4D">
      <w:pPr>
        <w:jc w:val="center"/>
        <w:rPr>
          <w:b/>
        </w:rPr>
      </w:pPr>
      <w:r w:rsidRPr="007B559B">
        <w:rPr>
          <w:b/>
        </w:rPr>
        <w:t>São José dos Campos, 202</w:t>
      </w:r>
      <w:r w:rsidR="00B854CA" w:rsidRPr="007B559B">
        <w:rPr>
          <w:b/>
        </w:rPr>
        <w:t>5</w:t>
      </w:r>
    </w:p>
    <w:p w14:paraId="5DD4D36B" w14:textId="6F7A77BA" w:rsidR="00104438" w:rsidRPr="007B559B" w:rsidRDefault="006E14DB" w:rsidP="00B854CA">
      <w:pPr>
        <w:jc w:val="center"/>
        <w:rPr>
          <w:b/>
          <w:bCs/>
        </w:rPr>
      </w:pPr>
      <w:r w:rsidRPr="007B559B">
        <w:rPr>
          <w:b/>
        </w:rPr>
        <w:t>S</w:t>
      </w:r>
      <w:r w:rsidR="003D2D21" w:rsidRPr="007B559B">
        <w:rPr>
          <w:b/>
        </w:rPr>
        <w:t>P – Brasil</w:t>
      </w:r>
      <w:r w:rsidR="008C23E5" w:rsidRPr="007B559B">
        <w:rPr>
          <w:b/>
          <w:bCs/>
        </w:rPr>
        <w:br w:type="page"/>
      </w:r>
    </w:p>
    <w:p w14:paraId="48BF9AB8" w14:textId="77777777" w:rsidR="00104438" w:rsidRPr="007B559B" w:rsidRDefault="00104438" w:rsidP="00B56258">
      <w:pPr>
        <w:spacing w:before="240" w:after="60"/>
        <w:jc w:val="center"/>
        <w:rPr>
          <w:b/>
          <w:bCs/>
          <w:sz w:val="28"/>
          <w:szCs w:val="28"/>
        </w:rPr>
      </w:pPr>
      <w:r w:rsidRPr="007B559B">
        <w:rPr>
          <w:b/>
          <w:bCs/>
          <w:sz w:val="28"/>
          <w:szCs w:val="28"/>
        </w:rPr>
        <w:lastRenderedPageBreak/>
        <w:t>Página destinada a ficha catalográfica confeccionada pela biblioteca do campus</w:t>
      </w:r>
    </w:p>
    <w:p w14:paraId="799F5F6E" w14:textId="77777777" w:rsidR="00104438" w:rsidRPr="007B559B" w:rsidRDefault="00104438" w:rsidP="00B56258">
      <w:pPr>
        <w:spacing w:before="240" w:after="60"/>
        <w:jc w:val="center"/>
        <w:rPr>
          <w:b/>
          <w:bCs/>
          <w:sz w:val="28"/>
          <w:szCs w:val="28"/>
        </w:rPr>
      </w:pPr>
    </w:p>
    <w:p w14:paraId="721CEFF3" w14:textId="77777777" w:rsidR="00104438" w:rsidRPr="007B559B" w:rsidRDefault="00104438" w:rsidP="00B56258">
      <w:pPr>
        <w:spacing w:before="240" w:after="60"/>
        <w:jc w:val="center"/>
        <w:rPr>
          <w:b/>
          <w:bCs/>
          <w:sz w:val="28"/>
          <w:szCs w:val="28"/>
        </w:rPr>
      </w:pPr>
    </w:p>
    <w:p w14:paraId="5B2E3A2E" w14:textId="77777777" w:rsidR="00104438" w:rsidRPr="007B559B" w:rsidRDefault="00104438">
      <w:pPr>
        <w:spacing w:after="160" w:line="259" w:lineRule="auto"/>
        <w:rPr>
          <w:b/>
          <w:bCs/>
          <w:sz w:val="28"/>
          <w:szCs w:val="28"/>
        </w:rPr>
      </w:pPr>
      <w:r w:rsidRPr="007B559B">
        <w:rPr>
          <w:b/>
          <w:bCs/>
          <w:sz w:val="28"/>
          <w:szCs w:val="28"/>
        </w:rPr>
        <w:br w:type="page"/>
      </w:r>
    </w:p>
    <w:p w14:paraId="177AEF20" w14:textId="77777777" w:rsidR="00B56258" w:rsidRPr="007B559B" w:rsidRDefault="003D2D21" w:rsidP="00B56258">
      <w:pPr>
        <w:spacing w:before="240" w:after="60"/>
        <w:jc w:val="center"/>
        <w:rPr>
          <w:b/>
          <w:bCs/>
          <w:sz w:val="28"/>
          <w:szCs w:val="28"/>
        </w:rPr>
      </w:pPr>
      <w:r w:rsidRPr="007B559B">
        <w:rPr>
          <w:b/>
          <w:bCs/>
          <w:sz w:val="28"/>
          <w:szCs w:val="28"/>
        </w:rPr>
        <w:lastRenderedPageBreak/>
        <w:t>INSTITUTO FEDERAL DE EDUCAÇÃO, CIÊNCIA E TECNOLOGIA DE SÃO PAULO</w:t>
      </w:r>
    </w:p>
    <w:p w14:paraId="62344E21" w14:textId="7A065548" w:rsidR="00B56258" w:rsidRPr="007B559B" w:rsidRDefault="003D2D21" w:rsidP="00B56258">
      <w:pPr>
        <w:spacing w:before="240" w:after="60"/>
        <w:jc w:val="center"/>
        <w:rPr>
          <w:b/>
          <w:bCs/>
          <w:sz w:val="28"/>
          <w:szCs w:val="28"/>
        </w:rPr>
      </w:pPr>
      <w:r w:rsidRPr="007B559B">
        <w:rPr>
          <w:b/>
          <w:bCs/>
          <w:sz w:val="28"/>
          <w:szCs w:val="28"/>
        </w:rPr>
        <w:t xml:space="preserve">CAMPUS </w:t>
      </w:r>
      <w:r w:rsidR="00304A4D" w:rsidRPr="007B559B">
        <w:rPr>
          <w:b/>
          <w:bCs/>
          <w:sz w:val="28"/>
          <w:szCs w:val="28"/>
        </w:rPr>
        <w:t>SÃO JOSÉ DOS CAMPOS</w:t>
      </w:r>
    </w:p>
    <w:p w14:paraId="0BA627FA" w14:textId="77777777" w:rsidR="00B56258" w:rsidRPr="007B559B" w:rsidRDefault="003D2D21" w:rsidP="00B56258">
      <w:pPr>
        <w:spacing w:before="240" w:after="60"/>
        <w:jc w:val="center"/>
        <w:rPr>
          <w:b/>
          <w:bCs/>
          <w:sz w:val="28"/>
          <w:szCs w:val="28"/>
        </w:rPr>
      </w:pPr>
      <w:r w:rsidRPr="007B559B">
        <w:rPr>
          <w:b/>
          <w:bCs/>
          <w:sz w:val="28"/>
          <w:szCs w:val="28"/>
        </w:rPr>
        <w:t>BACHARELADO</w:t>
      </w:r>
      <w:r w:rsidR="00B56258" w:rsidRPr="007B559B">
        <w:rPr>
          <w:b/>
          <w:bCs/>
          <w:sz w:val="28"/>
          <w:szCs w:val="28"/>
        </w:rPr>
        <w:t xml:space="preserve"> EM ENGENHARIA </w:t>
      </w:r>
      <w:r w:rsidRPr="007B559B">
        <w:rPr>
          <w:b/>
          <w:bCs/>
          <w:sz w:val="28"/>
          <w:szCs w:val="28"/>
        </w:rPr>
        <w:t>DE CONTROLE E AUTOMAÇÃO</w:t>
      </w:r>
    </w:p>
    <w:p w14:paraId="00584916" w14:textId="77777777" w:rsidR="00B56258" w:rsidRPr="007B559B" w:rsidRDefault="00B56258" w:rsidP="00B56258"/>
    <w:p w14:paraId="3B07355F" w14:textId="77777777" w:rsidR="003D2D21" w:rsidRPr="007B559B" w:rsidRDefault="003D2D21" w:rsidP="00B56258"/>
    <w:p w14:paraId="1E97436C" w14:textId="77777777" w:rsidR="00822A04" w:rsidRPr="007B559B" w:rsidRDefault="00822A04" w:rsidP="00B56258"/>
    <w:p w14:paraId="2C024BC5" w14:textId="77777777" w:rsidR="00B56258" w:rsidRPr="007B559B" w:rsidRDefault="00B56258" w:rsidP="00B56258">
      <w:pPr>
        <w:jc w:val="center"/>
      </w:pPr>
      <w:r w:rsidRPr="007B559B">
        <w:rPr>
          <w:b/>
        </w:rPr>
        <w:t xml:space="preserve">TRABALHO DE </w:t>
      </w:r>
      <w:r w:rsidR="008310CF" w:rsidRPr="007B559B">
        <w:rPr>
          <w:b/>
        </w:rPr>
        <w:t>CONCLUSÃO DE CURSO</w:t>
      </w:r>
    </w:p>
    <w:p w14:paraId="7542EA6B" w14:textId="77777777" w:rsidR="003D2D21" w:rsidRPr="007B559B" w:rsidRDefault="003D2D21" w:rsidP="00B56258">
      <w:pPr>
        <w:jc w:val="center"/>
        <w:rPr>
          <w:b/>
        </w:rPr>
      </w:pPr>
    </w:p>
    <w:p w14:paraId="23280D2C" w14:textId="77777777" w:rsidR="003D2D21" w:rsidRPr="007B559B" w:rsidRDefault="003D2D21" w:rsidP="00B56258">
      <w:pPr>
        <w:jc w:val="center"/>
        <w:rPr>
          <w:b/>
        </w:rPr>
      </w:pPr>
    </w:p>
    <w:p w14:paraId="528E2607" w14:textId="77777777" w:rsidR="00822A04" w:rsidRPr="007B559B" w:rsidRDefault="00822A04" w:rsidP="00B56258">
      <w:pPr>
        <w:jc w:val="center"/>
        <w:rPr>
          <w:b/>
          <w:sz w:val="22"/>
          <w:szCs w:val="22"/>
        </w:rPr>
      </w:pPr>
    </w:p>
    <w:p w14:paraId="3255BA9A" w14:textId="6478346C" w:rsidR="00FB60CC" w:rsidRPr="007B559B" w:rsidRDefault="00B854CA" w:rsidP="00FB60CC">
      <w:pPr>
        <w:spacing w:line="360" w:lineRule="auto"/>
        <w:jc w:val="center"/>
        <w:rPr>
          <w:b/>
          <w:bCs/>
          <w:i/>
          <w:iCs/>
          <w:sz w:val="36"/>
          <w:szCs w:val="36"/>
        </w:rPr>
      </w:pPr>
      <w:r w:rsidRPr="007B559B">
        <w:rPr>
          <w:b/>
          <w:bCs/>
          <w:i/>
          <w:iCs/>
          <w:sz w:val="36"/>
          <w:szCs w:val="36"/>
        </w:rPr>
        <w:t>DESENVOLVIMENTO DE SISTEMAS DE CONTROLE DE UMA PLATAFORMA STEWART</w:t>
      </w:r>
    </w:p>
    <w:p w14:paraId="1DE47A8B" w14:textId="77777777" w:rsidR="00B56258" w:rsidRPr="007B559B" w:rsidRDefault="00B56258" w:rsidP="00B56258"/>
    <w:p w14:paraId="1D4A5259" w14:textId="77777777" w:rsidR="003D2D21" w:rsidRPr="007B559B" w:rsidRDefault="003D2D21" w:rsidP="00B56258"/>
    <w:p w14:paraId="4745D455" w14:textId="77777777" w:rsidR="00822A04" w:rsidRPr="007B559B" w:rsidRDefault="00822A04" w:rsidP="00B56258"/>
    <w:p w14:paraId="5CEF9CF7" w14:textId="27A04370" w:rsidR="00B56258" w:rsidRPr="007B559B" w:rsidRDefault="00B56258" w:rsidP="00B56258">
      <w:pPr>
        <w:spacing w:line="360" w:lineRule="auto"/>
        <w:rPr>
          <w:b/>
        </w:rPr>
      </w:pPr>
      <w:r w:rsidRPr="007B559B">
        <w:t>Autor:</w:t>
      </w:r>
      <w:r w:rsidR="00822A04" w:rsidRPr="007B559B">
        <w:t xml:space="preserve"> </w:t>
      </w:r>
      <w:r w:rsidR="008F0D5A" w:rsidRPr="007B559B">
        <w:t>Guilherme Miyata Meirelles</w:t>
      </w:r>
    </w:p>
    <w:p w14:paraId="6F6592A2" w14:textId="55E52AA7" w:rsidR="00B56258" w:rsidRPr="007B559B" w:rsidRDefault="00B56258" w:rsidP="00B56258">
      <w:r w:rsidRPr="007B559B">
        <w:t xml:space="preserve">Orientador: </w:t>
      </w:r>
      <w:r w:rsidR="008F0D5A" w:rsidRPr="007B559B">
        <w:t>Anderson Kenji Hirata</w:t>
      </w:r>
    </w:p>
    <w:p w14:paraId="5866BC4F" w14:textId="1612F16F" w:rsidR="006E14DB" w:rsidRPr="007B559B" w:rsidRDefault="006E14DB" w:rsidP="00B56258">
      <w:pPr>
        <w:rPr>
          <w:b/>
        </w:rPr>
      </w:pPr>
      <w:r w:rsidRPr="007B559B">
        <w:t xml:space="preserve">Coorientador: </w:t>
      </w:r>
      <w:r w:rsidR="008F0D5A" w:rsidRPr="007B559B">
        <w:t xml:space="preserve">Carlos Eduardo Oliveira da Silva </w:t>
      </w:r>
    </w:p>
    <w:p w14:paraId="26B74810" w14:textId="77777777" w:rsidR="00B56258" w:rsidRPr="007B559B" w:rsidRDefault="00B56258" w:rsidP="00B56258"/>
    <w:p w14:paraId="6054675A" w14:textId="77777777" w:rsidR="00822A04" w:rsidRPr="007B559B" w:rsidRDefault="00822A04" w:rsidP="00B56258"/>
    <w:p w14:paraId="210DC3DC" w14:textId="77777777" w:rsidR="00B56258" w:rsidRPr="007B559B" w:rsidRDefault="00B56258" w:rsidP="00B56258">
      <w:r w:rsidRPr="007B559B">
        <w:t>A Banca Examinadora composta pelos membros abaixo aprovou est</w:t>
      </w:r>
      <w:r w:rsidR="00822A04" w:rsidRPr="007B559B">
        <w:t>e Trabalho de Graduação</w:t>
      </w:r>
      <w:r w:rsidRPr="007B559B">
        <w:t>:</w:t>
      </w:r>
    </w:p>
    <w:p w14:paraId="281F926F" w14:textId="77777777" w:rsidR="00B56258" w:rsidRPr="007B559B" w:rsidRDefault="00B56258" w:rsidP="00B56258">
      <w:pPr>
        <w:rPr>
          <w:bCs/>
        </w:rPr>
      </w:pPr>
    </w:p>
    <w:p w14:paraId="5E41790D" w14:textId="3B9146FF" w:rsidR="00822A04" w:rsidRPr="007B559B" w:rsidRDefault="006E14DB" w:rsidP="006E14DB">
      <w:pPr>
        <w:jc w:val="center"/>
        <w:rPr>
          <w:bCs/>
        </w:rPr>
      </w:pPr>
      <w:r w:rsidRPr="007B559B">
        <w:rPr>
          <w:bCs/>
        </w:rPr>
        <w:t>________________________________________________________</w:t>
      </w:r>
    </w:p>
    <w:p w14:paraId="38260A3A" w14:textId="6264D032" w:rsidR="00CF1A55" w:rsidRPr="007B559B" w:rsidRDefault="00CF1A55" w:rsidP="006E14DB">
      <w:pPr>
        <w:jc w:val="center"/>
        <w:rPr>
          <w:b/>
        </w:rPr>
      </w:pPr>
      <w:r w:rsidRPr="007B559B">
        <w:rPr>
          <w:b/>
        </w:rPr>
        <w:t>Prof. titulação e nome por extenso do docente orientador</w:t>
      </w:r>
    </w:p>
    <w:p w14:paraId="408782FC" w14:textId="7427B6CC" w:rsidR="00AE3BBD" w:rsidRPr="007B559B" w:rsidRDefault="00AE3BBD" w:rsidP="006E14DB">
      <w:pPr>
        <w:spacing w:after="120"/>
        <w:jc w:val="center"/>
        <w:rPr>
          <w:b/>
          <w:sz w:val="22"/>
          <w:szCs w:val="22"/>
        </w:rPr>
      </w:pPr>
      <w:r w:rsidRPr="007B559B">
        <w:rPr>
          <w:b/>
          <w:sz w:val="22"/>
          <w:szCs w:val="22"/>
        </w:rPr>
        <w:t xml:space="preserve">Instituto </w:t>
      </w:r>
      <w:r w:rsidRPr="007B559B">
        <w:rPr>
          <w:b/>
        </w:rPr>
        <w:t>Federal</w:t>
      </w:r>
      <w:r w:rsidRPr="007B559B">
        <w:rPr>
          <w:b/>
          <w:sz w:val="22"/>
          <w:szCs w:val="22"/>
        </w:rPr>
        <w:t xml:space="preserve"> Educação, Ciência e Tecnologia de São Paulo – C</w:t>
      </w:r>
      <w:r w:rsidR="006E14DB" w:rsidRPr="007B559B">
        <w:rPr>
          <w:b/>
          <w:sz w:val="22"/>
          <w:szCs w:val="22"/>
        </w:rPr>
        <w:t>â</w:t>
      </w:r>
      <w:r w:rsidRPr="007B559B">
        <w:rPr>
          <w:b/>
          <w:sz w:val="22"/>
          <w:szCs w:val="22"/>
        </w:rPr>
        <w:t xml:space="preserve">mpus </w:t>
      </w:r>
      <w:r w:rsidR="00304A4D" w:rsidRPr="007B559B">
        <w:rPr>
          <w:b/>
          <w:sz w:val="22"/>
          <w:szCs w:val="22"/>
        </w:rPr>
        <w:t>São José dos Campos</w:t>
      </w:r>
    </w:p>
    <w:p w14:paraId="29B8D6F0" w14:textId="1F209698" w:rsidR="00B56258" w:rsidRPr="007B559B" w:rsidRDefault="00B56258" w:rsidP="00822A04">
      <w:pPr>
        <w:rPr>
          <w:bCs/>
        </w:rPr>
      </w:pPr>
    </w:p>
    <w:p w14:paraId="245DD7A2" w14:textId="77777777" w:rsidR="006E14DB" w:rsidRPr="007B559B" w:rsidRDefault="006E14DB" w:rsidP="006E14DB">
      <w:pPr>
        <w:jc w:val="center"/>
        <w:rPr>
          <w:bCs/>
        </w:rPr>
      </w:pPr>
      <w:r w:rsidRPr="007B559B">
        <w:rPr>
          <w:bCs/>
        </w:rPr>
        <w:t>________________________________________________________</w:t>
      </w:r>
    </w:p>
    <w:p w14:paraId="3F2617BA" w14:textId="405B4CBB" w:rsidR="006E14DB" w:rsidRPr="007B559B" w:rsidRDefault="006E14DB" w:rsidP="006E14DB">
      <w:pPr>
        <w:jc w:val="center"/>
        <w:rPr>
          <w:b/>
        </w:rPr>
      </w:pPr>
      <w:r w:rsidRPr="007B559B">
        <w:rPr>
          <w:b/>
        </w:rPr>
        <w:t>Prof. titulação e nome por extenso do docente coorientador</w:t>
      </w:r>
    </w:p>
    <w:p w14:paraId="3369050D" w14:textId="30238236" w:rsidR="006E14DB" w:rsidRPr="007B559B" w:rsidRDefault="006E14DB" w:rsidP="006E14DB">
      <w:pPr>
        <w:spacing w:after="120"/>
        <w:jc w:val="center"/>
        <w:rPr>
          <w:b/>
          <w:sz w:val="22"/>
          <w:szCs w:val="22"/>
        </w:rPr>
      </w:pPr>
      <w:r w:rsidRPr="007B559B">
        <w:rPr>
          <w:b/>
          <w:sz w:val="22"/>
          <w:szCs w:val="22"/>
        </w:rPr>
        <w:t xml:space="preserve">Instituto </w:t>
      </w:r>
      <w:r w:rsidRPr="007B559B">
        <w:rPr>
          <w:b/>
        </w:rPr>
        <w:t>Federal</w:t>
      </w:r>
      <w:r w:rsidRPr="007B559B">
        <w:rPr>
          <w:b/>
          <w:sz w:val="22"/>
          <w:szCs w:val="22"/>
        </w:rPr>
        <w:t xml:space="preserve"> Educação, Ciência e Tecnologia de São Paulo – Câmpus </w:t>
      </w:r>
      <w:r w:rsidR="00304A4D" w:rsidRPr="007B559B">
        <w:rPr>
          <w:b/>
          <w:sz w:val="22"/>
          <w:szCs w:val="22"/>
        </w:rPr>
        <w:t>São José dos Campos</w:t>
      </w:r>
    </w:p>
    <w:p w14:paraId="403DF7F2" w14:textId="77777777" w:rsidR="006E14DB" w:rsidRPr="007B559B" w:rsidRDefault="006E14DB" w:rsidP="00822A04">
      <w:pPr>
        <w:rPr>
          <w:bCs/>
        </w:rPr>
      </w:pPr>
    </w:p>
    <w:p w14:paraId="2B27C0C7" w14:textId="77777777" w:rsidR="006E14DB" w:rsidRPr="007B559B" w:rsidRDefault="006E14DB" w:rsidP="006E14DB">
      <w:pPr>
        <w:jc w:val="center"/>
        <w:rPr>
          <w:bCs/>
        </w:rPr>
      </w:pPr>
      <w:r w:rsidRPr="007B559B">
        <w:rPr>
          <w:bCs/>
        </w:rPr>
        <w:t>________________________________________________________</w:t>
      </w:r>
    </w:p>
    <w:p w14:paraId="1B304543" w14:textId="77777777" w:rsidR="00B56258" w:rsidRPr="007B559B" w:rsidRDefault="00B56258" w:rsidP="006E14DB">
      <w:pPr>
        <w:jc w:val="center"/>
        <w:rPr>
          <w:b/>
        </w:rPr>
      </w:pPr>
      <w:r w:rsidRPr="007B559B">
        <w:rPr>
          <w:b/>
        </w:rPr>
        <w:t xml:space="preserve">Prof. </w:t>
      </w:r>
      <w:r w:rsidR="00C111C6" w:rsidRPr="007B559B">
        <w:rPr>
          <w:b/>
        </w:rPr>
        <w:t>titulação e nome por extenso do docente</w:t>
      </w:r>
    </w:p>
    <w:p w14:paraId="25DDE752" w14:textId="0D6F43C9" w:rsidR="00AE3BBD" w:rsidRPr="007B559B" w:rsidRDefault="00AE3BBD" w:rsidP="006E14DB">
      <w:pPr>
        <w:spacing w:after="120"/>
        <w:jc w:val="center"/>
        <w:rPr>
          <w:b/>
          <w:sz w:val="22"/>
          <w:szCs w:val="22"/>
        </w:rPr>
      </w:pPr>
      <w:r w:rsidRPr="007B559B">
        <w:rPr>
          <w:b/>
          <w:sz w:val="22"/>
          <w:szCs w:val="22"/>
        </w:rPr>
        <w:t xml:space="preserve">Instituto </w:t>
      </w:r>
      <w:r w:rsidRPr="007B559B">
        <w:rPr>
          <w:b/>
        </w:rPr>
        <w:t>Federal</w:t>
      </w:r>
      <w:r w:rsidRPr="007B559B">
        <w:rPr>
          <w:b/>
          <w:sz w:val="22"/>
          <w:szCs w:val="22"/>
        </w:rPr>
        <w:t xml:space="preserve"> Educação, Ciência e Tecnologia de São Paulo – C</w:t>
      </w:r>
      <w:r w:rsidR="006E14DB" w:rsidRPr="007B559B">
        <w:rPr>
          <w:b/>
          <w:sz w:val="22"/>
          <w:szCs w:val="22"/>
        </w:rPr>
        <w:t>â</w:t>
      </w:r>
      <w:r w:rsidRPr="007B559B">
        <w:rPr>
          <w:b/>
          <w:sz w:val="22"/>
          <w:szCs w:val="22"/>
        </w:rPr>
        <w:t xml:space="preserve">mpus </w:t>
      </w:r>
      <w:r w:rsidR="00304A4D" w:rsidRPr="007B559B">
        <w:rPr>
          <w:b/>
          <w:sz w:val="22"/>
          <w:szCs w:val="22"/>
        </w:rPr>
        <w:t>São José dos Campos</w:t>
      </w:r>
    </w:p>
    <w:p w14:paraId="4CFFEF4F" w14:textId="77777777" w:rsidR="00B56258" w:rsidRPr="007B559B" w:rsidRDefault="00B56258" w:rsidP="006E14DB">
      <w:pPr>
        <w:jc w:val="center"/>
        <w:rPr>
          <w:bCs/>
        </w:rPr>
      </w:pPr>
    </w:p>
    <w:p w14:paraId="2F1B6265" w14:textId="77777777" w:rsidR="006E14DB" w:rsidRPr="007B559B" w:rsidRDefault="006E14DB" w:rsidP="006E14DB">
      <w:pPr>
        <w:jc w:val="center"/>
        <w:rPr>
          <w:bCs/>
        </w:rPr>
      </w:pPr>
      <w:r w:rsidRPr="007B559B">
        <w:rPr>
          <w:bCs/>
        </w:rPr>
        <w:t>________________________________________________________</w:t>
      </w:r>
    </w:p>
    <w:p w14:paraId="55D2FFFC" w14:textId="77777777" w:rsidR="00C111C6" w:rsidRPr="007B559B" w:rsidRDefault="00C111C6" w:rsidP="006E14DB">
      <w:pPr>
        <w:jc w:val="center"/>
        <w:rPr>
          <w:b/>
        </w:rPr>
      </w:pPr>
      <w:r w:rsidRPr="007B559B">
        <w:rPr>
          <w:b/>
        </w:rPr>
        <w:t>Prof. titulação e nome por extenso do docente</w:t>
      </w:r>
    </w:p>
    <w:p w14:paraId="1AB357FE" w14:textId="77777777" w:rsidR="00C111C6" w:rsidRPr="007B559B" w:rsidRDefault="00C111C6" w:rsidP="006E14DB">
      <w:pPr>
        <w:spacing w:after="120"/>
        <w:jc w:val="center"/>
        <w:rPr>
          <w:b/>
        </w:rPr>
      </w:pPr>
      <w:r w:rsidRPr="007B559B">
        <w:rPr>
          <w:b/>
        </w:rPr>
        <w:t>Instituição/Cidade</w:t>
      </w:r>
    </w:p>
    <w:p w14:paraId="6D435EE6" w14:textId="77777777" w:rsidR="00DE7CE1" w:rsidRPr="007B559B" w:rsidRDefault="00DE7CE1" w:rsidP="00DE7CE1">
      <w:pPr>
        <w:rPr>
          <w:bCs/>
        </w:rPr>
      </w:pPr>
    </w:p>
    <w:p w14:paraId="4C9C7D2A" w14:textId="77777777" w:rsidR="00B56258" w:rsidRPr="007B559B" w:rsidRDefault="00B56258" w:rsidP="00B56258">
      <w:pPr>
        <w:rPr>
          <w:bCs/>
        </w:rPr>
      </w:pPr>
    </w:p>
    <w:p w14:paraId="2A7A8568" w14:textId="77777777" w:rsidR="00822A04" w:rsidRPr="007B559B" w:rsidRDefault="00822A04" w:rsidP="00B56258">
      <w:pPr>
        <w:rPr>
          <w:bCs/>
        </w:rPr>
      </w:pPr>
    </w:p>
    <w:p w14:paraId="395CB5C2" w14:textId="360F0604" w:rsidR="00B56258" w:rsidRPr="007B559B" w:rsidRDefault="00304A4D" w:rsidP="00822A04">
      <w:pPr>
        <w:jc w:val="right"/>
        <w:rPr>
          <w:rFonts w:ascii="Arial" w:hAnsi="Arial" w:cs="Arial"/>
          <w:b/>
          <w:sz w:val="30"/>
          <w:szCs w:val="30"/>
        </w:rPr>
      </w:pPr>
      <w:r w:rsidRPr="007B559B">
        <w:t>São José dos Campos</w:t>
      </w:r>
      <w:r w:rsidR="00B56258" w:rsidRPr="007B559B">
        <w:t xml:space="preserve">, </w:t>
      </w:r>
      <w:proofErr w:type="spellStart"/>
      <w:r w:rsidR="00FB60CC" w:rsidRPr="007B559B">
        <w:t>xx</w:t>
      </w:r>
      <w:proofErr w:type="spellEnd"/>
      <w:r w:rsidR="00B56258" w:rsidRPr="007B559B">
        <w:t xml:space="preserve"> de </w:t>
      </w:r>
      <w:proofErr w:type="spellStart"/>
      <w:r w:rsidR="00FB60CC" w:rsidRPr="007B559B">
        <w:t>xxx</w:t>
      </w:r>
      <w:proofErr w:type="spellEnd"/>
      <w:r w:rsidR="00B56258" w:rsidRPr="007B559B">
        <w:t xml:space="preserve"> de 20</w:t>
      </w:r>
      <w:r w:rsidR="00C111C6" w:rsidRPr="007B559B">
        <w:t>2</w:t>
      </w:r>
      <w:r w:rsidR="00B854CA" w:rsidRPr="007B559B">
        <w:t>5</w:t>
      </w:r>
      <w:r w:rsidR="00B56258" w:rsidRPr="007B559B">
        <w:t>.</w:t>
      </w:r>
      <w:r w:rsidR="00B56258" w:rsidRPr="007B559B">
        <w:rPr>
          <w:rFonts w:ascii="Arial" w:hAnsi="Arial" w:cs="Arial"/>
          <w:b/>
          <w:sz w:val="30"/>
          <w:szCs w:val="30"/>
        </w:rPr>
        <w:br w:type="page"/>
      </w:r>
    </w:p>
    <w:p w14:paraId="34B59830" w14:textId="77777777" w:rsidR="00B56258" w:rsidRPr="007B559B" w:rsidRDefault="00B56258" w:rsidP="00B56258">
      <w:pPr>
        <w:jc w:val="center"/>
        <w:rPr>
          <w:rFonts w:ascii="Arial" w:hAnsi="Arial" w:cs="Arial"/>
          <w:b/>
          <w:sz w:val="30"/>
          <w:szCs w:val="30"/>
        </w:rPr>
      </w:pPr>
      <w:r w:rsidRPr="007B559B">
        <w:rPr>
          <w:rFonts w:ascii="Arial" w:hAnsi="Arial" w:cs="Arial"/>
          <w:b/>
          <w:sz w:val="30"/>
          <w:szCs w:val="30"/>
        </w:rPr>
        <w:lastRenderedPageBreak/>
        <w:t>Dedicatória</w:t>
      </w:r>
    </w:p>
    <w:p w14:paraId="359C3292" w14:textId="77777777" w:rsidR="000E706B" w:rsidRPr="007B559B" w:rsidRDefault="000E706B" w:rsidP="000E706B">
      <w:pPr>
        <w:jc w:val="both"/>
      </w:pPr>
    </w:p>
    <w:p w14:paraId="444CC94E" w14:textId="77777777" w:rsidR="000E706B" w:rsidRPr="007B559B" w:rsidRDefault="000E706B" w:rsidP="000E706B">
      <w:pPr>
        <w:jc w:val="both"/>
      </w:pPr>
    </w:p>
    <w:p w14:paraId="50D38D00" w14:textId="31ECF04C" w:rsidR="00B56258" w:rsidRPr="007B559B" w:rsidRDefault="00B56258" w:rsidP="00B56258">
      <w:pPr>
        <w:spacing w:line="276" w:lineRule="auto"/>
        <w:ind w:firstLine="567"/>
        <w:rPr>
          <w:color w:val="FF0000"/>
        </w:rPr>
      </w:pPr>
      <w:r w:rsidRPr="007B559B">
        <w:rPr>
          <w:color w:val="FF0000"/>
        </w:rPr>
        <w:t>Elemento opcional no qual o autor presta homenagem ou dedica seu trabalho para uma ou mais pessoas.</w:t>
      </w:r>
    </w:p>
    <w:p w14:paraId="5ED526C5" w14:textId="77777777" w:rsidR="00B56258" w:rsidRPr="007B559B" w:rsidRDefault="00B56258" w:rsidP="00B56258"/>
    <w:p w14:paraId="323D3161" w14:textId="77777777" w:rsidR="00B56258" w:rsidRPr="007B559B" w:rsidRDefault="00B56258" w:rsidP="00B56258"/>
    <w:p w14:paraId="709C1999" w14:textId="77777777" w:rsidR="00B56258" w:rsidRPr="007B559B" w:rsidRDefault="00B56258" w:rsidP="00B56258"/>
    <w:p w14:paraId="2F8EE7BD" w14:textId="77777777" w:rsidR="00B56258" w:rsidRPr="007B559B" w:rsidRDefault="00B56258" w:rsidP="00B56258"/>
    <w:p w14:paraId="185CF988" w14:textId="77777777" w:rsidR="00B56258" w:rsidRPr="007B559B" w:rsidRDefault="00AE3BBD" w:rsidP="00B56258">
      <w:r w:rsidRPr="007B559B">
        <w:t>Exemplo:</w:t>
      </w:r>
    </w:p>
    <w:p w14:paraId="41DD8EE7" w14:textId="77777777" w:rsidR="00AE3BBD" w:rsidRPr="007B559B" w:rsidRDefault="00AE3BBD" w:rsidP="00B56258"/>
    <w:p w14:paraId="6BC00C1B" w14:textId="77777777" w:rsidR="00AE3BBD" w:rsidRPr="007B559B" w:rsidRDefault="00AE3BBD" w:rsidP="00AE3BBD">
      <w:pPr>
        <w:spacing w:line="360" w:lineRule="auto"/>
        <w:ind w:firstLine="567"/>
        <w:jc w:val="both"/>
      </w:pPr>
      <w:r w:rsidRPr="007B559B">
        <w:t>Dedico este trabalho aos meus pais que sempre me incentivaram e apoiaram ...</w:t>
      </w:r>
    </w:p>
    <w:p w14:paraId="419D5FFE" w14:textId="77777777" w:rsidR="00AE3BBD" w:rsidRPr="007B559B" w:rsidRDefault="00AE3BBD" w:rsidP="00AE3BBD">
      <w:pPr>
        <w:spacing w:line="360" w:lineRule="auto"/>
        <w:ind w:firstLine="567"/>
        <w:jc w:val="both"/>
      </w:pPr>
    </w:p>
    <w:p w14:paraId="4D787A99" w14:textId="77777777" w:rsidR="00AE3BBD" w:rsidRPr="007B559B" w:rsidRDefault="00AE3BBD" w:rsidP="00AE3BBD">
      <w:pPr>
        <w:spacing w:line="360" w:lineRule="auto"/>
        <w:ind w:firstLine="567"/>
        <w:jc w:val="both"/>
      </w:pPr>
    </w:p>
    <w:p w14:paraId="22042BEE" w14:textId="77777777" w:rsidR="00AE3BBD" w:rsidRPr="007B559B" w:rsidRDefault="00AE3BBD" w:rsidP="00B56258"/>
    <w:p w14:paraId="151615F7" w14:textId="77777777" w:rsidR="00B56258" w:rsidRPr="007B559B" w:rsidRDefault="00B56258" w:rsidP="00B56258"/>
    <w:p w14:paraId="0B5569AB" w14:textId="77777777" w:rsidR="00B56258" w:rsidRPr="007B559B" w:rsidRDefault="00B56258" w:rsidP="00B56258"/>
    <w:p w14:paraId="66C37CCA" w14:textId="77777777" w:rsidR="00B56258" w:rsidRPr="007B559B" w:rsidRDefault="00B56258" w:rsidP="00B56258"/>
    <w:p w14:paraId="74975002" w14:textId="77777777" w:rsidR="00B56258" w:rsidRPr="007B559B" w:rsidRDefault="00B56258" w:rsidP="00B56258"/>
    <w:p w14:paraId="6BE55BE1" w14:textId="77777777" w:rsidR="00B56258" w:rsidRPr="007B559B" w:rsidRDefault="00B56258" w:rsidP="00B56258"/>
    <w:p w14:paraId="5902AA04" w14:textId="77777777" w:rsidR="00B56258" w:rsidRPr="007B559B" w:rsidRDefault="00B56258" w:rsidP="00B56258"/>
    <w:p w14:paraId="56414F37" w14:textId="77777777" w:rsidR="00B56258" w:rsidRPr="007B559B" w:rsidRDefault="00B56258" w:rsidP="00B56258"/>
    <w:p w14:paraId="2288E32C" w14:textId="77777777" w:rsidR="00B56258" w:rsidRPr="007B559B" w:rsidRDefault="00B56258" w:rsidP="00B56258"/>
    <w:p w14:paraId="787FE1ED" w14:textId="77777777" w:rsidR="00B56258" w:rsidRPr="007B559B" w:rsidRDefault="00B56258" w:rsidP="00B56258"/>
    <w:p w14:paraId="5D0B4439" w14:textId="77777777" w:rsidR="00B56258" w:rsidRPr="007B559B" w:rsidRDefault="00B56258" w:rsidP="00B56258"/>
    <w:p w14:paraId="144513C1" w14:textId="77777777" w:rsidR="00B56258" w:rsidRPr="007B559B" w:rsidRDefault="00B56258" w:rsidP="00B56258"/>
    <w:p w14:paraId="39138CCF" w14:textId="77777777" w:rsidR="00B56258" w:rsidRPr="007B559B" w:rsidRDefault="00B56258" w:rsidP="00B56258"/>
    <w:p w14:paraId="3E0DB5CB" w14:textId="77777777" w:rsidR="00B56258" w:rsidRPr="007B559B" w:rsidRDefault="00B56258" w:rsidP="00B56258"/>
    <w:p w14:paraId="2F04095C" w14:textId="77777777" w:rsidR="00B56258" w:rsidRPr="007B559B" w:rsidRDefault="00B56258" w:rsidP="00B56258"/>
    <w:p w14:paraId="48E7D561" w14:textId="77777777" w:rsidR="00B56258" w:rsidRPr="007B559B" w:rsidRDefault="00B56258" w:rsidP="00B56258"/>
    <w:p w14:paraId="00F1C49B" w14:textId="77777777" w:rsidR="00B56258" w:rsidRPr="007B559B" w:rsidRDefault="00B56258" w:rsidP="00B56258"/>
    <w:p w14:paraId="56102408" w14:textId="77777777" w:rsidR="00B56258" w:rsidRPr="007B559B" w:rsidRDefault="00B56258" w:rsidP="00B56258"/>
    <w:p w14:paraId="444329D0" w14:textId="77777777" w:rsidR="00B56258" w:rsidRPr="007B559B" w:rsidRDefault="00B56258" w:rsidP="00B56258">
      <w:r w:rsidRPr="007B559B">
        <w:br w:type="page"/>
      </w:r>
    </w:p>
    <w:p w14:paraId="5FA7ECDF" w14:textId="77777777" w:rsidR="00B56258" w:rsidRPr="007B559B" w:rsidRDefault="00B56258" w:rsidP="00B56258">
      <w:pPr>
        <w:jc w:val="center"/>
        <w:rPr>
          <w:rFonts w:ascii="Arial" w:hAnsi="Arial" w:cs="Arial"/>
          <w:b/>
          <w:sz w:val="30"/>
          <w:szCs w:val="30"/>
        </w:rPr>
      </w:pPr>
      <w:r w:rsidRPr="007B559B">
        <w:rPr>
          <w:rFonts w:ascii="Arial" w:hAnsi="Arial" w:cs="Arial"/>
          <w:b/>
          <w:sz w:val="30"/>
          <w:szCs w:val="30"/>
        </w:rPr>
        <w:lastRenderedPageBreak/>
        <w:t>Agradecimentos</w:t>
      </w:r>
    </w:p>
    <w:p w14:paraId="48371ED2" w14:textId="77777777" w:rsidR="000E706B" w:rsidRPr="007B559B" w:rsidRDefault="000E706B" w:rsidP="000E706B">
      <w:pPr>
        <w:jc w:val="both"/>
      </w:pPr>
    </w:p>
    <w:p w14:paraId="05A64924" w14:textId="77777777" w:rsidR="000E706B" w:rsidRPr="007B559B" w:rsidRDefault="000E706B" w:rsidP="000E706B">
      <w:pPr>
        <w:jc w:val="both"/>
      </w:pPr>
    </w:p>
    <w:p w14:paraId="57509E4D" w14:textId="1D0ADDEE" w:rsidR="00B56258" w:rsidRPr="007B559B" w:rsidRDefault="00B56258" w:rsidP="00B56258">
      <w:pPr>
        <w:spacing w:line="276" w:lineRule="auto"/>
        <w:ind w:firstLine="567"/>
        <w:jc w:val="both"/>
        <w:rPr>
          <w:color w:val="FF0000"/>
        </w:rPr>
      </w:pPr>
      <w:r w:rsidRPr="007B559B">
        <w:rPr>
          <w:color w:val="FF0000"/>
        </w:rPr>
        <w:t>Elemento opcional no qual o autor faz agradecimentos dirigidos àqueles que contribuíram de maneira relevante à elaboração do trabalho.</w:t>
      </w:r>
    </w:p>
    <w:p w14:paraId="4AD5E0F7" w14:textId="77777777" w:rsidR="00B56258" w:rsidRPr="007B559B" w:rsidRDefault="00B56258" w:rsidP="00B56258">
      <w:pPr>
        <w:spacing w:line="360" w:lineRule="auto"/>
      </w:pPr>
    </w:p>
    <w:p w14:paraId="0A243A47" w14:textId="77777777" w:rsidR="00B56258" w:rsidRPr="007B559B" w:rsidRDefault="00B56258" w:rsidP="00B56258"/>
    <w:p w14:paraId="2ADC6167" w14:textId="77777777" w:rsidR="00B56258" w:rsidRPr="007B559B" w:rsidRDefault="00AE3BBD" w:rsidP="00B56258">
      <w:r w:rsidRPr="007B559B">
        <w:t>Exemplo:</w:t>
      </w:r>
    </w:p>
    <w:p w14:paraId="63917B51" w14:textId="77777777" w:rsidR="00AE3BBD" w:rsidRPr="007B559B" w:rsidRDefault="00AE3BBD" w:rsidP="00B56258"/>
    <w:p w14:paraId="5F34B687" w14:textId="77777777" w:rsidR="00AE3BBD" w:rsidRPr="007B559B" w:rsidRDefault="00AE3BBD" w:rsidP="00AE3BBD">
      <w:pPr>
        <w:spacing w:line="360" w:lineRule="auto"/>
        <w:ind w:firstLine="567"/>
        <w:jc w:val="both"/>
      </w:pPr>
      <w:r w:rsidRPr="007B559B">
        <w:t>Este trabalho não poderia ser terminado sem a ajuda de diversas pessoas às quais prestamos nossas homenagens:</w:t>
      </w:r>
    </w:p>
    <w:p w14:paraId="044B4CA9" w14:textId="77777777" w:rsidR="00AE3BBD" w:rsidRPr="007B559B" w:rsidRDefault="00AE3BBD" w:rsidP="00AE3BBD"/>
    <w:p w14:paraId="57C8AD49" w14:textId="77777777" w:rsidR="00AE3BBD" w:rsidRPr="007B559B" w:rsidRDefault="00AE3BBD" w:rsidP="00AE3BBD">
      <w:pPr>
        <w:spacing w:line="360" w:lineRule="auto"/>
        <w:ind w:firstLine="567"/>
        <w:jc w:val="both"/>
      </w:pPr>
      <w:r w:rsidRPr="007B559B">
        <w:t>Aos nossos pais pelo incentivo em todos os momentos de nossas vidas.</w:t>
      </w:r>
    </w:p>
    <w:p w14:paraId="48ACA4B5" w14:textId="77777777" w:rsidR="00AE3BBD" w:rsidRPr="007B559B" w:rsidRDefault="00AE3BBD" w:rsidP="00AE3BBD">
      <w:pPr>
        <w:spacing w:line="360" w:lineRule="auto"/>
        <w:ind w:firstLine="567"/>
        <w:jc w:val="both"/>
      </w:pPr>
      <w:r w:rsidRPr="007B559B">
        <w:t>Ao nosso orientador, que nos mostrou os caminhos a serem seguidos para a correta elaboração desta monografia.</w:t>
      </w:r>
    </w:p>
    <w:p w14:paraId="22378FC5" w14:textId="77777777" w:rsidR="00AE3BBD" w:rsidRPr="007B559B" w:rsidRDefault="00AE3BBD" w:rsidP="00AE3BBD">
      <w:pPr>
        <w:spacing w:line="360" w:lineRule="auto"/>
        <w:ind w:firstLine="567"/>
        <w:jc w:val="both"/>
      </w:pPr>
      <w:r w:rsidRPr="007B559B">
        <w:t xml:space="preserve">À empresa </w:t>
      </w:r>
      <w:proofErr w:type="spellStart"/>
      <w:r w:rsidRPr="007B559B">
        <w:t>TecCamp</w:t>
      </w:r>
      <w:proofErr w:type="spellEnd"/>
      <w:r w:rsidRPr="007B559B">
        <w:t>, que gentilmente permitiu o desenvolvimento da pesquisa em suas instalações.</w:t>
      </w:r>
    </w:p>
    <w:p w14:paraId="48932E24" w14:textId="77777777" w:rsidR="00AE3BBD" w:rsidRPr="007B559B" w:rsidRDefault="00AE3BBD" w:rsidP="00AE3BBD">
      <w:pPr>
        <w:spacing w:line="360" w:lineRule="auto"/>
        <w:ind w:firstLine="567"/>
        <w:jc w:val="both"/>
      </w:pPr>
      <w:r w:rsidRPr="007B559B">
        <w:t>A todos os professores e colegas do IFSP, que ajudaram de forma direta e indireta na conclusão deste trabalho.</w:t>
      </w:r>
    </w:p>
    <w:p w14:paraId="515DF00C" w14:textId="77777777" w:rsidR="00AE3BBD" w:rsidRPr="007B559B" w:rsidRDefault="00AE3BBD" w:rsidP="00B56258"/>
    <w:p w14:paraId="1BCED574" w14:textId="77777777" w:rsidR="00B56258" w:rsidRPr="007B559B" w:rsidRDefault="00B56258" w:rsidP="00B56258"/>
    <w:p w14:paraId="68DF757E" w14:textId="77777777" w:rsidR="00B56258" w:rsidRPr="007B559B" w:rsidRDefault="00B56258" w:rsidP="00B56258"/>
    <w:p w14:paraId="5FAB3F02" w14:textId="77777777" w:rsidR="00B56258" w:rsidRPr="007B559B" w:rsidRDefault="00B56258" w:rsidP="00B56258"/>
    <w:p w14:paraId="479D2092" w14:textId="77777777" w:rsidR="00B56258" w:rsidRPr="007B559B" w:rsidRDefault="00B56258" w:rsidP="00B56258"/>
    <w:p w14:paraId="71F749A4" w14:textId="77777777" w:rsidR="00B56258" w:rsidRPr="007B559B" w:rsidRDefault="00B56258" w:rsidP="00B56258"/>
    <w:p w14:paraId="36D11928" w14:textId="77777777" w:rsidR="00B56258" w:rsidRPr="007B559B" w:rsidRDefault="00B56258" w:rsidP="00B56258"/>
    <w:p w14:paraId="0EBEE1AF" w14:textId="77777777" w:rsidR="00B56258" w:rsidRPr="007B559B" w:rsidRDefault="00B56258" w:rsidP="00B56258"/>
    <w:p w14:paraId="4BE4BB5C" w14:textId="77777777" w:rsidR="00B56258" w:rsidRPr="007B559B" w:rsidRDefault="00B56258" w:rsidP="00B56258"/>
    <w:p w14:paraId="20F48886" w14:textId="77777777" w:rsidR="00B56258" w:rsidRPr="007B559B" w:rsidRDefault="00B56258" w:rsidP="00B56258"/>
    <w:p w14:paraId="602636D3" w14:textId="77777777" w:rsidR="00B56258" w:rsidRPr="007B559B" w:rsidRDefault="00B56258" w:rsidP="00B56258"/>
    <w:p w14:paraId="351214B2" w14:textId="77777777" w:rsidR="00B56258" w:rsidRPr="007B559B" w:rsidRDefault="00B56258" w:rsidP="00B56258"/>
    <w:p w14:paraId="11B0B48D" w14:textId="77777777" w:rsidR="00B56258" w:rsidRPr="007B559B" w:rsidRDefault="00B56258" w:rsidP="00B56258"/>
    <w:p w14:paraId="430B4E6E" w14:textId="77777777" w:rsidR="00B56258" w:rsidRPr="007B559B" w:rsidRDefault="00B56258" w:rsidP="00B56258"/>
    <w:p w14:paraId="23CC9732" w14:textId="77777777" w:rsidR="00B56258" w:rsidRPr="007B559B" w:rsidRDefault="00B56258" w:rsidP="00B56258"/>
    <w:p w14:paraId="7AD12CB5" w14:textId="77777777" w:rsidR="00B56258" w:rsidRPr="007B559B" w:rsidRDefault="00B56258" w:rsidP="00B56258"/>
    <w:p w14:paraId="45AD09E6" w14:textId="77777777" w:rsidR="00B56258" w:rsidRPr="007B559B" w:rsidRDefault="00B56258" w:rsidP="00B56258"/>
    <w:p w14:paraId="1A6196FF" w14:textId="77777777" w:rsidR="00B56258" w:rsidRPr="007B559B" w:rsidRDefault="00B56258" w:rsidP="00B56258"/>
    <w:p w14:paraId="2CEA7155" w14:textId="77777777" w:rsidR="00B56258" w:rsidRPr="007B559B" w:rsidRDefault="00B56258" w:rsidP="00B56258"/>
    <w:p w14:paraId="390A824D" w14:textId="77777777" w:rsidR="00B56258" w:rsidRPr="007B559B" w:rsidRDefault="00B56258" w:rsidP="00B56258"/>
    <w:p w14:paraId="63359531" w14:textId="77777777" w:rsidR="00B56258" w:rsidRPr="007B559B" w:rsidRDefault="00B56258" w:rsidP="00B56258"/>
    <w:p w14:paraId="19A9751C" w14:textId="77777777" w:rsidR="00B56258" w:rsidRPr="007B559B" w:rsidRDefault="00B56258" w:rsidP="00B56258"/>
    <w:p w14:paraId="14FE73C3" w14:textId="77777777" w:rsidR="00B56258" w:rsidRPr="007B559B" w:rsidRDefault="00B56258" w:rsidP="00B56258"/>
    <w:p w14:paraId="00ABC959" w14:textId="77777777" w:rsidR="00B56258" w:rsidRPr="007B559B" w:rsidRDefault="00B56258" w:rsidP="00B56258"/>
    <w:p w14:paraId="59581613" w14:textId="77777777" w:rsidR="00B56258" w:rsidRPr="007B559B" w:rsidRDefault="00B56258" w:rsidP="00B56258">
      <w:r w:rsidRPr="007B559B">
        <w:br w:type="page"/>
      </w:r>
    </w:p>
    <w:p w14:paraId="2353C054" w14:textId="77777777" w:rsidR="00AE3BBD" w:rsidRPr="007B559B" w:rsidRDefault="00AE3BBD" w:rsidP="00AE3BBD"/>
    <w:p w14:paraId="5F062B42" w14:textId="77777777" w:rsidR="00AE3BBD" w:rsidRPr="007B559B" w:rsidRDefault="00AE3BBD" w:rsidP="00AE3BBD"/>
    <w:p w14:paraId="0AB66D87" w14:textId="77777777" w:rsidR="00AE3BBD" w:rsidRPr="007B559B" w:rsidRDefault="00AE3BBD" w:rsidP="00AE3BBD"/>
    <w:p w14:paraId="139492C3" w14:textId="77777777" w:rsidR="00AE3BBD" w:rsidRPr="007B559B" w:rsidRDefault="00AE3BBD" w:rsidP="00AE3BBD"/>
    <w:p w14:paraId="45CEF797" w14:textId="77777777" w:rsidR="00AE3BBD" w:rsidRPr="007B559B" w:rsidRDefault="00AE3BBD" w:rsidP="00AE3BBD"/>
    <w:p w14:paraId="2FFD30E6" w14:textId="77777777" w:rsidR="00AE3BBD" w:rsidRPr="007B559B" w:rsidRDefault="00AE3BBD" w:rsidP="00AE3BBD"/>
    <w:p w14:paraId="1F49C79D" w14:textId="77777777" w:rsidR="00AE3BBD" w:rsidRPr="007B559B" w:rsidRDefault="00AE3BBD" w:rsidP="00AE3BBD"/>
    <w:p w14:paraId="6C7BA6A0" w14:textId="77777777" w:rsidR="00AE3BBD" w:rsidRPr="007B559B" w:rsidRDefault="00AE3BBD" w:rsidP="00AE3BBD"/>
    <w:p w14:paraId="5EB44B19" w14:textId="77777777" w:rsidR="00AE3BBD" w:rsidRPr="007B559B" w:rsidRDefault="00AE3BBD" w:rsidP="00AE3BBD"/>
    <w:p w14:paraId="45B1EB67" w14:textId="77777777" w:rsidR="00AE3BBD" w:rsidRPr="007B559B" w:rsidRDefault="00AE3BBD" w:rsidP="00AE3BBD"/>
    <w:p w14:paraId="55A0A8C8" w14:textId="77777777" w:rsidR="00AE3BBD" w:rsidRPr="007B559B" w:rsidRDefault="00AE3BBD" w:rsidP="00AE3BBD"/>
    <w:p w14:paraId="0F77DCBF" w14:textId="77777777" w:rsidR="00AE3BBD" w:rsidRPr="007B559B" w:rsidRDefault="00AE3BBD" w:rsidP="00AE3BBD"/>
    <w:p w14:paraId="045C47EF" w14:textId="77777777" w:rsidR="00AE3BBD" w:rsidRPr="007B559B" w:rsidRDefault="00AE3BBD" w:rsidP="00AE3BBD"/>
    <w:p w14:paraId="6340464F" w14:textId="77777777" w:rsidR="00AE3BBD" w:rsidRPr="007B559B" w:rsidRDefault="00AE3BBD" w:rsidP="00AE3BBD"/>
    <w:p w14:paraId="33D61E2A" w14:textId="77777777" w:rsidR="00AE3BBD" w:rsidRPr="007B559B" w:rsidRDefault="00AE3BBD" w:rsidP="00AE3BBD"/>
    <w:p w14:paraId="38500674" w14:textId="77777777" w:rsidR="00AE3BBD" w:rsidRPr="007B559B" w:rsidRDefault="00AE3BBD" w:rsidP="00AE3BBD"/>
    <w:p w14:paraId="711457C5" w14:textId="77777777" w:rsidR="00AE3BBD" w:rsidRPr="007B559B" w:rsidRDefault="00AE3BBD" w:rsidP="00AE3BBD"/>
    <w:p w14:paraId="34781348" w14:textId="77777777" w:rsidR="00AE3BBD" w:rsidRPr="007B559B" w:rsidRDefault="00AE3BBD" w:rsidP="00AE3BBD"/>
    <w:p w14:paraId="7D888E97" w14:textId="77777777" w:rsidR="00AE3BBD" w:rsidRPr="007B559B" w:rsidRDefault="00AE3BBD" w:rsidP="00AE3BBD"/>
    <w:p w14:paraId="7AD32419" w14:textId="77777777" w:rsidR="00AE3BBD" w:rsidRPr="007B559B" w:rsidRDefault="00AE3BBD" w:rsidP="00AE3BBD"/>
    <w:p w14:paraId="111CCCFE" w14:textId="77777777" w:rsidR="00AE3BBD" w:rsidRPr="007B559B" w:rsidRDefault="00AE3BBD" w:rsidP="00AE3BBD"/>
    <w:p w14:paraId="18F0F422" w14:textId="77777777" w:rsidR="00AE3BBD" w:rsidRPr="007B559B" w:rsidRDefault="00AE3BBD" w:rsidP="00AE3BBD"/>
    <w:p w14:paraId="6ED2773E" w14:textId="77777777" w:rsidR="00AE3BBD" w:rsidRPr="007B559B" w:rsidRDefault="00AE3BBD" w:rsidP="00AE3BBD"/>
    <w:p w14:paraId="1B357CE3" w14:textId="77777777" w:rsidR="00AE3BBD" w:rsidRPr="007B559B" w:rsidRDefault="00AE3BBD" w:rsidP="00AE3BBD"/>
    <w:p w14:paraId="6E04D193" w14:textId="77777777" w:rsidR="00AE3BBD" w:rsidRPr="007B559B" w:rsidRDefault="00AE3BBD" w:rsidP="00AE3BBD"/>
    <w:p w14:paraId="49E8EEAF" w14:textId="77777777" w:rsidR="00AE3BBD" w:rsidRPr="007B559B" w:rsidRDefault="00AE3BBD" w:rsidP="00AE3BBD"/>
    <w:p w14:paraId="08199A33" w14:textId="77777777" w:rsidR="00AE3BBD" w:rsidRPr="007B559B" w:rsidRDefault="00AE3BBD" w:rsidP="00AE3BBD"/>
    <w:p w14:paraId="593D5C36" w14:textId="77777777" w:rsidR="00AE3BBD" w:rsidRPr="007B559B" w:rsidRDefault="00AE3BBD" w:rsidP="00AE3BBD"/>
    <w:p w14:paraId="22075A9C" w14:textId="77777777" w:rsidR="00AE3BBD" w:rsidRPr="007B559B" w:rsidRDefault="00AE3BBD" w:rsidP="00AE3BBD"/>
    <w:p w14:paraId="0F2BE818" w14:textId="77777777" w:rsidR="00AE3BBD" w:rsidRPr="007B559B" w:rsidRDefault="00AE3BBD" w:rsidP="00AE3BBD"/>
    <w:p w14:paraId="227396E5" w14:textId="77777777" w:rsidR="00AE3BBD" w:rsidRPr="007B559B" w:rsidRDefault="00AE3BBD" w:rsidP="00AE3BBD"/>
    <w:p w14:paraId="47708F2E" w14:textId="77777777" w:rsidR="00AE3BBD" w:rsidRPr="007B559B" w:rsidRDefault="00AE3BBD" w:rsidP="00AE3BBD"/>
    <w:p w14:paraId="4431B632" w14:textId="77777777" w:rsidR="00AE3BBD" w:rsidRPr="007B559B" w:rsidRDefault="00AE3BBD" w:rsidP="00AE3BBD"/>
    <w:p w14:paraId="422777E0" w14:textId="77777777" w:rsidR="00AE3BBD" w:rsidRPr="007B559B" w:rsidRDefault="00AE3BBD" w:rsidP="00AE3BBD"/>
    <w:p w14:paraId="7F2EB2CC" w14:textId="77777777" w:rsidR="00AE3BBD" w:rsidRPr="007B559B" w:rsidRDefault="00AE3BBD" w:rsidP="00AE3BBD"/>
    <w:p w14:paraId="3D8E47ED" w14:textId="77777777" w:rsidR="00AE3BBD" w:rsidRPr="007B559B" w:rsidRDefault="00AE3BBD" w:rsidP="00AE3BBD">
      <w:r w:rsidRPr="007B559B">
        <w:t>Epígrafe - pensamento, parte de música ... que exprime uma ideia que é simbólica para o autor.</w:t>
      </w:r>
    </w:p>
    <w:p w14:paraId="166A26D7" w14:textId="77777777" w:rsidR="00AE3BBD" w:rsidRPr="007B559B" w:rsidRDefault="00AE3BBD" w:rsidP="00AE3BBD"/>
    <w:p w14:paraId="0160D47C" w14:textId="77777777" w:rsidR="00AE3BBD" w:rsidRPr="007B559B" w:rsidRDefault="00AE3BBD" w:rsidP="00AE3BBD">
      <w:pPr>
        <w:spacing w:line="360" w:lineRule="auto"/>
        <w:ind w:left="2268" w:firstLine="567"/>
        <w:jc w:val="right"/>
        <w:rPr>
          <w:i/>
        </w:rPr>
      </w:pPr>
      <w:r w:rsidRPr="007B559B">
        <w:rPr>
          <w:i/>
        </w:rPr>
        <w:t>Espaço destinado a epígrafe – “</w:t>
      </w:r>
      <w:proofErr w:type="spellStart"/>
      <w:r w:rsidRPr="007B559B">
        <w:rPr>
          <w:i/>
        </w:rPr>
        <w:t>xxxx</w:t>
      </w:r>
      <w:proofErr w:type="spellEnd"/>
      <w:r w:rsidRPr="007B559B">
        <w:rPr>
          <w:i/>
        </w:rPr>
        <w:t>.”</w:t>
      </w:r>
    </w:p>
    <w:p w14:paraId="7AC44C5F" w14:textId="77777777" w:rsidR="00AE3BBD" w:rsidRPr="007B559B" w:rsidRDefault="00AE3BBD" w:rsidP="00AE3BBD">
      <w:pPr>
        <w:spacing w:line="360" w:lineRule="auto"/>
        <w:ind w:left="2268" w:firstLine="567"/>
        <w:jc w:val="right"/>
      </w:pPr>
      <w:r w:rsidRPr="007B559B">
        <w:t>autor/ ano -</w:t>
      </w:r>
      <w:proofErr w:type="spellStart"/>
      <w:r w:rsidRPr="007B559B">
        <w:t>xxxx</w:t>
      </w:r>
      <w:proofErr w:type="spellEnd"/>
    </w:p>
    <w:p w14:paraId="57B2C29C" w14:textId="77777777" w:rsidR="00AE3BBD" w:rsidRPr="007B559B" w:rsidRDefault="00AE3BBD" w:rsidP="00AE3BBD"/>
    <w:p w14:paraId="7FE0C7D7" w14:textId="77777777" w:rsidR="00AE3BBD" w:rsidRPr="007B559B" w:rsidRDefault="00AE3BBD" w:rsidP="00AE3BBD"/>
    <w:p w14:paraId="6D5F75E5" w14:textId="77777777" w:rsidR="00AE3BBD" w:rsidRPr="007B559B" w:rsidRDefault="00AE3BBD" w:rsidP="00AE3BBD"/>
    <w:p w14:paraId="023AB686" w14:textId="1490B946" w:rsidR="00B56258" w:rsidRPr="007B559B" w:rsidRDefault="00AE3BBD" w:rsidP="00AE3BBD">
      <w:pPr>
        <w:jc w:val="center"/>
        <w:rPr>
          <w:rFonts w:ascii="Arial" w:hAnsi="Arial" w:cs="Arial"/>
          <w:b/>
          <w:sz w:val="30"/>
          <w:szCs w:val="30"/>
        </w:rPr>
      </w:pPr>
      <w:r w:rsidRPr="007B559B">
        <w:br w:type="page"/>
      </w:r>
      <w:proofErr w:type="gramStart"/>
      <w:r w:rsidR="00B56258" w:rsidRPr="007B559B">
        <w:rPr>
          <w:rFonts w:ascii="Arial" w:hAnsi="Arial" w:cs="Arial"/>
          <w:b/>
          <w:sz w:val="30"/>
          <w:szCs w:val="30"/>
        </w:rPr>
        <w:lastRenderedPageBreak/>
        <w:t>Resumo</w:t>
      </w:r>
      <w:r w:rsidR="00B854CA" w:rsidRPr="007B559B">
        <w:rPr>
          <w:rFonts w:ascii="Arial" w:hAnsi="Arial" w:cs="Arial"/>
          <w:b/>
          <w:sz w:val="30"/>
          <w:szCs w:val="30"/>
        </w:rPr>
        <w:t xml:space="preserve">  </w:t>
      </w:r>
      <w:r w:rsidR="00B854CA" w:rsidRPr="007B559B">
        <w:rPr>
          <w:rFonts w:ascii="Arial" w:hAnsi="Arial" w:cs="Arial"/>
          <w:b/>
          <w:color w:val="EE0000"/>
          <w:sz w:val="30"/>
          <w:szCs w:val="30"/>
        </w:rPr>
        <w:t>(</w:t>
      </w:r>
      <w:proofErr w:type="gramEnd"/>
      <w:r w:rsidR="00B854CA" w:rsidRPr="007B559B">
        <w:rPr>
          <w:rFonts w:ascii="Arial" w:hAnsi="Arial" w:cs="Arial"/>
          <w:b/>
          <w:color w:val="EE0000"/>
          <w:sz w:val="30"/>
          <w:szCs w:val="30"/>
        </w:rPr>
        <w:t>fazer após finalizar)</w:t>
      </w:r>
    </w:p>
    <w:p w14:paraId="2178EE8D" w14:textId="77777777" w:rsidR="000E706B" w:rsidRPr="007B559B" w:rsidRDefault="000E706B" w:rsidP="000E706B">
      <w:pPr>
        <w:jc w:val="both"/>
      </w:pPr>
    </w:p>
    <w:p w14:paraId="37644FB9" w14:textId="77777777" w:rsidR="000E706B" w:rsidRPr="007B559B" w:rsidRDefault="000E706B" w:rsidP="000E706B">
      <w:pPr>
        <w:jc w:val="both"/>
      </w:pPr>
    </w:p>
    <w:p w14:paraId="1E53350A" w14:textId="5CD63AEA" w:rsidR="00AE3BBD" w:rsidRPr="007B559B" w:rsidRDefault="006E14DB" w:rsidP="00AE3BBD">
      <w:pPr>
        <w:jc w:val="both"/>
      </w:pPr>
      <w:r w:rsidRPr="007B559B">
        <w:t>SOBRENOME</w:t>
      </w:r>
      <w:r w:rsidR="00AE3BBD" w:rsidRPr="007B559B">
        <w:t xml:space="preserve">, </w:t>
      </w:r>
      <w:r w:rsidRPr="007B559B">
        <w:t>Nome</w:t>
      </w:r>
      <w:r w:rsidR="00AE3BBD" w:rsidRPr="007B559B">
        <w:t xml:space="preserve">. </w:t>
      </w:r>
      <w:r w:rsidR="00AE3BBD" w:rsidRPr="007B559B">
        <w:rPr>
          <w:b/>
        </w:rPr>
        <w:t>Manual para a Elaboração de Monografias e Trabalhos Acadêmicos</w:t>
      </w:r>
      <w:r w:rsidR="00AE3BBD" w:rsidRPr="007B559B">
        <w:t xml:space="preserve">. 2013. 68p. Monografia (Trabalho de Conclusão de Curso). Instituto Federal de Educação, Ciência e Tecnologia de São Paulo, </w:t>
      </w:r>
      <w:r w:rsidR="00B31799" w:rsidRPr="007B559B">
        <w:t>São José dos Campos</w:t>
      </w:r>
      <w:r w:rsidR="00AE3BBD" w:rsidRPr="007B559B">
        <w:t>.</w:t>
      </w:r>
    </w:p>
    <w:p w14:paraId="79268963" w14:textId="77777777" w:rsidR="00AE3BBD" w:rsidRPr="007B559B" w:rsidRDefault="00AE3BBD" w:rsidP="00AE3BBD">
      <w:pPr>
        <w:pStyle w:val="Resumo"/>
        <w:spacing w:line="360" w:lineRule="auto"/>
        <w:rPr>
          <w:i w:val="0"/>
          <w:lang w:val="pt-BR"/>
        </w:rPr>
      </w:pPr>
    </w:p>
    <w:p w14:paraId="5671831D" w14:textId="32BD9B19" w:rsidR="00AE3BBD" w:rsidRPr="007B559B" w:rsidRDefault="00AE3BBD" w:rsidP="00AE3BBD">
      <w:pPr>
        <w:autoSpaceDE w:val="0"/>
        <w:autoSpaceDN w:val="0"/>
        <w:adjustRightInd w:val="0"/>
        <w:spacing w:after="120" w:line="360" w:lineRule="auto"/>
        <w:jc w:val="both"/>
      </w:pPr>
      <w:r w:rsidRPr="007B559B">
        <w:t xml:space="preserve">Este </w:t>
      </w:r>
      <w:smartTag w:uri="schemas-houaiss/mini" w:element="verbetes">
        <w:r w:rsidRPr="007B559B">
          <w:t>documento</w:t>
        </w:r>
      </w:smartTag>
      <w:r w:rsidRPr="007B559B">
        <w:t xml:space="preserve"> apresenta o </w:t>
      </w:r>
      <w:smartTag w:uri="schemas-houaiss/acao" w:element="dm">
        <w:r w:rsidRPr="007B559B">
          <w:t>modelo</w:t>
        </w:r>
      </w:smartTag>
      <w:r w:rsidRPr="007B559B">
        <w:t xml:space="preserve"> de </w:t>
      </w:r>
      <w:smartTag w:uri="schemas-houaiss/mini" w:element="verbetes">
        <w:r w:rsidRPr="007B559B">
          <w:t>formatação</w:t>
        </w:r>
      </w:smartTag>
      <w:r w:rsidRPr="007B559B">
        <w:t xml:space="preserve"> a </w:t>
      </w:r>
      <w:smartTag w:uri="schemas-houaiss/acao" w:element="hm">
        <w:r w:rsidRPr="007B559B">
          <w:t>ser</w:t>
        </w:r>
      </w:smartTag>
      <w:r w:rsidRPr="007B559B">
        <w:t xml:space="preserve"> utilizado nas monografias e trabalhos acadêmicos a serem apresentados nos cursos do Instituto Federal de Educação, Ciência e Tecnologia de São Paulo, campus </w:t>
      </w:r>
      <w:r w:rsidR="00B31799" w:rsidRPr="007B559B">
        <w:t>São José dos Campos</w:t>
      </w:r>
      <w:r w:rsidRPr="007B559B">
        <w:t xml:space="preserve">. Torna-se importante salientar que o resumo se caracteriza como um elemento obrigatório, em que são apresentados os principais pontos relevantes do texto. O resumo deve dar uma visão rápida e clara do conteúdo e das conclusões do trabalho. Constitui-se em uma </w:t>
      </w:r>
      <w:proofErr w:type="spellStart"/>
      <w:r w:rsidRPr="007B559B">
        <w:t>seqüência</w:t>
      </w:r>
      <w:proofErr w:type="spellEnd"/>
      <w:r w:rsidRPr="007B559B">
        <w:t xml:space="preserve"> de frases concisas e objetivas e não de uma simples enumeração de tópicos, não ultrapassando 500 palavras. Deve ser formatado conforme este texto e, na </w:t>
      </w:r>
      <w:proofErr w:type="spellStart"/>
      <w:r w:rsidRPr="007B559B">
        <w:t>seqüência</w:t>
      </w:r>
      <w:proofErr w:type="spellEnd"/>
      <w:r w:rsidRPr="007B559B">
        <w:t xml:space="preserve">, devem ser apresentadas ao menos três palavras-chave que permitam uma rápida identificação dos </w:t>
      </w:r>
      <w:proofErr w:type="spellStart"/>
      <w:r w:rsidRPr="007B559B">
        <w:t>macro-temas</w:t>
      </w:r>
      <w:proofErr w:type="spellEnd"/>
      <w:r w:rsidRPr="007B559B">
        <w:t xml:space="preserve"> abordados.</w:t>
      </w:r>
    </w:p>
    <w:p w14:paraId="5BBFDBF4" w14:textId="77777777" w:rsidR="00AE3BBD" w:rsidRPr="007B559B" w:rsidRDefault="00AE3BBD" w:rsidP="00AE3BBD">
      <w:pPr>
        <w:pStyle w:val="Palavras-chave"/>
        <w:spacing w:before="240" w:line="360" w:lineRule="auto"/>
        <w:rPr>
          <w:i w:val="0"/>
          <w:lang w:val="pt-BR"/>
        </w:rPr>
      </w:pPr>
      <w:r w:rsidRPr="007B559B">
        <w:rPr>
          <w:b/>
          <w:i w:val="0"/>
          <w:lang w:val="pt-BR"/>
        </w:rPr>
        <w:t>Palavras-chave</w:t>
      </w:r>
      <w:r w:rsidRPr="007B559B">
        <w:rPr>
          <w:i w:val="0"/>
          <w:lang w:val="pt-BR"/>
        </w:rPr>
        <w:t>: Trabalho de Conclusão de Curso; Monografia; Modelo.</w:t>
      </w:r>
    </w:p>
    <w:p w14:paraId="6A661979" w14:textId="77777777" w:rsidR="008310CF" w:rsidRPr="007B559B" w:rsidRDefault="00B56258" w:rsidP="000E706B">
      <w:pPr>
        <w:spacing w:line="360" w:lineRule="auto"/>
        <w:ind w:firstLine="567"/>
        <w:rPr>
          <w:color w:val="FF0000"/>
        </w:rPr>
      </w:pPr>
      <w:r w:rsidRPr="007B559B">
        <w:rPr>
          <w:color w:val="FF0000"/>
        </w:rPr>
        <w:t>Elemento obrigatório em português contendo no máximo 500 palavras, no qual o autor apresenta de forma concisa os pontos relevantes de seu trabalho</w:t>
      </w:r>
      <w:r w:rsidR="008310CF" w:rsidRPr="007B559B">
        <w:rPr>
          <w:color w:val="FF0000"/>
        </w:rPr>
        <w:t>.</w:t>
      </w:r>
    </w:p>
    <w:p w14:paraId="69EC1E22" w14:textId="77777777" w:rsidR="008310CF" w:rsidRPr="007B559B" w:rsidRDefault="008310CF" w:rsidP="000E706B">
      <w:pPr>
        <w:spacing w:line="360" w:lineRule="auto"/>
        <w:ind w:firstLine="567"/>
        <w:rPr>
          <w:color w:val="FF0000"/>
        </w:rPr>
      </w:pPr>
      <w:r w:rsidRPr="007B559B">
        <w:rPr>
          <w:color w:val="FF0000"/>
        </w:rPr>
        <w:t>Seguir a norma ABNT 6028.</w:t>
      </w:r>
    </w:p>
    <w:p w14:paraId="224CDCC3" w14:textId="77777777" w:rsidR="008310CF" w:rsidRPr="007B559B" w:rsidRDefault="008310CF" w:rsidP="008310CF">
      <w:pPr>
        <w:spacing w:line="360" w:lineRule="auto"/>
        <w:ind w:firstLine="567"/>
        <w:jc w:val="both"/>
        <w:rPr>
          <w:color w:val="FF0000"/>
        </w:rPr>
      </w:pPr>
      <w:r w:rsidRPr="007B559B">
        <w:rPr>
          <w:color w:val="FF0000"/>
        </w:rPr>
        <w:t>Contemplar o objetivo geral, método de pesquisa (classificação e procedimentos), principais resultados e principais conclusões.</w:t>
      </w:r>
    </w:p>
    <w:p w14:paraId="081CB3AE" w14:textId="77777777" w:rsidR="00B56258" w:rsidRPr="007B559B" w:rsidRDefault="00B56258" w:rsidP="000E706B">
      <w:pPr>
        <w:spacing w:line="360" w:lineRule="auto"/>
        <w:jc w:val="both"/>
      </w:pPr>
    </w:p>
    <w:p w14:paraId="5025D913" w14:textId="77777777" w:rsidR="00B56258" w:rsidRPr="007B559B" w:rsidRDefault="00B56258" w:rsidP="000E706B">
      <w:pPr>
        <w:spacing w:line="360" w:lineRule="auto"/>
        <w:jc w:val="both"/>
      </w:pPr>
    </w:p>
    <w:p w14:paraId="570596F3" w14:textId="77777777" w:rsidR="00B56258" w:rsidRPr="007B559B" w:rsidRDefault="00B56258" w:rsidP="000E706B">
      <w:pPr>
        <w:spacing w:line="360" w:lineRule="auto"/>
        <w:jc w:val="both"/>
        <w:rPr>
          <w:color w:val="FF0000"/>
        </w:rPr>
      </w:pPr>
      <w:proofErr w:type="gramStart"/>
      <w:r w:rsidRPr="007B559B">
        <w:rPr>
          <w:b/>
        </w:rPr>
        <w:t>Palavras Chave</w:t>
      </w:r>
      <w:proofErr w:type="gramEnd"/>
      <w:r w:rsidRPr="007B559B">
        <w:rPr>
          <w:b/>
        </w:rPr>
        <w:t>:</w:t>
      </w:r>
      <w:r w:rsidR="008310CF" w:rsidRPr="007B559B">
        <w:rPr>
          <w:b/>
        </w:rPr>
        <w:t xml:space="preserve"> </w:t>
      </w:r>
      <w:r w:rsidR="008310CF" w:rsidRPr="007B559B">
        <w:rPr>
          <w:b/>
          <w:color w:val="FF0000"/>
        </w:rPr>
        <w:t xml:space="preserve">sugestão até 5 </w:t>
      </w:r>
      <w:proofErr w:type="gramStart"/>
      <w:r w:rsidR="008310CF" w:rsidRPr="007B559B">
        <w:rPr>
          <w:b/>
          <w:color w:val="FF0000"/>
        </w:rPr>
        <w:t>palavras chave</w:t>
      </w:r>
      <w:proofErr w:type="gramEnd"/>
    </w:p>
    <w:p w14:paraId="0C7CDB72" w14:textId="77777777" w:rsidR="00B56258" w:rsidRPr="007B559B" w:rsidRDefault="00B56258" w:rsidP="00B56258">
      <w:pPr>
        <w:spacing w:line="360" w:lineRule="auto"/>
        <w:jc w:val="both"/>
      </w:pPr>
    </w:p>
    <w:p w14:paraId="2CFB5EDC" w14:textId="77777777" w:rsidR="00B56258" w:rsidRPr="007B559B" w:rsidRDefault="00B56258" w:rsidP="00B56258">
      <w:pPr>
        <w:spacing w:line="360" w:lineRule="auto"/>
        <w:jc w:val="both"/>
      </w:pPr>
    </w:p>
    <w:p w14:paraId="4272EB79" w14:textId="77777777" w:rsidR="00B56258" w:rsidRPr="007B559B" w:rsidRDefault="00B56258" w:rsidP="00B56258">
      <w:pPr>
        <w:spacing w:line="360" w:lineRule="auto"/>
        <w:jc w:val="both"/>
      </w:pPr>
    </w:p>
    <w:p w14:paraId="4DC05AB8" w14:textId="77777777" w:rsidR="00B56258" w:rsidRPr="007B559B" w:rsidRDefault="00B56258" w:rsidP="00B56258">
      <w:pPr>
        <w:spacing w:line="360" w:lineRule="auto"/>
        <w:jc w:val="both"/>
      </w:pPr>
    </w:p>
    <w:p w14:paraId="676535E9" w14:textId="77777777" w:rsidR="00B56258" w:rsidRPr="007B559B" w:rsidRDefault="00B56258" w:rsidP="00B56258">
      <w:pPr>
        <w:spacing w:line="360" w:lineRule="auto"/>
      </w:pPr>
    </w:p>
    <w:p w14:paraId="30D20928" w14:textId="77777777" w:rsidR="00B56258" w:rsidRPr="007B559B" w:rsidRDefault="00B56258" w:rsidP="00B56258">
      <w:pPr>
        <w:spacing w:line="360" w:lineRule="auto"/>
      </w:pPr>
    </w:p>
    <w:p w14:paraId="04B61163" w14:textId="77777777" w:rsidR="00B56258" w:rsidRPr="007B559B" w:rsidRDefault="00B56258" w:rsidP="00B56258">
      <w:pPr>
        <w:spacing w:line="360" w:lineRule="auto"/>
        <w:jc w:val="both"/>
      </w:pPr>
      <w:r w:rsidRPr="007B559B">
        <w:br w:type="page"/>
      </w:r>
    </w:p>
    <w:p w14:paraId="57C5ABE0" w14:textId="77777777" w:rsidR="00B56258" w:rsidRPr="007B559B" w:rsidRDefault="00B56258" w:rsidP="00B56258">
      <w:pPr>
        <w:jc w:val="center"/>
        <w:rPr>
          <w:rFonts w:ascii="Arial" w:hAnsi="Arial" w:cs="Arial"/>
          <w:b/>
          <w:i/>
          <w:iCs/>
          <w:sz w:val="30"/>
          <w:szCs w:val="30"/>
        </w:rPr>
      </w:pPr>
      <w:r w:rsidRPr="007B559B">
        <w:rPr>
          <w:rFonts w:ascii="Arial" w:hAnsi="Arial" w:cs="Arial"/>
          <w:b/>
          <w:i/>
          <w:iCs/>
          <w:sz w:val="30"/>
          <w:szCs w:val="30"/>
        </w:rPr>
        <w:lastRenderedPageBreak/>
        <w:t>Abstract</w:t>
      </w:r>
    </w:p>
    <w:p w14:paraId="555F90F5" w14:textId="77777777" w:rsidR="000E706B" w:rsidRPr="007B559B" w:rsidRDefault="000E706B" w:rsidP="000E706B">
      <w:pPr>
        <w:jc w:val="both"/>
      </w:pPr>
    </w:p>
    <w:p w14:paraId="4E48E603" w14:textId="77777777" w:rsidR="000E706B" w:rsidRPr="007B559B" w:rsidRDefault="000E706B" w:rsidP="000E706B">
      <w:pPr>
        <w:jc w:val="both"/>
      </w:pPr>
    </w:p>
    <w:p w14:paraId="5DACE737" w14:textId="489A76D6" w:rsidR="00B56258" w:rsidRPr="007B559B" w:rsidRDefault="00B56258" w:rsidP="000E706B">
      <w:pPr>
        <w:spacing w:line="360" w:lineRule="auto"/>
        <w:rPr>
          <w:color w:val="FF0000"/>
        </w:rPr>
      </w:pPr>
      <w:r w:rsidRPr="007B559B">
        <w:rPr>
          <w:color w:val="FF0000"/>
        </w:rPr>
        <w:t>Resumo traduzido para o inglês</w:t>
      </w:r>
      <w:r w:rsidR="001E0ED7" w:rsidRPr="007B559B">
        <w:rPr>
          <w:color w:val="FF0000"/>
        </w:rPr>
        <w:t>.</w:t>
      </w:r>
      <w:r w:rsidR="001E0ED7" w:rsidRPr="007B559B">
        <w:rPr>
          <w:color w:val="FF0000"/>
          <w:highlight w:val="yellow"/>
        </w:rPr>
        <w:t xml:space="preserve"> </w:t>
      </w:r>
    </w:p>
    <w:p w14:paraId="4D2F18EC" w14:textId="77777777" w:rsidR="000E706B" w:rsidRPr="007B559B" w:rsidRDefault="000E706B" w:rsidP="000E706B">
      <w:pPr>
        <w:spacing w:line="360" w:lineRule="auto"/>
        <w:ind w:firstLine="567"/>
        <w:rPr>
          <w:bCs/>
        </w:rPr>
      </w:pPr>
    </w:p>
    <w:p w14:paraId="22DBFDD0" w14:textId="77777777" w:rsidR="00B56258" w:rsidRPr="007B559B" w:rsidRDefault="00B56258" w:rsidP="001E0ED7">
      <w:pPr>
        <w:spacing w:line="360" w:lineRule="auto"/>
      </w:pPr>
      <w:r w:rsidRPr="007B559B">
        <w:rPr>
          <w:b/>
        </w:rPr>
        <w:t>Key Word:</w:t>
      </w:r>
    </w:p>
    <w:p w14:paraId="6CA4D380" w14:textId="77777777" w:rsidR="00B56258" w:rsidRPr="007B559B" w:rsidRDefault="00B56258" w:rsidP="000E706B">
      <w:pPr>
        <w:spacing w:line="360" w:lineRule="auto"/>
        <w:jc w:val="both"/>
      </w:pPr>
    </w:p>
    <w:p w14:paraId="0A52C585" w14:textId="77777777" w:rsidR="00B56258" w:rsidRPr="007B559B" w:rsidRDefault="00B56258" w:rsidP="00B56258">
      <w:pPr>
        <w:spacing w:line="360" w:lineRule="auto"/>
      </w:pPr>
    </w:p>
    <w:p w14:paraId="24704813" w14:textId="77777777" w:rsidR="00B56258" w:rsidRPr="007B559B" w:rsidRDefault="00B56258" w:rsidP="00B56258">
      <w:pPr>
        <w:spacing w:line="360" w:lineRule="auto"/>
      </w:pPr>
    </w:p>
    <w:p w14:paraId="0289C2B2" w14:textId="77777777" w:rsidR="00B56258" w:rsidRPr="007B559B" w:rsidRDefault="00B56258" w:rsidP="00B56258">
      <w:pPr>
        <w:spacing w:line="360" w:lineRule="auto"/>
      </w:pPr>
    </w:p>
    <w:p w14:paraId="79FEC635" w14:textId="77777777" w:rsidR="00B56258" w:rsidRPr="007B559B" w:rsidRDefault="00B56258" w:rsidP="00B56258">
      <w:pPr>
        <w:spacing w:line="360" w:lineRule="auto"/>
      </w:pPr>
    </w:p>
    <w:p w14:paraId="3E06CB27" w14:textId="77777777" w:rsidR="00B56258" w:rsidRPr="007B559B" w:rsidRDefault="00B56258" w:rsidP="00B56258">
      <w:pPr>
        <w:spacing w:line="360" w:lineRule="auto"/>
      </w:pPr>
    </w:p>
    <w:p w14:paraId="25AC774E" w14:textId="77777777" w:rsidR="00B56258" w:rsidRPr="007B559B" w:rsidRDefault="00B56258" w:rsidP="00B56258">
      <w:pPr>
        <w:spacing w:line="360" w:lineRule="auto"/>
      </w:pPr>
    </w:p>
    <w:p w14:paraId="6469A088" w14:textId="77777777" w:rsidR="00B56258" w:rsidRPr="007B559B" w:rsidRDefault="00B56258" w:rsidP="00B56258"/>
    <w:p w14:paraId="43408043" w14:textId="77777777" w:rsidR="00B56258" w:rsidRPr="007B559B" w:rsidRDefault="00B56258" w:rsidP="00B56258"/>
    <w:p w14:paraId="1C8551AD" w14:textId="77777777" w:rsidR="00B56258" w:rsidRPr="007B559B" w:rsidRDefault="00B56258" w:rsidP="00B56258"/>
    <w:p w14:paraId="419B0A54" w14:textId="77777777" w:rsidR="00B56258" w:rsidRPr="007B559B" w:rsidRDefault="00B56258" w:rsidP="00B56258"/>
    <w:p w14:paraId="73E7FFFF" w14:textId="77777777" w:rsidR="00B56258" w:rsidRPr="007B559B" w:rsidRDefault="00B56258" w:rsidP="00B56258"/>
    <w:p w14:paraId="2654BE6B" w14:textId="77777777" w:rsidR="00B56258" w:rsidRPr="007B559B" w:rsidRDefault="00B56258" w:rsidP="00B56258">
      <w:pPr>
        <w:spacing w:line="360" w:lineRule="auto"/>
      </w:pPr>
      <w:r w:rsidRPr="007B559B">
        <w:br w:type="page"/>
      </w:r>
    </w:p>
    <w:p w14:paraId="1C19CE30" w14:textId="77777777" w:rsidR="00B56258" w:rsidRPr="007B559B" w:rsidRDefault="00B56258" w:rsidP="00B56258">
      <w:pPr>
        <w:jc w:val="center"/>
        <w:rPr>
          <w:rFonts w:ascii="Arial" w:hAnsi="Arial" w:cs="Arial"/>
          <w:b/>
          <w:sz w:val="30"/>
          <w:szCs w:val="30"/>
        </w:rPr>
      </w:pPr>
      <w:r w:rsidRPr="007B559B">
        <w:rPr>
          <w:rFonts w:ascii="Arial" w:hAnsi="Arial" w:cs="Arial"/>
          <w:b/>
          <w:sz w:val="30"/>
          <w:szCs w:val="30"/>
        </w:rPr>
        <w:lastRenderedPageBreak/>
        <w:t>Lista de Figuras</w:t>
      </w:r>
    </w:p>
    <w:p w14:paraId="73568FB3" w14:textId="30FC5412" w:rsidR="009D2744" w:rsidRPr="007B559B" w:rsidRDefault="00A77325">
      <w:pPr>
        <w:pStyle w:val="Sumrio1"/>
        <w:rPr>
          <w:rFonts w:asciiTheme="minorHAnsi" w:eastAsiaTheme="minorEastAsia" w:hAnsiTheme="minorHAnsi" w:cstheme="minorBidi"/>
          <w:b w:val="0"/>
          <w:bCs w:val="0"/>
          <w:noProof w:val="0"/>
          <w:kern w:val="2"/>
          <w14:ligatures w14:val="standardContextual"/>
        </w:rPr>
      </w:pPr>
      <w:r w:rsidRPr="007B559B">
        <w:rPr>
          <w:noProof w:val="0"/>
        </w:rPr>
        <w:fldChar w:fldCharType="begin"/>
      </w:r>
      <w:r w:rsidRPr="007B559B">
        <w:rPr>
          <w:noProof w:val="0"/>
        </w:rPr>
        <w:instrText xml:space="preserve"> TOC \h \z \t "Legenda;1" </w:instrText>
      </w:r>
      <w:r w:rsidRPr="007B559B">
        <w:rPr>
          <w:noProof w:val="0"/>
        </w:rPr>
        <w:fldChar w:fldCharType="separate"/>
      </w:r>
      <w:hyperlink w:anchor="_Toc214231774" w:history="1">
        <w:r w:rsidR="009D2744" w:rsidRPr="007B559B">
          <w:rPr>
            <w:rStyle w:val="Hyperlink"/>
            <w:noProof w:val="0"/>
          </w:rPr>
          <w:t>Figura 1 – Plataforma de Stewart IFSP</w:t>
        </w:r>
        <w:r w:rsidR="009D2744" w:rsidRPr="007B559B">
          <w:rPr>
            <w:noProof w:val="0"/>
            <w:webHidden/>
          </w:rPr>
          <w:tab/>
        </w:r>
        <w:r w:rsidR="009D2744" w:rsidRPr="007B559B">
          <w:rPr>
            <w:noProof w:val="0"/>
            <w:webHidden/>
          </w:rPr>
          <w:fldChar w:fldCharType="begin"/>
        </w:r>
        <w:r w:rsidR="009D2744" w:rsidRPr="007B559B">
          <w:rPr>
            <w:noProof w:val="0"/>
            <w:webHidden/>
          </w:rPr>
          <w:instrText xml:space="preserve"> PAGEREF _Toc214231774 \h </w:instrText>
        </w:r>
        <w:r w:rsidR="009D2744" w:rsidRPr="007B559B">
          <w:rPr>
            <w:noProof w:val="0"/>
            <w:webHidden/>
          </w:rPr>
        </w:r>
        <w:r w:rsidR="009D2744" w:rsidRPr="007B559B">
          <w:rPr>
            <w:noProof w:val="0"/>
            <w:webHidden/>
          </w:rPr>
          <w:fldChar w:fldCharType="separate"/>
        </w:r>
        <w:r w:rsidR="009D2744" w:rsidRPr="007B559B">
          <w:rPr>
            <w:noProof w:val="0"/>
            <w:webHidden/>
          </w:rPr>
          <w:t>18</w:t>
        </w:r>
        <w:r w:rsidR="009D2744" w:rsidRPr="007B559B">
          <w:rPr>
            <w:noProof w:val="0"/>
            <w:webHidden/>
          </w:rPr>
          <w:fldChar w:fldCharType="end"/>
        </w:r>
      </w:hyperlink>
    </w:p>
    <w:p w14:paraId="5AD3BC56" w14:textId="2AAB2AE9"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75" w:history="1">
        <w:r w:rsidRPr="007B559B">
          <w:rPr>
            <w:rStyle w:val="Hyperlink"/>
            <w:noProof w:val="0"/>
          </w:rPr>
          <w:t>Figura 2: Estoque Operacional de Robôs Industriais - Mundo</w:t>
        </w:r>
        <w:r w:rsidRPr="007B559B">
          <w:rPr>
            <w:noProof w:val="0"/>
            <w:webHidden/>
          </w:rPr>
          <w:tab/>
        </w:r>
        <w:r w:rsidRPr="007B559B">
          <w:rPr>
            <w:noProof w:val="0"/>
            <w:webHidden/>
          </w:rPr>
          <w:fldChar w:fldCharType="begin"/>
        </w:r>
        <w:r w:rsidRPr="007B559B">
          <w:rPr>
            <w:noProof w:val="0"/>
            <w:webHidden/>
          </w:rPr>
          <w:instrText xml:space="preserve"> PAGEREF _Toc214231775 \h </w:instrText>
        </w:r>
        <w:r w:rsidRPr="007B559B">
          <w:rPr>
            <w:noProof w:val="0"/>
            <w:webHidden/>
          </w:rPr>
        </w:r>
        <w:r w:rsidRPr="007B559B">
          <w:rPr>
            <w:noProof w:val="0"/>
            <w:webHidden/>
          </w:rPr>
          <w:fldChar w:fldCharType="separate"/>
        </w:r>
        <w:r w:rsidRPr="007B559B">
          <w:rPr>
            <w:noProof w:val="0"/>
            <w:webHidden/>
          </w:rPr>
          <w:t>22</w:t>
        </w:r>
        <w:r w:rsidRPr="007B559B">
          <w:rPr>
            <w:noProof w:val="0"/>
            <w:webHidden/>
          </w:rPr>
          <w:fldChar w:fldCharType="end"/>
        </w:r>
      </w:hyperlink>
    </w:p>
    <w:p w14:paraId="07ED2841" w14:textId="46E6557F"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76" w:history="1">
        <w:r w:rsidRPr="007B559B">
          <w:rPr>
            <w:rStyle w:val="Hyperlink"/>
            <w:noProof w:val="0"/>
          </w:rPr>
          <w:t>Figura 3:</w:t>
        </w:r>
        <w:r w:rsidRPr="007B559B">
          <w:rPr>
            <w:rStyle w:val="Hyperlink"/>
            <w:noProof w:val="0"/>
            <w:snapToGrid w:val="0"/>
          </w:rPr>
          <w:t xml:space="preserve"> Instalações Anuais de Robôs Industriais – Mundo</w:t>
        </w:r>
        <w:r w:rsidRPr="007B559B">
          <w:rPr>
            <w:noProof w:val="0"/>
            <w:webHidden/>
          </w:rPr>
          <w:tab/>
        </w:r>
        <w:r w:rsidRPr="007B559B">
          <w:rPr>
            <w:noProof w:val="0"/>
            <w:webHidden/>
          </w:rPr>
          <w:fldChar w:fldCharType="begin"/>
        </w:r>
        <w:r w:rsidRPr="007B559B">
          <w:rPr>
            <w:noProof w:val="0"/>
            <w:webHidden/>
          </w:rPr>
          <w:instrText xml:space="preserve"> PAGEREF _Toc214231776 \h </w:instrText>
        </w:r>
        <w:r w:rsidRPr="007B559B">
          <w:rPr>
            <w:noProof w:val="0"/>
            <w:webHidden/>
          </w:rPr>
        </w:r>
        <w:r w:rsidRPr="007B559B">
          <w:rPr>
            <w:noProof w:val="0"/>
            <w:webHidden/>
          </w:rPr>
          <w:fldChar w:fldCharType="separate"/>
        </w:r>
        <w:r w:rsidRPr="007B559B">
          <w:rPr>
            <w:noProof w:val="0"/>
            <w:webHidden/>
          </w:rPr>
          <w:t>23</w:t>
        </w:r>
        <w:r w:rsidRPr="007B559B">
          <w:rPr>
            <w:noProof w:val="0"/>
            <w:webHidden/>
          </w:rPr>
          <w:fldChar w:fldCharType="end"/>
        </w:r>
      </w:hyperlink>
    </w:p>
    <w:p w14:paraId="302E0681" w14:textId="51AA5ACE"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77" w:history="1">
        <w:r w:rsidRPr="007B559B">
          <w:rPr>
            <w:rStyle w:val="Hyperlink"/>
            <w:noProof w:val="0"/>
          </w:rPr>
          <w:t>Figura 4: Robô Serial</w:t>
        </w:r>
        <w:r w:rsidRPr="007B559B">
          <w:rPr>
            <w:noProof w:val="0"/>
            <w:webHidden/>
          </w:rPr>
          <w:tab/>
        </w:r>
        <w:r w:rsidRPr="007B559B">
          <w:rPr>
            <w:noProof w:val="0"/>
            <w:webHidden/>
          </w:rPr>
          <w:fldChar w:fldCharType="begin"/>
        </w:r>
        <w:r w:rsidRPr="007B559B">
          <w:rPr>
            <w:noProof w:val="0"/>
            <w:webHidden/>
          </w:rPr>
          <w:instrText xml:space="preserve"> PAGEREF _Toc214231777 \h </w:instrText>
        </w:r>
        <w:r w:rsidRPr="007B559B">
          <w:rPr>
            <w:noProof w:val="0"/>
            <w:webHidden/>
          </w:rPr>
        </w:r>
        <w:r w:rsidRPr="007B559B">
          <w:rPr>
            <w:noProof w:val="0"/>
            <w:webHidden/>
          </w:rPr>
          <w:fldChar w:fldCharType="separate"/>
        </w:r>
        <w:r w:rsidRPr="007B559B">
          <w:rPr>
            <w:noProof w:val="0"/>
            <w:webHidden/>
          </w:rPr>
          <w:t>23</w:t>
        </w:r>
        <w:r w:rsidRPr="007B559B">
          <w:rPr>
            <w:noProof w:val="0"/>
            <w:webHidden/>
          </w:rPr>
          <w:fldChar w:fldCharType="end"/>
        </w:r>
      </w:hyperlink>
    </w:p>
    <w:p w14:paraId="70BC41E0" w14:textId="0199745E"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78" w:history="1">
        <w:r w:rsidRPr="007B559B">
          <w:rPr>
            <w:rStyle w:val="Hyperlink"/>
            <w:noProof w:val="0"/>
          </w:rPr>
          <w:t>Figura 5: Plataforma de Stewart</w:t>
        </w:r>
        <w:r w:rsidRPr="007B559B">
          <w:rPr>
            <w:noProof w:val="0"/>
            <w:webHidden/>
          </w:rPr>
          <w:tab/>
        </w:r>
        <w:r w:rsidRPr="007B559B">
          <w:rPr>
            <w:noProof w:val="0"/>
            <w:webHidden/>
          </w:rPr>
          <w:fldChar w:fldCharType="begin"/>
        </w:r>
        <w:r w:rsidRPr="007B559B">
          <w:rPr>
            <w:noProof w:val="0"/>
            <w:webHidden/>
          </w:rPr>
          <w:instrText xml:space="preserve"> PAGEREF _Toc214231778 \h </w:instrText>
        </w:r>
        <w:r w:rsidRPr="007B559B">
          <w:rPr>
            <w:noProof w:val="0"/>
            <w:webHidden/>
          </w:rPr>
        </w:r>
        <w:r w:rsidRPr="007B559B">
          <w:rPr>
            <w:noProof w:val="0"/>
            <w:webHidden/>
          </w:rPr>
          <w:fldChar w:fldCharType="separate"/>
        </w:r>
        <w:r w:rsidRPr="007B559B">
          <w:rPr>
            <w:noProof w:val="0"/>
            <w:webHidden/>
          </w:rPr>
          <w:t>24</w:t>
        </w:r>
        <w:r w:rsidRPr="007B559B">
          <w:rPr>
            <w:noProof w:val="0"/>
            <w:webHidden/>
          </w:rPr>
          <w:fldChar w:fldCharType="end"/>
        </w:r>
      </w:hyperlink>
    </w:p>
    <w:p w14:paraId="0138255E" w14:textId="0534EC0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79" w:history="1">
        <w:r w:rsidRPr="007B559B">
          <w:rPr>
            <w:rStyle w:val="Hyperlink"/>
            <w:noProof w:val="0"/>
          </w:rPr>
          <w:t>Figura 6: Representação Vetorial da Cinemática da Plataforma de Stewart</w:t>
        </w:r>
        <w:r w:rsidRPr="007B559B">
          <w:rPr>
            <w:noProof w:val="0"/>
            <w:webHidden/>
          </w:rPr>
          <w:tab/>
        </w:r>
        <w:r w:rsidRPr="007B559B">
          <w:rPr>
            <w:noProof w:val="0"/>
            <w:webHidden/>
          </w:rPr>
          <w:fldChar w:fldCharType="begin"/>
        </w:r>
        <w:r w:rsidRPr="007B559B">
          <w:rPr>
            <w:noProof w:val="0"/>
            <w:webHidden/>
          </w:rPr>
          <w:instrText xml:space="preserve"> PAGEREF _Toc214231779 \h </w:instrText>
        </w:r>
        <w:r w:rsidRPr="007B559B">
          <w:rPr>
            <w:noProof w:val="0"/>
            <w:webHidden/>
          </w:rPr>
        </w:r>
        <w:r w:rsidRPr="007B559B">
          <w:rPr>
            <w:noProof w:val="0"/>
            <w:webHidden/>
          </w:rPr>
          <w:fldChar w:fldCharType="separate"/>
        </w:r>
        <w:r w:rsidRPr="007B559B">
          <w:rPr>
            <w:noProof w:val="0"/>
            <w:webHidden/>
          </w:rPr>
          <w:t>26</w:t>
        </w:r>
        <w:r w:rsidRPr="007B559B">
          <w:rPr>
            <w:noProof w:val="0"/>
            <w:webHidden/>
          </w:rPr>
          <w:fldChar w:fldCharType="end"/>
        </w:r>
      </w:hyperlink>
    </w:p>
    <w:p w14:paraId="61FE2558" w14:textId="4F150074"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0" w:history="1">
        <w:r w:rsidRPr="007B559B">
          <w:rPr>
            <w:rStyle w:val="Hyperlink"/>
            <w:noProof w:val="0"/>
          </w:rPr>
          <w:t xml:space="preserve">Figura 7: Comparação das curvas com diferentes </w:t>
        </w:r>
        <m:oMath>
          <m:r>
            <m:rPr>
              <m:sty m:val="bi"/>
            </m:rPr>
            <w:rPr>
              <w:rStyle w:val="Hyperlink"/>
              <w:rFonts w:ascii="Cambria Math" w:hAnsi="Cambria Math"/>
              <w:noProof w:val="0"/>
              <w:snapToGrid w:val="0"/>
            </w:rPr>
            <m:t>ζ</m:t>
          </m:r>
        </m:oMath>
        <w:r w:rsidRPr="007B559B">
          <w:rPr>
            <w:rStyle w:val="Hyperlink"/>
            <w:iCs/>
            <w:noProof w:val="0"/>
            <w:snapToGrid w:val="0"/>
          </w:rPr>
          <w:t>.</w:t>
        </w:r>
        <w:r w:rsidRPr="007B559B">
          <w:rPr>
            <w:noProof w:val="0"/>
            <w:webHidden/>
          </w:rPr>
          <w:tab/>
        </w:r>
        <w:r w:rsidRPr="007B559B">
          <w:rPr>
            <w:noProof w:val="0"/>
            <w:webHidden/>
          </w:rPr>
          <w:fldChar w:fldCharType="begin"/>
        </w:r>
        <w:r w:rsidRPr="007B559B">
          <w:rPr>
            <w:noProof w:val="0"/>
            <w:webHidden/>
          </w:rPr>
          <w:instrText xml:space="preserve"> PAGEREF _Toc214231780 \h </w:instrText>
        </w:r>
        <w:r w:rsidRPr="007B559B">
          <w:rPr>
            <w:noProof w:val="0"/>
            <w:webHidden/>
          </w:rPr>
        </w:r>
        <w:r w:rsidRPr="007B559B">
          <w:rPr>
            <w:noProof w:val="0"/>
            <w:webHidden/>
          </w:rPr>
          <w:fldChar w:fldCharType="separate"/>
        </w:r>
        <w:r w:rsidRPr="007B559B">
          <w:rPr>
            <w:noProof w:val="0"/>
            <w:webHidden/>
          </w:rPr>
          <w:t>32</w:t>
        </w:r>
        <w:r w:rsidRPr="007B559B">
          <w:rPr>
            <w:noProof w:val="0"/>
            <w:webHidden/>
          </w:rPr>
          <w:fldChar w:fldCharType="end"/>
        </w:r>
      </w:hyperlink>
    </w:p>
    <w:p w14:paraId="6DEB8286" w14:textId="0BC00E99"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1" w:history="1">
        <w:r w:rsidRPr="007B559B">
          <w:rPr>
            <w:rStyle w:val="Hyperlink"/>
            <w:noProof w:val="0"/>
          </w:rPr>
          <w:t>Figura 8: Aproximação por modelo de 1ª ordem com tempo morto</w:t>
        </w:r>
        <w:r w:rsidRPr="007B559B">
          <w:rPr>
            <w:noProof w:val="0"/>
            <w:webHidden/>
          </w:rPr>
          <w:tab/>
        </w:r>
        <w:r w:rsidRPr="007B559B">
          <w:rPr>
            <w:noProof w:val="0"/>
            <w:webHidden/>
          </w:rPr>
          <w:fldChar w:fldCharType="begin"/>
        </w:r>
        <w:r w:rsidRPr="007B559B">
          <w:rPr>
            <w:noProof w:val="0"/>
            <w:webHidden/>
          </w:rPr>
          <w:instrText xml:space="preserve"> PAGEREF _Toc214231781 \h </w:instrText>
        </w:r>
        <w:r w:rsidRPr="007B559B">
          <w:rPr>
            <w:noProof w:val="0"/>
            <w:webHidden/>
          </w:rPr>
        </w:r>
        <w:r w:rsidRPr="007B559B">
          <w:rPr>
            <w:noProof w:val="0"/>
            <w:webHidden/>
          </w:rPr>
          <w:fldChar w:fldCharType="separate"/>
        </w:r>
        <w:r w:rsidRPr="007B559B">
          <w:rPr>
            <w:noProof w:val="0"/>
            <w:webHidden/>
          </w:rPr>
          <w:t>33</w:t>
        </w:r>
        <w:r w:rsidRPr="007B559B">
          <w:rPr>
            <w:noProof w:val="0"/>
            <w:webHidden/>
          </w:rPr>
          <w:fldChar w:fldCharType="end"/>
        </w:r>
      </w:hyperlink>
    </w:p>
    <w:p w14:paraId="7EFB4703" w14:textId="38D3776E"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2" w:history="1">
        <w:r w:rsidRPr="007B559B">
          <w:rPr>
            <w:rStyle w:val="Hyperlink"/>
            <w:noProof w:val="0"/>
          </w:rPr>
          <w:t xml:space="preserve">Figura 9: </w:t>
        </w:r>
        <w:r w:rsidRPr="007B559B">
          <w:rPr>
            <w:rStyle w:val="Hyperlink"/>
            <w:noProof w:val="0"/>
            <w:snapToGrid w:val="0"/>
          </w:rPr>
          <w:t>Estrutura original da bancada com CLP Siemens e atuadores lineares</w:t>
        </w:r>
        <w:r w:rsidRPr="007B559B">
          <w:rPr>
            <w:noProof w:val="0"/>
            <w:webHidden/>
          </w:rPr>
          <w:tab/>
        </w:r>
        <w:r w:rsidRPr="007B559B">
          <w:rPr>
            <w:noProof w:val="0"/>
            <w:webHidden/>
          </w:rPr>
          <w:fldChar w:fldCharType="begin"/>
        </w:r>
        <w:r w:rsidRPr="007B559B">
          <w:rPr>
            <w:noProof w:val="0"/>
            <w:webHidden/>
          </w:rPr>
          <w:instrText xml:space="preserve"> PAGEREF _Toc214231782 \h </w:instrText>
        </w:r>
        <w:r w:rsidRPr="007B559B">
          <w:rPr>
            <w:noProof w:val="0"/>
            <w:webHidden/>
          </w:rPr>
        </w:r>
        <w:r w:rsidRPr="007B559B">
          <w:rPr>
            <w:noProof w:val="0"/>
            <w:webHidden/>
          </w:rPr>
          <w:fldChar w:fldCharType="separate"/>
        </w:r>
        <w:r w:rsidRPr="007B559B">
          <w:rPr>
            <w:noProof w:val="0"/>
            <w:webHidden/>
          </w:rPr>
          <w:t>37</w:t>
        </w:r>
        <w:r w:rsidRPr="007B559B">
          <w:rPr>
            <w:noProof w:val="0"/>
            <w:webHidden/>
          </w:rPr>
          <w:fldChar w:fldCharType="end"/>
        </w:r>
      </w:hyperlink>
    </w:p>
    <w:p w14:paraId="08E03382" w14:textId="542FA756"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3" w:history="1">
        <w:r w:rsidRPr="007B559B">
          <w:rPr>
            <w:rStyle w:val="Hyperlink"/>
            <w:noProof w:val="0"/>
          </w:rPr>
          <w:t>Figura 10: Comando dos Motores</w:t>
        </w:r>
        <w:r w:rsidRPr="007B559B">
          <w:rPr>
            <w:noProof w:val="0"/>
            <w:webHidden/>
          </w:rPr>
          <w:tab/>
        </w:r>
        <w:r w:rsidRPr="007B559B">
          <w:rPr>
            <w:noProof w:val="0"/>
            <w:webHidden/>
          </w:rPr>
          <w:fldChar w:fldCharType="begin"/>
        </w:r>
        <w:r w:rsidRPr="007B559B">
          <w:rPr>
            <w:noProof w:val="0"/>
            <w:webHidden/>
          </w:rPr>
          <w:instrText xml:space="preserve"> PAGEREF _Toc214231783 \h </w:instrText>
        </w:r>
        <w:r w:rsidRPr="007B559B">
          <w:rPr>
            <w:noProof w:val="0"/>
            <w:webHidden/>
          </w:rPr>
        </w:r>
        <w:r w:rsidRPr="007B559B">
          <w:rPr>
            <w:noProof w:val="0"/>
            <w:webHidden/>
          </w:rPr>
          <w:fldChar w:fldCharType="separate"/>
        </w:r>
        <w:r w:rsidRPr="007B559B">
          <w:rPr>
            <w:noProof w:val="0"/>
            <w:webHidden/>
          </w:rPr>
          <w:t>38</w:t>
        </w:r>
        <w:r w:rsidRPr="007B559B">
          <w:rPr>
            <w:noProof w:val="0"/>
            <w:webHidden/>
          </w:rPr>
          <w:fldChar w:fldCharType="end"/>
        </w:r>
      </w:hyperlink>
    </w:p>
    <w:p w14:paraId="1C24A79E" w14:textId="25DC42EC"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4" w:history="1">
        <w:r w:rsidRPr="007B559B">
          <w:rPr>
            <w:rStyle w:val="Hyperlink"/>
            <w:noProof w:val="0"/>
          </w:rPr>
          <w:t xml:space="preserve">Figura 11: </w:t>
        </w:r>
        <w:r w:rsidRPr="007B559B">
          <w:rPr>
            <w:rStyle w:val="Hyperlink"/>
            <w:noProof w:val="0"/>
            <w:snapToGrid w:val="0"/>
          </w:rPr>
          <w:t>Arquitetura original com CLP e conversores NPN/PNP</w:t>
        </w:r>
        <w:r w:rsidRPr="007B559B">
          <w:rPr>
            <w:noProof w:val="0"/>
            <w:webHidden/>
          </w:rPr>
          <w:tab/>
        </w:r>
        <w:r w:rsidRPr="007B559B">
          <w:rPr>
            <w:noProof w:val="0"/>
            <w:webHidden/>
          </w:rPr>
          <w:fldChar w:fldCharType="begin"/>
        </w:r>
        <w:r w:rsidRPr="007B559B">
          <w:rPr>
            <w:noProof w:val="0"/>
            <w:webHidden/>
          </w:rPr>
          <w:instrText xml:space="preserve"> PAGEREF _Toc214231784 \h </w:instrText>
        </w:r>
        <w:r w:rsidRPr="007B559B">
          <w:rPr>
            <w:noProof w:val="0"/>
            <w:webHidden/>
          </w:rPr>
        </w:r>
        <w:r w:rsidRPr="007B559B">
          <w:rPr>
            <w:noProof w:val="0"/>
            <w:webHidden/>
          </w:rPr>
          <w:fldChar w:fldCharType="separate"/>
        </w:r>
        <w:r w:rsidRPr="007B559B">
          <w:rPr>
            <w:noProof w:val="0"/>
            <w:webHidden/>
          </w:rPr>
          <w:t>39</w:t>
        </w:r>
        <w:r w:rsidRPr="007B559B">
          <w:rPr>
            <w:noProof w:val="0"/>
            <w:webHidden/>
          </w:rPr>
          <w:fldChar w:fldCharType="end"/>
        </w:r>
      </w:hyperlink>
    </w:p>
    <w:p w14:paraId="453F2460" w14:textId="3874E655"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5" w:history="1">
        <w:r w:rsidRPr="007B559B">
          <w:rPr>
            <w:rStyle w:val="Hyperlink"/>
            <w:noProof w:val="0"/>
          </w:rPr>
          <w:t xml:space="preserve">Figura 12: </w:t>
        </w:r>
        <w:r w:rsidRPr="007B559B">
          <w:rPr>
            <w:rStyle w:val="Hyperlink"/>
            <w:noProof w:val="0"/>
            <w:snapToGrid w:val="0"/>
          </w:rPr>
          <w:t>Funcionamento conversores NPN/PNP</w:t>
        </w:r>
        <w:r w:rsidRPr="007B559B">
          <w:rPr>
            <w:noProof w:val="0"/>
            <w:webHidden/>
          </w:rPr>
          <w:tab/>
        </w:r>
        <w:r w:rsidRPr="007B559B">
          <w:rPr>
            <w:noProof w:val="0"/>
            <w:webHidden/>
          </w:rPr>
          <w:fldChar w:fldCharType="begin"/>
        </w:r>
        <w:r w:rsidRPr="007B559B">
          <w:rPr>
            <w:noProof w:val="0"/>
            <w:webHidden/>
          </w:rPr>
          <w:instrText xml:space="preserve"> PAGEREF _Toc214231785 \h </w:instrText>
        </w:r>
        <w:r w:rsidRPr="007B559B">
          <w:rPr>
            <w:noProof w:val="0"/>
            <w:webHidden/>
          </w:rPr>
        </w:r>
        <w:r w:rsidRPr="007B559B">
          <w:rPr>
            <w:noProof w:val="0"/>
            <w:webHidden/>
          </w:rPr>
          <w:fldChar w:fldCharType="separate"/>
        </w:r>
        <w:r w:rsidRPr="007B559B">
          <w:rPr>
            <w:noProof w:val="0"/>
            <w:webHidden/>
          </w:rPr>
          <w:t>39</w:t>
        </w:r>
        <w:r w:rsidRPr="007B559B">
          <w:rPr>
            <w:noProof w:val="0"/>
            <w:webHidden/>
          </w:rPr>
          <w:fldChar w:fldCharType="end"/>
        </w:r>
      </w:hyperlink>
    </w:p>
    <w:p w14:paraId="226357C2" w14:textId="7C796B1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6" w:history="1">
        <w:r w:rsidRPr="007B559B">
          <w:rPr>
            <w:rStyle w:val="Hyperlink"/>
            <w:noProof w:val="0"/>
          </w:rPr>
          <w:t>Figura 13:</w:t>
        </w:r>
        <w:r w:rsidRPr="007B559B">
          <w:rPr>
            <w:rStyle w:val="Hyperlink"/>
            <w:noProof w:val="0"/>
            <w:snapToGrid w:val="0"/>
          </w:rPr>
          <w:t xml:space="preserve"> Arquitetura atual com ESP32-S3 e controle direto</w:t>
        </w:r>
        <w:r w:rsidRPr="007B559B">
          <w:rPr>
            <w:noProof w:val="0"/>
            <w:webHidden/>
          </w:rPr>
          <w:tab/>
        </w:r>
        <w:r w:rsidRPr="007B559B">
          <w:rPr>
            <w:noProof w:val="0"/>
            <w:webHidden/>
          </w:rPr>
          <w:fldChar w:fldCharType="begin"/>
        </w:r>
        <w:r w:rsidRPr="007B559B">
          <w:rPr>
            <w:noProof w:val="0"/>
            <w:webHidden/>
          </w:rPr>
          <w:instrText xml:space="preserve"> PAGEREF _Toc214231786 \h </w:instrText>
        </w:r>
        <w:r w:rsidRPr="007B559B">
          <w:rPr>
            <w:noProof w:val="0"/>
            <w:webHidden/>
          </w:rPr>
        </w:r>
        <w:r w:rsidRPr="007B559B">
          <w:rPr>
            <w:noProof w:val="0"/>
            <w:webHidden/>
          </w:rPr>
          <w:fldChar w:fldCharType="separate"/>
        </w:r>
        <w:r w:rsidRPr="007B559B">
          <w:rPr>
            <w:noProof w:val="0"/>
            <w:webHidden/>
          </w:rPr>
          <w:t>40</w:t>
        </w:r>
        <w:r w:rsidRPr="007B559B">
          <w:rPr>
            <w:noProof w:val="0"/>
            <w:webHidden/>
          </w:rPr>
          <w:fldChar w:fldCharType="end"/>
        </w:r>
      </w:hyperlink>
    </w:p>
    <w:p w14:paraId="582A81FF" w14:textId="6C150818"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7" w:history="1">
        <w:r w:rsidRPr="007B559B">
          <w:rPr>
            <w:rStyle w:val="Hyperlink"/>
            <w:noProof w:val="0"/>
          </w:rPr>
          <w:t>Figura 14: Atuador Linear</w:t>
        </w:r>
        <w:r w:rsidRPr="007B559B">
          <w:rPr>
            <w:noProof w:val="0"/>
            <w:webHidden/>
          </w:rPr>
          <w:tab/>
        </w:r>
        <w:r w:rsidRPr="007B559B">
          <w:rPr>
            <w:noProof w:val="0"/>
            <w:webHidden/>
          </w:rPr>
          <w:fldChar w:fldCharType="begin"/>
        </w:r>
        <w:r w:rsidRPr="007B559B">
          <w:rPr>
            <w:noProof w:val="0"/>
            <w:webHidden/>
          </w:rPr>
          <w:instrText xml:space="preserve"> PAGEREF _Toc214231787 \h </w:instrText>
        </w:r>
        <w:r w:rsidRPr="007B559B">
          <w:rPr>
            <w:noProof w:val="0"/>
            <w:webHidden/>
          </w:rPr>
        </w:r>
        <w:r w:rsidRPr="007B559B">
          <w:rPr>
            <w:noProof w:val="0"/>
            <w:webHidden/>
          </w:rPr>
          <w:fldChar w:fldCharType="separate"/>
        </w:r>
        <w:r w:rsidRPr="007B559B">
          <w:rPr>
            <w:noProof w:val="0"/>
            <w:webHidden/>
          </w:rPr>
          <w:t>41</w:t>
        </w:r>
        <w:r w:rsidRPr="007B559B">
          <w:rPr>
            <w:noProof w:val="0"/>
            <w:webHidden/>
          </w:rPr>
          <w:fldChar w:fldCharType="end"/>
        </w:r>
      </w:hyperlink>
    </w:p>
    <w:p w14:paraId="71C9E947" w14:textId="42804C1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8" w:history="1">
        <w:r w:rsidRPr="007B559B">
          <w:rPr>
            <w:rStyle w:val="Hyperlink"/>
            <w:noProof w:val="0"/>
          </w:rPr>
          <w:t>Figura 15: Conector DB37 com fios numerados</w:t>
        </w:r>
        <w:r w:rsidRPr="007B559B">
          <w:rPr>
            <w:noProof w:val="0"/>
            <w:webHidden/>
          </w:rPr>
          <w:tab/>
        </w:r>
        <w:r w:rsidRPr="007B559B">
          <w:rPr>
            <w:noProof w:val="0"/>
            <w:webHidden/>
          </w:rPr>
          <w:fldChar w:fldCharType="begin"/>
        </w:r>
        <w:r w:rsidRPr="007B559B">
          <w:rPr>
            <w:noProof w:val="0"/>
            <w:webHidden/>
          </w:rPr>
          <w:instrText xml:space="preserve"> PAGEREF _Toc214231788 \h </w:instrText>
        </w:r>
        <w:r w:rsidRPr="007B559B">
          <w:rPr>
            <w:noProof w:val="0"/>
            <w:webHidden/>
          </w:rPr>
        </w:r>
        <w:r w:rsidRPr="007B559B">
          <w:rPr>
            <w:noProof w:val="0"/>
            <w:webHidden/>
          </w:rPr>
          <w:fldChar w:fldCharType="separate"/>
        </w:r>
        <w:r w:rsidRPr="007B559B">
          <w:rPr>
            <w:noProof w:val="0"/>
            <w:webHidden/>
          </w:rPr>
          <w:t>42</w:t>
        </w:r>
        <w:r w:rsidRPr="007B559B">
          <w:rPr>
            <w:noProof w:val="0"/>
            <w:webHidden/>
          </w:rPr>
          <w:fldChar w:fldCharType="end"/>
        </w:r>
      </w:hyperlink>
    </w:p>
    <w:p w14:paraId="6A073A3B" w14:textId="587C4956"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89" w:history="1">
        <w:r w:rsidRPr="007B559B">
          <w:rPr>
            <w:rStyle w:val="Hyperlink"/>
            <w:noProof w:val="0"/>
          </w:rPr>
          <w:t>Figura 16: PCB para ESP32S3</w:t>
        </w:r>
        <w:r w:rsidRPr="007B559B">
          <w:rPr>
            <w:noProof w:val="0"/>
            <w:webHidden/>
          </w:rPr>
          <w:tab/>
        </w:r>
        <w:r w:rsidRPr="007B559B">
          <w:rPr>
            <w:noProof w:val="0"/>
            <w:webHidden/>
          </w:rPr>
          <w:fldChar w:fldCharType="begin"/>
        </w:r>
        <w:r w:rsidRPr="007B559B">
          <w:rPr>
            <w:noProof w:val="0"/>
            <w:webHidden/>
          </w:rPr>
          <w:instrText xml:space="preserve"> PAGEREF _Toc214231789 \h </w:instrText>
        </w:r>
        <w:r w:rsidRPr="007B559B">
          <w:rPr>
            <w:noProof w:val="0"/>
            <w:webHidden/>
          </w:rPr>
        </w:r>
        <w:r w:rsidRPr="007B559B">
          <w:rPr>
            <w:noProof w:val="0"/>
            <w:webHidden/>
          </w:rPr>
          <w:fldChar w:fldCharType="separate"/>
        </w:r>
        <w:r w:rsidRPr="007B559B">
          <w:rPr>
            <w:noProof w:val="0"/>
            <w:webHidden/>
          </w:rPr>
          <w:t>42</w:t>
        </w:r>
        <w:r w:rsidRPr="007B559B">
          <w:rPr>
            <w:noProof w:val="0"/>
            <w:webHidden/>
          </w:rPr>
          <w:fldChar w:fldCharType="end"/>
        </w:r>
      </w:hyperlink>
    </w:p>
    <w:p w14:paraId="3251E9F0" w14:textId="7853ACE7"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0" w:history="1">
        <w:r w:rsidRPr="007B559B">
          <w:rPr>
            <w:rStyle w:val="Hyperlink"/>
            <w:noProof w:val="0"/>
          </w:rPr>
          <w:t>Figura 17: Aquisição inicial - Ruídos</w:t>
        </w:r>
        <w:r w:rsidRPr="007B559B">
          <w:rPr>
            <w:noProof w:val="0"/>
            <w:webHidden/>
          </w:rPr>
          <w:tab/>
        </w:r>
        <w:r w:rsidRPr="007B559B">
          <w:rPr>
            <w:noProof w:val="0"/>
            <w:webHidden/>
          </w:rPr>
          <w:fldChar w:fldCharType="begin"/>
        </w:r>
        <w:r w:rsidRPr="007B559B">
          <w:rPr>
            <w:noProof w:val="0"/>
            <w:webHidden/>
          </w:rPr>
          <w:instrText xml:space="preserve"> PAGEREF _Toc214231790 \h </w:instrText>
        </w:r>
        <w:r w:rsidRPr="007B559B">
          <w:rPr>
            <w:noProof w:val="0"/>
            <w:webHidden/>
          </w:rPr>
        </w:r>
        <w:r w:rsidRPr="007B559B">
          <w:rPr>
            <w:noProof w:val="0"/>
            <w:webHidden/>
          </w:rPr>
          <w:fldChar w:fldCharType="separate"/>
        </w:r>
        <w:r w:rsidRPr="007B559B">
          <w:rPr>
            <w:noProof w:val="0"/>
            <w:webHidden/>
          </w:rPr>
          <w:t>43</w:t>
        </w:r>
        <w:r w:rsidRPr="007B559B">
          <w:rPr>
            <w:noProof w:val="0"/>
            <w:webHidden/>
          </w:rPr>
          <w:fldChar w:fldCharType="end"/>
        </w:r>
      </w:hyperlink>
    </w:p>
    <w:p w14:paraId="0B88635F" w14:textId="1CAE94F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1" w:history="1">
        <w:r w:rsidRPr="007B559B">
          <w:rPr>
            <w:rStyle w:val="Hyperlink"/>
            <w:noProof w:val="0"/>
          </w:rPr>
          <w:t>Figura 18: Resposta com filtro passa-baixa</w:t>
        </w:r>
        <w:r w:rsidRPr="007B559B">
          <w:rPr>
            <w:noProof w:val="0"/>
            <w:webHidden/>
          </w:rPr>
          <w:tab/>
        </w:r>
        <w:r w:rsidRPr="007B559B">
          <w:rPr>
            <w:noProof w:val="0"/>
            <w:webHidden/>
          </w:rPr>
          <w:fldChar w:fldCharType="begin"/>
        </w:r>
        <w:r w:rsidRPr="007B559B">
          <w:rPr>
            <w:noProof w:val="0"/>
            <w:webHidden/>
          </w:rPr>
          <w:instrText xml:space="preserve"> PAGEREF _Toc214231791 \h </w:instrText>
        </w:r>
        <w:r w:rsidRPr="007B559B">
          <w:rPr>
            <w:noProof w:val="0"/>
            <w:webHidden/>
          </w:rPr>
        </w:r>
        <w:r w:rsidRPr="007B559B">
          <w:rPr>
            <w:noProof w:val="0"/>
            <w:webHidden/>
          </w:rPr>
          <w:fldChar w:fldCharType="separate"/>
        </w:r>
        <w:r w:rsidRPr="007B559B">
          <w:rPr>
            <w:noProof w:val="0"/>
            <w:webHidden/>
          </w:rPr>
          <w:t>44</w:t>
        </w:r>
        <w:r w:rsidRPr="007B559B">
          <w:rPr>
            <w:noProof w:val="0"/>
            <w:webHidden/>
          </w:rPr>
          <w:fldChar w:fldCharType="end"/>
        </w:r>
      </w:hyperlink>
    </w:p>
    <w:p w14:paraId="0A58FC6C" w14:textId="4C9FDB28"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2" w:history="1">
        <w:r w:rsidRPr="007B559B">
          <w:rPr>
            <w:rStyle w:val="Hyperlink"/>
            <w:noProof w:val="0"/>
          </w:rPr>
          <w:t>Figura 19: Resposta com filtro média móvel (janela de 8)</w:t>
        </w:r>
        <w:r w:rsidRPr="007B559B">
          <w:rPr>
            <w:noProof w:val="0"/>
            <w:webHidden/>
          </w:rPr>
          <w:tab/>
        </w:r>
        <w:r w:rsidRPr="007B559B">
          <w:rPr>
            <w:noProof w:val="0"/>
            <w:webHidden/>
          </w:rPr>
          <w:fldChar w:fldCharType="begin"/>
        </w:r>
        <w:r w:rsidRPr="007B559B">
          <w:rPr>
            <w:noProof w:val="0"/>
            <w:webHidden/>
          </w:rPr>
          <w:instrText xml:space="preserve"> PAGEREF _Toc214231792 \h </w:instrText>
        </w:r>
        <w:r w:rsidRPr="007B559B">
          <w:rPr>
            <w:noProof w:val="0"/>
            <w:webHidden/>
          </w:rPr>
        </w:r>
        <w:r w:rsidRPr="007B559B">
          <w:rPr>
            <w:noProof w:val="0"/>
            <w:webHidden/>
          </w:rPr>
          <w:fldChar w:fldCharType="separate"/>
        </w:r>
        <w:r w:rsidRPr="007B559B">
          <w:rPr>
            <w:noProof w:val="0"/>
            <w:webHidden/>
          </w:rPr>
          <w:t>44</w:t>
        </w:r>
        <w:r w:rsidRPr="007B559B">
          <w:rPr>
            <w:noProof w:val="0"/>
            <w:webHidden/>
          </w:rPr>
          <w:fldChar w:fldCharType="end"/>
        </w:r>
      </w:hyperlink>
    </w:p>
    <w:p w14:paraId="12D86499" w14:textId="4F60C2C1"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3" w:history="1">
        <w:r w:rsidRPr="007B559B">
          <w:rPr>
            <w:rStyle w:val="Hyperlink"/>
            <w:noProof w:val="0"/>
          </w:rPr>
          <w:t>Figura 20: Resposta com Filtro Anti-Picos (mediana + limitador de inclinação)</w:t>
        </w:r>
        <w:r w:rsidRPr="007B559B">
          <w:rPr>
            <w:noProof w:val="0"/>
            <w:webHidden/>
          </w:rPr>
          <w:tab/>
        </w:r>
        <w:r w:rsidRPr="007B559B">
          <w:rPr>
            <w:noProof w:val="0"/>
            <w:webHidden/>
          </w:rPr>
          <w:fldChar w:fldCharType="begin"/>
        </w:r>
        <w:r w:rsidRPr="007B559B">
          <w:rPr>
            <w:noProof w:val="0"/>
            <w:webHidden/>
          </w:rPr>
          <w:instrText xml:space="preserve"> PAGEREF _Toc214231793 \h </w:instrText>
        </w:r>
        <w:r w:rsidRPr="007B559B">
          <w:rPr>
            <w:noProof w:val="0"/>
            <w:webHidden/>
          </w:rPr>
        </w:r>
        <w:r w:rsidRPr="007B559B">
          <w:rPr>
            <w:noProof w:val="0"/>
            <w:webHidden/>
          </w:rPr>
          <w:fldChar w:fldCharType="separate"/>
        </w:r>
        <w:r w:rsidRPr="007B559B">
          <w:rPr>
            <w:noProof w:val="0"/>
            <w:webHidden/>
          </w:rPr>
          <w:t>45</w:t>
        </w:r>
        <w:r w:rsidRPr="007B559B">
          <w:rPr>
            <w:noProof w:val="0"/>
            <w:webHidden/>
          </w:rPr>
          <w:fldChar w:fldCharType="end"/>
        </w:r>
      </w:hyperlink>
    </w:p>
    <w:p w14:paraId="1297FF40" w14:textId="2C724974"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4" w:history="1">
        <w:r w:rsidRPr="007B559B">
          <w:rPr>
            <w:rStyle w:val="Hyperlink"/>
            <w:noProof w:val="0"/>
          </w:rPr>
          <w:t>Figura 21: Deslocamento dos pistões com aplicação simultânea de PWM</w:t>
        </w:r>
        <w:r w:rsidRPr="007B559B">
          <w:rPr>
            <w:noProof w:val="0"/>
            <w:webHidden/>
          </w:rPr>
          <w:tab/>
        </w:r>
        <w:r w:rsidRPr="007B559B">
          <w:rPr>
            <w:noProof w:val="0"/>
            <w:webHidden/>
          </w:rPr>
          <w:fldChar w:fldCharType="begin"/>
        </w:r>
        <w:r w:rsidRPr="007B559B">
          <w:rPr>
            <w:noProof w:val="0"/>
            <w:webHidden/>
          </w:rPr>
          <w:instrText xml:space="preserve"> PAGEREF _Toc214231794 \h </w:instrText>
        </w:r>
        <w:r w:rsidRPr="007B559B">
          <w:rPr>
            <w:noProof w:val="0"/>
            <w:webHidden/>
          </w:rPr>
        </w:r>
        <w:r w:rsidRPr="007B559B">
          <w:rPr>
            <w:noProof w:val="0"/>
            <w:webHidden/>
          </w:rPr>
          <w:fldChar w:fldCharType="separate"/>
        </w:r>
        <w:r w:rsidRPr="007B559B">
          <w:rPr>
            <w:noProof w:val="0"/>
            <w:webHidden/>
          </w:rPr>
          <w:t>46</w:t>
        </w:r>
        <w:r w:rsidRPr="007B559B">
          <w:rPr>
            <w:noProof w:val="0"/>
            <w:webHidden/>
          </w:rPr>
          <w:fldChar w:fldCharType="end"/>
        </w:r>
      </w:hyperlink>
    </w:p>
    <w:p w14:paraId="6C280088" w14:textId="2B4314E1"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5" w:history="1">
        <w:r w:rsidRPr="007B559B">
          <w:rPr>
            <w:rStyle w:val="Hyperlink"/>
            <w:noProof w:val="0"/>
          </w:rPr>
          <w:t>Figura 22: Correção de Offset</w:t>
        </w:r>
        <w:r w:rsidRPr="007B559B">
          <w:rPr>
            <w:noProof w:val="0"/>
            <w:webHidden/>
          </w:rPr>
          <w:tab/>
        </w:r>
        <w:r w:rsidRPr="007B559B">
          <w:rPr>
            <w:noProof w:val="0"/>
            <w:webHidden/>
          </w:rPr>
          <w:fldChar w:fldCharType="begin"/>
        </w:r>
        <w:r w:rsidRPr="007B559B">
          <w:rPr>
            <w:noProof w:val="0"/>
            <w:webHidden/>
          </w:rPr>
          <w:instrText xml:space="preserve"> PAGEREF _Toc214231795 \h </w:instrText>
        </w:r>
        <w:r w:rsidRPr="007B559B">
          <w:rPr>
            <w:noProof w:val="0"/>
            <w:webHidden/>
          </w:rPr>
        </w:r>
        <w:r w:rsidRPr="007B559B">
          <w:rPr>
            <w:noProof w:val="0"/>
            <w:webHidden/>
          </w:rPr>
          <w:fldChar w:fldCharType="separate"/>
        </w:r>
        <w:r w:rsidRPr="007B559B">
          <w:rPr>
            <w:noProof w:val="0"/>
            <w:webHidden/>
          </w:rPr>
          <w:t>47</w:t>
        </w:r>
        <w:r w:rsidRPr="007B559B">
          <w:rPr>
            <w:noProof w:val="0"/>
            <w:webHidden/>
          </w:rPr>
          <w:fldChar w:fldCharType="end"/>
        </w:r>
      </w:hyperlink>
    </w:p>
    <w:p w14:paraId="55A949C8" w14:textId="4B89FCE4"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6" w:history="1">
        <w:r w:rsidRPr="007B559B">
          <w:rPr>
            <w:rStyle w:val="Hyperlink"/>
            <w:noProof w:val="0"/>
          </w:rPr>
          <w:t>Figura 23: Interface do Aplicativo de Coleta de Dados</w:t>
        </w:r>
        <w:r w:rsidRPr="007B559B">
          <w:rPr>
            <w:noProof w:val="0"/>
            <w:webHidden/>
          </w:rPr>
          <w:tab/>
        </w:r>
        <w:r w:rsidRPr="007B559B">
          <w:rPr>
            <w:noProof w:val="0"/>
            <w:webHidden/>
          </w:rPr>
          <w:fldChar w:fldCharType="begin"/>
        </w:r>
        <w:r w:rsidRPr="007B559B">
          <w:rPr>
            <w:noProof w:val="0"/>
            <w:webHidden/>
          </w:rPr>
          <w:instrText xml:space="preserve"> PAGEREF _Toc214231796 \h </w:instrText>
        </w:r>
        <w:r w:rsidRPr="007B559B">
          <w:rPr>
            <w:noProof w:val="0"/>
            <w:webHidden/>
          </w:rPr>
        </w:r>
        <w:r w:rsidRPr="007B559B">
          <w:rPr>
            <w:noProof w:val="0"/>
            <w:webHidden/>
          </w:rPr>
          <w:fldChar w:fldCharType="separate"/>
        </w:r>
        <w:r w:rsidRPr="007B559B">
          <w:rPr>
            <w:noProof w:val="0"/>
            <w:webHidden/>
          </w:rPr>
          <w:t>50</w:t>
        </w:r>
        <w:r w:rsidRPr="007B559B">
          <w:rPr>
            <w:noProof w:val="0"/>
            <w:webHidden/>
          </w:rPr>
          <w:fldChar w:fldCharType="end"/>
        </w:r>
      </w:hyperlink>
    </w:p>
    <w:p w14:paraId="5A80588B" w14:textId="26081AE2"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7" w:history="1">
        <w:r w:rsidRPr="007B559B">
          <w:rPr>
            <w:rStyle w:val="Hyperlink"/>
            <w:noProof w:val="0"/>
          </w:rPr>
          <w:t>Figura 24: Dados Obtidos do Pistão 1</w:t>
        </w:r>
        <w:r w:rsidRPr="007B559B">
          <w:rPr>
            <w:noProof w:val="0"/>
            <w:webHidden/>
          </w:rPr>
          <w:tab/>
        </w:r>
        <w:r w:rsidRPr="007B559B">
          <w:rPr>
            <w:noProof w:val="0"/>
            <w:webHidden/>
          </w:rPr>
          <w:fldChar w:fldCharType="begin"/>
        </w:r>
        <w:r w:rsidRPr="007B559B">
          <w:rPr>
            <w:noProof w:val="0"/>
            <w:webHidden/>
          </w:rPr>
          <w:instrText xml:space="preserve"> PAGEREF _Toc214231797 \h </w:instrText>
        </w:r>
        <w:r w:rsidRPr="007B559B">
          <w:rPr>
            <w:noProof w:val="0"/>
            <w:webHidden/>
          </w:rPr>
        </w:r>
        <w:r w:rsidRPr="007B559B">
          <w:rPr>
            <w:noProof w:val="0"/>
            <w:webHidden/>
          </w:rPr>
          <w:fldChar w:fldCharType="separate"/>
        </w:r>
        <w:r w:rsidRPr="007B559B">
          <w:rPr>
            <w:noProof w:val="0"/>
            <w:webHidden/>
          </w:rPr>
          <w:t>51</w:t>
        </w:r>
        <w:r w:rsidRPr="007B559B">
          <w:rPr>
            <w:noProof w:val="0"/>
            <w:webHidden/>
          </w:rPr>
          <w:fldChar w:fldCharType="end"/>
        </w:r>
      </w:hyperlink>
    </w:p>
    <w:p w14:paraId="08D1B300" w14:textId="26E4DF9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8" w:history="1">
        <w:r w:rsidRPr="007B559B">
          <w:rPr>
            <w:rStyle w:val="Hyperlink"/>
            <w:noProof w:val="0"/>
          </w:rPr>
          <w:t>Figura 25: Dados Obtidos do Pistão 2</w:t>
        </w:r>
        <w:r w:rsidRPr="007B559B">
          <w:rPr>
            <w:noProof w:val="0"/>
            <w:webHidden/>
          </w:rPr>
          <w:tab/>
        </w:r>
        <w:r w:rsidRPr="007B559B">
          <w:rPr>
            <w:noProof w:val="0"/>
            <w:webHidden/>
          </w:rPr>
          <w:fldChar w:fldCharType="begin"/>
        </w:r>
        <w:r w:rsidRPr="007B559B">
          <w:rPr>
            <w:noProof w:val="0"/>
            <w:webHidden/>
          </w:rPr>
          <w:instrText xml:space="preserve"> PAGEREF _Toc214231798 \h </w:instrText>
        </w:r>
        <w:r w:rsidRPr="007B559B">
          <w:rPr>
            <w:noProof w:val="0"/>
            <w:webHidden/>
          </w:rPr>
        </w:r>
        <w:r w:rsidRPr="007B559B">
          <w:rPr>
            <w:noProof w:val="0"/>
            <w:webHidden/>
          </w:rPr>
          <w:fldChar w:fldCharType="separate"/>
        </w:r>
        <w:r w:rsidRPr="007B559B">
          <w:rPr>
            <w:noProof w:val="0"/>
            <w:webHidden/>
          </w:rPr>
          <w:t>51</w:t>
        </w:r>
        <w:r w:rsidRPr="007B559B">
          <w:rPr>
            <w:noProof w:val="0"/>
            <w:webHidden/>
          </w:rPr>
          <w:fldChar w:fldCharType="end"/>
        </w:r>
      </w:hyperlink>
    </w:p>
    <w:p w14:paraId="6FCCCD0E" w14:textId="3245C377"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799" w:history="1">
        <w:r w:rsidRPr="007B559B">
          <w:rPr>
            <w:rStyle w:val="Hyperlink"/>
            <w:noProof w:val="0"/>
          </w:rPr>
          <w:t>Figura 26: Dados Obtidos do Pistão 3</w:t>
        </w:r>
        <w:r w:rsidRPr="007B559B">
          <w:rPr>
            <w:noProof w:val="0"/>
            <w:webHidden/>
          </w:rPr>
          <w:tab/>
        </w:r>
        <w:r w:rsidRPr="007B559B">
          <w:rPr>
            <w:noProof w:val="0"/>
            <w:webHidden/>
          </w:rPr>
          <w:fldChar w:fldCharType="begin"/>
        </w:r>
        <w:r w:rsidRPr="007B559B">
          <w:rPr>
            <w:noProof w:val="0"/>
            <w:webHidden/>
          </w:rPr>
          <w:instrText xml:space="preserve"> PAGEREF _Toc214231799 \h </w:instrText>
        </w:r>
        <w:r w:rsidRPr="007B559B">
          <w:rPr>
            <w:noProof w:val="0"/>
            <w:webHidden/>
          </w:rPr>
        </w:r>
        <w:r w:rsidRPr="007B559B">
          <w:rPr>
            <w:noProof w:val="0"/>
            <w:webHidden/>
          </w:rPr>
          <w:fldChar w:fldCharType="separate"/>
        </w:r>
        <w:r w:rsidRPr="007B559B">
          <w:rPr>
            <w:noProof w:val="0"/>
            <w:webHidden/>
          </w:rPr>
          <w:t>51</w:t>
        </w:r>
        <w:r w:rsidRPr="007B559B">
          <w:rPr>
            <w:noProof w:val="0"/>
            <w:webHidden/>
          </w:rPr>
          <w:fldChar w:fldCharType="end"/>
        </w:r>
      </w:hyperlink>
    </w:p>
    <w:p w14:paraId="1EE38BEC" w14:textId="7842C559"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0" w:history="1">
        <w:r w:rsidRPr="007B559B">
          <w:rPr>
            <w:rStyle w:val="Hyperlink"/>
            <w:noProof w:val="0"/>
          </w:rPr>
          <w:t>Figura 27: Dados Obtidos do Pistão 4</w:t>
        </w:r>
        <w:r w:rsidRPr="007B559B">
          <w:rPr>
            <w:noProof w:val="0"/>
            <w:webHidden/>
          </w:rPr>
          <w:tab/>
        </w:r>
        <w:r w:rsidRPr="007B559B">
          <w:rPr>
            <w:noProof w:val="0"/>
            <w:webHidden/>
          </w:rPr>
          <w:fldChar w:fldCharType="begin"/>
        </w:r>
        <w:r w:rsidRPr="007B559B">
          <w:rPr>
            <w:noProof w:val="0"/>
            <w:webHidden/>
          </w:rPr>
          <w:instrText xml:space="preserve"> PAGEREF _Toc214231800 \h </w:instrText>
        </w:r>
        <w:r w:rsidRPr="007B559B">
          <w:rPr>
            <w:noProof w:val="0"/>
            <w:webHidden/>
          </w:rPr>
        </w:r>
        <w:r w:rsidRPr="007B559B">
          <w:rPr>
            <w:noProof w:val="0"/>
            <w:webHidden/>
          </w:rPr>
          <w:fldChar w:fldCharType="separate"/>
        </w:r>
        <w:r w:rsidRPr="007B559B">
          <w:rPr>
            <w:noProof w:val="0"/>
            <w:webHidden/>
          </w:rPr>
          <w:t>52</w:t>
        </w:r>
        <w:r w:rsidRPr="007B559B">
          <w:rPr>
            <w:noProof w:val="0"/>
            <w:webHidden/>
          </w:rPr>
          <w:fldChar w:fldCharType="end"/>
        </w:r>
      </w:hyperlink>
    </w:p>
    <w:p w14:paraId="1A7B9DB3" w14:textId="0EAD8C05"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1" w:history="1">
        <w:r w:rsidRPr="007B559B">
          <w:rPr>
            <w:rStyle w:val="Hyperlink"/>
            <w:noProof w:val="0"/>
          </w:rPr>
          <w:t>Figura 28: Dados Obtidos do Pistão 5</w:t>
        </w:r>
        <w:r w:rsidRPr="007B559B">
          <w:rPr>
            <w:noProof w:val="0"/>
            <w:webHidden/>
          </w:rPr>
          <w:tab/>
        </w:r>
        <w:r w:rsidRPr="007B559B">
          <w:rPr>
            <w:noProof w:val="0"/>
            <w:webHidden/>
          </w:rPr>
          <w:fldChar w:fldCharType="begin"/>
        </w:r>
        <w:r w:rsidRPr="007B559B">
          <w:rPr>
            <w:noProof w:val="0"/>
            <w:webHidden/>
          </w:rPr>
          <w:instrText xml:space="preserve"> PAGEREF _Toc214231801 \h </w:instrText>
        </w:r>
        <w:r w:rsidRPr="007B559B">
          <w:rPr>
            <w:noProof w:val="0"/>
            <w:webHidden/>
          </w:rPr>
        </w:r>
        <w:r w:rsidRPr="007B559B">
          <w:rPr>
            <w:noProof w:val="0"/>
            <w:webHidden/>
          </w:rPr>
          <w:fldChar w:fldCharType="separate"/>
        </w:r>
        <w:r w:rsidRPr="007B559B">
          <w:rPr>
            <w:noProof w:val="0"/>
            <w:webHidden/>
          </w:rPr>
          <w:t>52</w:t>
        </w:r>
        <w:r w:rsidRPr="007B559B">
          <w:rPr>
            <w:noProof w:val="0"/>
            <w:webHidden/>
          </w:rPr>
          <w:fldChar w:fldCharType="end"/>
        </w:r>
      </w:hyperlink>
    </w:p>
    <w:p w14:paraId="135DA203" w14:textId="0AF90769"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2" w:history="1">
        <w:r w:rsidRPr="007B559B">
          <w:rPr>
            <w:rStyle w:val="Hyperlink"/>
            <w:noProof w:val="0"/>
          </w:rPr>
          <w:t>Figura 29: Dados Obtidos do Pistão 6</w:t>
        </w:r>
        <w:r w:rsidRPr="007B559B">
          <w:rPr>
            <w:noProof w:val="0"/>
            <w:webHidden/>
          </w:rPr>
          <w:tab/>
        </w:r>
        <w:r w:rsidRPr="007B559B">
          <w:rPr>
            <w:noProof w:val="0"/>
            <w:webHidden/>
          </w:rPr>
          <w:fldChar w:fldCharType="begin"/>
        </w:r>
        <w:r w:rsidRPr="007B559B">
          <w:rPr>
            <w:noProof w:val="0"/>
            <w:webHidden/>
          </w:rPr>
          <w:instrText xml:space="preserve"> PAGEREF _Toc214231802 \h </w:instrText>
        </w:r>
        <w:r w:rsidRPr="007B559B">
          <w:rPr>
            <w:noProof w:val="0"/>
            <w:webHidden/>
          </w:rPr>
        </w:r>
        <w:r w:rsidRPr="007B559B">
          <w:rPr>
            <w:noProof w:val="0"/>
            <w:webHidden/>
          </w:rPr>
          <w:fldChar w:fldCharType="separate"/>
        </w:r>
        <w:r w:rsidRPr="007B559B">
          <w:rPr>
            <w:noProof w:val="0"/>
            <w:webHidden/>
          </w:rPr>
          <w:t>52</w:t>
        </w:r>
        <w:r w:rsidRPr="007B559B">
          <w:rPr>
            <w:noProof w:val="0"/>
            <w:webHidden/>
          </w:rPr>
          <w:fldChar w:fldCharType="end"/>
        </w:r>
      </w:hyperlink>
    </w:p>
    <w:p w14:paraId="0A1D1998" w14:textId="5D7399A1"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3" w:history="1">
        <w:r w:rsidRPr="007B559B">
          <w:rPr>
            <w:rStyle w:val="Hyperlink"/>
            <w:noProof w:val="0"/>
          </w:rPr>
          <w:t>Figura 30: Coleta simultânea dos 6 pistões com Kp = 5</w:t>
        </w:r>
        <w:r w:rsidRPr="007B559B">
          <w:rPr>
            <w:noProof w:val="0"/>
            <w:webHidden/>
          </w:rPr>
          <w:tab/>
        </w:r>
        <w:r w:rsidRPr="007B559B">
          <w:rPr>
            <w:noProof w:val="0"/>
            <w:webHidden/>
          </w:rPr>
          <w:fldChar w:fldCharType="begin"/>
        </w:r>
        <w:r w:rsidRPr="007B559B">
          <w:rPr>
            <w:noProof w:val="0"/>
            <w:webHidden/>
          </w:rPr>
          <w:instrText xml:space="preserve"> PAGEREF _Toc214231803 \h </w:instrText>
        </w:r>
        <w:r w:rsidRPr="007B559B">
          <w:rPr>
            <w:noProof w:val="0"/>
            <w:webHidden/>
          </w:rPr>
        </w:r>
        <w:r w:rsidRPr="007B559B">
          <w:rPr>
            <w:noProof w:val="0"/>
            <w:webHidden/>
          </w:rPr>
          <w:fldChar w:fldCharType="separate"/>
        </w:r>
        <w:r w:rsidRPr="007B559B">
          <w:rPr>
            <w:noProof w:val="0"/>
            <w:webHidden/>
          </w:rPr>
          <w:t>53</w:t>
        </w:r>
        <w:r w:rsidRPr="007B559B">
          <w:rPr>
            <w:noProof w:val="0"/>
            <w:webHidden/>
          </w:rPr>
          <w:fldChar w:fldCharType="end"/>
        </w:r>
      </w:hyperlink>
    </w:p>
    <w:p w14:paraId="196BA128" w14:textId="580B0542"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4" w:history="1">
        <w:r w:rsidRPr="007B559B">
          <w:rPr>
            <w:rStyle w:val="Hyperlink"/>
            <w:noProof w:val="0"/>
          </w:rPr>
          <w:t>Figura 31: Dados Importados para o System Identification</w:t>
        </w:r>
        <w:r w:rsidRPr="007B559B">
          <w:rPr>
            <w:noProof w:val="0"/>
            <w:webHidden/>
          </w:rPr>
          <w:tab/>
        </w:r>
        <w:r w:rsidRPr="007B559B">
          <w:rPr>
            <w:noProof w:val="0"/>
            <w:webHidden/>
          </w:rPr>
          <w:fldChar w:fldCharType="begin"/>
        </w:r>
        <w:r w:rsidRPr="007B559B">
          <w:rPr>
            <w:noProof w:val="0"/>
            <w:webHidden/>
          </w:rPr>
          <w:instrText xml:space="preserve"> PAGEREF _Toc214231804 \h </w:instrText>
        </w:r>
        <w:r w:rsidRPr="007B559B">
          <w:rPr>
            <w:noProof w:val="0"/>
            <w:webHidden/>
          </w:rPr>
        </w:r>
        <w:r w:rsidRPr="007B559B">
          <w:rPr>
            <w:noProof w:val="0"/>
            <w:webHidden/>
          </w:rPr>
          <w:fldChar w:fldCharType="separate"/>
        </w:r>
        <w:r w:rsidRPr="007B559B">
          <w:rPr>
            <w:noProof w:val="0"/>
            <w:webHidden/>
          </w:rPr>
          <w:t>54</w:t>
        </w:r>
        <w:r w:rsidRPr="007B559B">
          <w:rPr>
            <w:noProof w:val="0"/>
            <w:webHidden/>
          </w:rPr>
          <w:fldChar w:fldCharType="end"/>
        </w:r>
      </w:hyperlink>
    </w:p>
    <w:p w14:paraId="51123334" w14:textId="51F14CC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5" w:history="1">
        <w:r w:rsidRPr="007B559B">
          <w:rPr>
            <w:rStyle w:val="Hyperlink"/>
            <w:noProof w:val="0"/>
          </w:rPr>
          <w:t>Figura 32: Configurações do Modelo</w:t>
        </w:r>
        <w:r w:rsidRPr="007B559B">
          <w:rPr>
            <w:noProof w:val="0"/>
            <w:webHidden/>
          </w:rPr>
          <w:tab/>
        </w:r>
        <w:r w:rsidRPr="007B559B">
          <w:rPr>
            <w:noProof w:val="0"/>
            <w:webHidden/>
          </w:rPr>
          <w:fldChar w:fldCharType="begin"/>
        </w:r>
        <w:r w:rsidRPr="007B559B">
          <w:rPr>
            <w:noProof w:val="0"/>
            <w:webHidden/>
          </w:rPr>
          <w:instrText xml:space="preserve"> PAGEREF _Toc214231805 \h </w:instrText>
        </w:r>
        <w:r w:rsidRPr="007B559B">
          <w:rPr>
            <w:noProof w:val="0"/>
            <w:webHidden/>
          </w:rPr>
        </w:r>
        <w:r w:rsidRPr="007B559B">
          <w:rPr>
            <w:noProof w:val="0"/>
            <w:webHidden/>
          </w:rPr>
          <w:fldChar w:fldCharType="separate"/>
        </w:r>
        <w:r w:rsidRPr="007B559B">
          <w:rPr>
            <w:noProof w:val="0"/>
            <w:webHidden/>
          </w:rPr>
          <w:t>55</w:t>
        </w:r>
        <w:r w:rsidRPr="007B559B">
          <w:rPr>
            <w:noProof w:val="0"/>
            <w:webHidden/>
          </w:rPr>
          <w:fldChar w:fldCharType="end"/>
        </w:r>
      </w:hyperlink>
    </w:p>
    <w:p w14:paraId="42432A28" w14:textId="17B251C2"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6" w:history="1">
        <w:r w:rsidRPr="007B559B">
          <w:rPr>
            <w:rStyle w:val="Hyperlink"/>
            <w:noProof w:val="0"/>
          </w:rPr>
          <w:t>Figura 33: Resultado do Modelo Gerado Pistão 1 e 2</w:t>
        </w:r>
        <w:r w:rsidRPr="007B559B">
          <w:rPr>
            <w:noProof w:val="0"/>
            <w:webHidden/>
          </w:rPr>
          <w:tab/>
        </w:r>
        <w:r w:rsidRPr="007B559B">
          <w:rPr>
            <w:noProof w:val="0"/>
            <w:webHidden/>
          </w:rPr>
          <w:fldChar w:fldCharType="begin"/>
        </w:r>
        <w:r w:rsidRPr="007B559B">
          <w:rPr>
            <w:noProof w:val="0"/>
            <w:webHidden/>
          </w:rPr>
          <w:instrText xml:space="preserve"> PAGEREF _Toc214231806 \h </w:instrText>
        </w:r>
        <w:r w:rsidRPr="007B559B">
          <w:rPr>
            <w:noProof w:val="0"/>
            <w:webHidden/>
          </w:rPr>
        </w:r>
        <w:r w:rsidRPr="007B559B">
          <w:rPr>
            <w:noProof w:val="0"/>
            <w:webHidden/>
          </w:rPr>
          <w:fldChar w:fldCharType="separate"/>
        </w:r>
        <w:r w:rsidRPr="007B559B">
          <w:rPr>
            <w:noProof w:val="0"/>
            <w:webHidden/>
          </w:rPr>
          <w:t>55</w:t>
        </w:r>
        <w:r w:rsidRPr="007B559B">
          <w:rPr>
            <w:noProof w:val="0"/>
            <w:webHidden/>
          </w:rPr>
          <w:fldChar w:fldCharType="end"/>
        </w:r>
      </w:hyperlink>
    </w:p>
    <w:p w14:paraId="25B51953" w14:textId="5F8C883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7" w:history="1">
        <w:r w:rsidRPr="007B559B">
          <w:rPr>
            <w:rStyle w:val="Hyperlink"/>
            <w:noProof w:val="0"/>
          </w:rPr>
          <w:t>Figura 34: Resultado do Modelo Gerado Pistão 3 e 4</w:t>
        </w:r>
        <w:r w:rsidRPr="007B559B">
          <w:rPr>
            <w:noProof w:val="0"/>
            <w:webHidden/>
          </w:rPr>
          <w:tab/>
        </w:r>
        <w:r w:rsidRPr="007B559B">
          <w:rPr>
            <w:noProof w:val="0"/>
            <w:webHidden/>
          </w:rPr>
          <w:fldChar w:fldCharType="begin"/>
        </w:r>
        <w:r w:rsidRPr="007B559B">
          <w:rPr>
            <w:noProof w:val="0"/>
            <w:webHidden/>
          </w:rPr>
          <w:instrText xml:space="preserve"> PAGEREF _Toc214231807 \h </w:instrText>
        </w:r>
        <w:r w:rsidRPr="007B559B">
          <w:rPr>
            <w:noProof w:val="0"/>
            <w:webHidden/>
          </w:rPr>
        </w:r>
        <w:r w:rsidRPr="007B559B">
          <w:rPr>
            <w:noProof w:val="0"/>
            <w:webHidden/>
          </w:rPr>
          <w:fldChar w:fldCharType="separate"/>
        </w:r>
        <w:r w:rsidRPr="007B559B">
          <w:rPr>
            <w:noProof w:val="0"/>
            <w:webHidden/>
          </w:rPr>
          <w:t>55</w:t>
        </w:r>
        <w:r w:rsidRPr="007B559B">
          <w:rPr>
            <w:noProof w:val="0"/>
            <w:webHidden/>
          </w:rPr>
          <w:fldChar w:fldCharType="end"/>
        </w:r>
      </w:hyperlink>
    </w:p>
    <w:p w14:paraId="2F9941FF" w14:textId="681742EF"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8" w:history="1">
        <w:r w:rsidRPr="007B559B">
          <w:rPr>
            <w:rStyle w:val="Hyperlink"/>
            <w:noProof w:val="0"/>
          </w:rPr>
          <w:t>Figura 35: Resultado do Modelo Gerado Pistão 5 e 6</w:t>
        </w:r>
        <w:r w:rsidRPr="007B559B">
          <w:rPr>
            <w:noProof w:val="0"/>
            <w:webHidden/>
          </w:rPr>
          <w:tab/>
        </w:r>
        <w:r w:rsidRPr="007B559B">
          <w:rPr>
            <w:noProof w:val="0"/>
            <w:webHidden/>
          </w:rPr>
          <w:fldChar w:fldCharType="begin"/>
        </w:r>
        <w:r w:rsidRPr="007B559B">
          <w:rPr>
            <w:noProof w:val="0"/>
            <w:webHidden/>
          </w:rPr>
          <w:instrText xml:space="preserve"> PAGEREF _Toc214231808 \h </w:instrText>
        </w:r>
        <w:r w:rsidRPr="007B559B">
          <w:rPr>
            <w:noProof w:val="0"/>
            <w:webHidden/>
          </w:rPr>
        </w:r>
        <w:r w:rsidRPr="007B559B">
          <w:rPr>
            <w:noProof w:val="0"/>
            <w:webHidden/>
          </w:rPr>
          <w:fldChar w:fldCharType="separate"/>
        </w:r>
        <w:r w:rsidRPr="007B559B">
          <w:rPr>
            <w:noProof w:val="0"/>
            <w:webHidden/>
          </w:rPr>
          <w:t>56</w:t>
        </w:r>
        <w:r w:rsidRPr="007B559B">
          <w:rPr>
            <w:noProof w:val="0"/>
            <w:webHidden/>
          </w:rPr>
          <w:fldChar w:fldCharType="end"/>
        </w:r>
      </w:hyperlink>
    </w:p>
    <w:p w14:paraId="258599FF" w14:textId="5EEC3BCA"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09" w:history="1">
        <w:r w:rsidRPr="007B559B">
          <w:rPr>
            <w:rStyle w:val="Hyperlink"/>
            <w:noProof w:val="0"/>
          </w:rPr>
          <w:t>Figura 36: Pistão 1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_Toc214231809 \h </w:instrText>
        </w:r>
        <w:r w:rsidRPr="007B559B">
          <w:rPr>
            <w:noProof w:val="0"/>
            <w:webHidden/>
          </w:rPr>
        </w:r>
        <w:r w:rsidRPr="007B559B">
          <w:rPr>
            <w:noProof w:val="0"/>
            <w:webHidden/>
          </w:rPr>
          <w:fldChar w:fldCharType="separate"/>
        </w:r>
        <w:r w:rsidRPr="007B559B">
          <w:rPr>
            <w:noProof w:val="0"/>
            <w:webHidden/>
          </w:rPr>
          <w:t>57</w:t>
        </w:r>
        <w:r w:rsidRPr="007B559B">
          <w:rPr>
            <w:noProof w:val="0"/>
            <w:webHidden/>
          </w:rPr>
          <w:fldChar w:fldCharType="end"/>
        </w:r>
      </w:hyperlink>
    </w:p>
    <w:p w14:paraId="1171949F" w14:textId="59061CF7"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0" w:history="1">
        <w:r w:rsidRPr="007B559B">
          <w:rPr>
            <w:rStyle w:val="Hyperlink"/>
            <w:noProof w:val="0"/>
          </w:rPr>
          <w:t>Figura 37: Pistão 1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_Toc214231810 \h </w:instrText>
        </w:r>
        <w:r w:rsidRPr="007B559B">
          <w:rPr>
            <w:noProof w:val="0"/>
            <w:webHidden/>
          </w:rPr>
        </w:r>
        <w:r w:rsidRPr="007B559B">
          <w:rPr>
            <w:noProof w:val="0"/>
            <w:webHidden/>
          </w:rPr>
          <w:fldChar w:fldCharType="separate"/>
        </w:r>
        <w:r w:rsidRPr="007B559B">
          <w:rPr>
            <w:noProof w:val="0"/>
            <w:webHidden/>
          </w:rPr>
          <w:t>58</w:t>
        </w:r>
        <w:r w:rsidRPr="007B559B">
          <w:rPr>
            <w:noProof w:val="0"/>
            <w:webHidden/>
          </w:rPr>
          <w:fldChar w:fldCharType="end"/>
        </w:r>
      </w:hyperlink>
    </w:p>
    <w:p w14:paraId="4D5F4817" w14:textId="331AEE75"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1" w:history="1">
        <w:r w:rsidRPr="007B559B">
          <w:rPr>
            <w:rStyle w:val="Hyperlink"/>
            <w:noProof w:val="0"/>
          </w:rPr>
          <w:t>Figura 38: Pistão 2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_Toc214231811 \h </w:instrText>
        </w:r>
        <w:r w:rsidRPr="007B559B">
          <w:rPr>
            <w:noProof w:val="0"/>
            <w:webHidden/>
          </w:rPr>
        </w:r>
        <w:r w:rsidRPr="007B559B">
          <w:rPr>
            <w:noProof w:val="0"/>
            <w:webHidden/>
          </w:rPr>
          <w:fldChar w:fldCharType="separate"/>
        </w:r>
        <w:r w:rsidRPr="007B559B">
          <w:rPr>
            <w:noProof w:val="0"/>
            <w:webHidden/>
          </w:rPr>
          <w:t>58</w:t>
        </w:r>
        <w:r w:rsidRPr="007B559B">
          <w:rPr>
            <w:noProof w:val="0"/>
            <w:webHidden/>
          </w:rPr>
          <w:fldChar w:fldCharType="end"/>
        </w:r>
      </w:hyperlink>
    </w:p>
    <w:p w14:paraId="5B5D7A43" w14:textId="09EF6C23"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2" w:history="1">
        <w:r w:rsidRPr="007B559B">
          <w:rPr>
            <w:rStyle w:val="Hyperlink"/>
            <w:noProof w:val="0"/>
          </w:rPr>
          <w:t>Figura 39: Pistão 2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_Toc214231812 \h </w:instrText>
        </w:r>
        <w:r w:rsidRPr="007B559B">
          <w:rPr>
            <w:noProof w:val="0"/>
            <w:webHidden/>
          </w:rPr>
        </w:r>
        <w:r w:rsidRPr="007B559B">
          <w:rPr>
            <w:noProof w:val="0"/>
            <w:webHidden/>
          </w:rPr>
          <w:fldChar w:fldCharType="separate"/>
        </w:r>
        <w:r w:rsidRPr="007B559B">
          <w:rPr>
            <w:noProof w:val="0"/>
            <w:webHidden/>
          </w:rPr>
          <w:t>58</w:t>
        </w:r>
        <w:r w:rsidRPr="007B559B">
          <w:rPr>
            <w:noProof w:val="0"/>
            <w:webHidden/>
          </w:rPr>
          <w:fldChar w:fldCharType="end"/>
        </w:r>
      </w:hyperlink>
    </w:p>
    <w:p w14:paraId="2C28495D" w14:textId="403F6853"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3" w:history="1">
        <w:r w:rsidRPr="007B559B">
          <w:rPr>
            <w:rStyle w:val="Hyperlink"/>
            <w:noProof w:val="0"/>
          </w:rPr>
          <w:t>Figura 40: Pistão 3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_Toc214231813 \h </w:instrText>
        </w:r>
        <w:r w:rsidRPr="007B559B">
          <w:rPr>
            <w:noProof w:val="0"/>
            <w:webHidden/>
          </w:rPr>
        </w:r>
        <w:r w:rsidRPr="007B559B">
          <w:rPr>
            <w:noProof w:val="0"/>
            <w:webHidden/>
          </w:rPr>
          <w:fldChar w:fldCharType="separate"/>
        </w:r>
        <w:r w:rsidRPr="007B559B">
          <w:rPr>
            <w:noProof w:val="0"/>
            <w:webHidden/>
          </w:rPr>
          <w:t>59</w:t>
        </w:r>
        <w:r w:rsidRPr="007B559B">
          <w:rPr>
            <w:noProof w:val="0"/>
            <w:webHidden/>
          </w:rPr>
          <w:fldChar w:fldCharType="end"/>
        </w:r>
      </w:hyperlink>
    </w:p>
    <w:p w14:paraId="20933347" w14:textId="0C677EDB"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4" w:history="1">
        <w:r w:rsidRPr="007B559B">
          <w:rPr>
            <w:rStyle w:val="Hyperlink"/>
            <w:noProof w:val="0"/>
          </w:rPr>
          <w:t>Figura 41: Pistão 3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_Toc214231814 \h </w:instrText>
        </w:r>
        <w:r w:rsidRPr="007B559B">
          <w:rPr>
            <w:noProof w:val="0"/>
            <w:webHidden/>
          </w:rPr>
        </w:r>
        <w:r w:rsidRPr="007B559B">
          <w:rPr>
            <w:noProof w:val="0"/>
            <w:webHidden/>
          </w:rPr>
          <w:fldChar w:fldCharType="separate"/>
        </w:r>
        <w:r w:rsidRPr="007B559B">
          <w:rPr>
            <w:noProof w:val="0"/>
            <w:webHidden/>
          </w:rPr>
          <w:t>59</w:t>
        </w:r>
        <w:r w:rsidRPr="007B559B">
          <w:rPr>
            <w:noProof w:val="0"/>
            <w:webHidden/>
          </w:rPr>
          <w:fldChar w:fldCharType="end"/>
        </w:r>
      </w:hyperlink>
    </w:p>
    <w:p w14:paraId="4A22F100" w14:textId="64C57C9E"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5" w:history="1">
        <w:r w:rsidRPr="007B559B">
          <w:rPr>
            <w:rStyle w:val="Hyperlink"/>
            <w:noProof w:val="0"/>
          </w:rPr>
          <w:t>Figura 42: Pistão 4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_Toc214231815 \h </w:instrText>
        </w:r>
        <w:r w:rsidRPr="007B559B">
          <w:rPr>
            <w:noProof w:val="0"/>
            <w:webHidden/>
          </w:rPr>
        </w:r>
        <w:r w:rsidRPr="007B559B">
          <w:rPr>
            <w:noProof w:val="0"/>
            <w:webHidden/>
          </w:rPr>
          <w:fldChar w:fldCharType="separate"/>
        </w:r>
        <w:r w:rsidRPr="007B559B">
          <w:rPr>
            <w:noProof w:val="0"/>
            <w:webHidden/>
          </w:rPr>
          <w:t>59</w:t>
        </w:r>
        <w:r w:rsidRPr="007B559B">
          <w:rPr>
            <w:noProof w:val="0"/>
            <w:webHidden/>
          </w:rPr>
          <w:fldChar w:fldCharType="end"/>
        </w:r>
      </w:hyperlink>
    </w:p>
    <w:p w14:paraId="39846E68" w14:textId="5851DF88"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6" w:history="1">
        <w:r w:rsidRPr="007B559B">
          <w:rPr>
            <w:rStyle w:val="Hyperlink"/>
            <w:noProof w:val="0"/>
          </w:rPr>
          <w:t>Figura 43: Pistão 4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_Toc214231816 \h </w:instrText>
        </w:r>
        <w:r w:rsidRPr="007B559B">
          <w:rPr>
            <w:noProof w:val="0"/>
            <w:webHidden/>
          </w:rPr>
        </w:r>
        <w:r w:rsidRPr="007B559B">
          <w:rPr>
            <w:noProof w:val="0"/>
            <w:webHidden/>
          </w:rPr>
          <w:fldChar w:fldCharType="separate"/>
        </w:r>
        <w:r w:rsidRPr="007B559B">
          <w:rPr>
            <w:noProof w:val="0"/>
            <w:webHidden/>
          </w:rPr>
          <w:t>60</w:t>
        </w:r>
        <w:r w:rsidRPr="007B559B">
          <w:rPr>
            <w:noProof w:val="0"/>
            <w:webHidden/>
          </w:rPr>
          <w:fldChar w:fldCharType="end"/>
        </w:r>
      </w:hyperlink>
    </w:p>
    <w:p w14:paraId="288C6AB8" w14:textId="103D43E8"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7" w:history="1">
        <w:r w:rsidRPr="007B559B">
          <w:rPr>
            <w:rStyle w:val="Hyperlink"/>
            <w:noProof w:val="0"/>
          </w:rPr>
          <w:t>Figura 44: Pistão 5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_Toc214231817 \h </w:instrText>
        </w:r>
        <w:r w:rsidRPr="007B559B">
          <w:rPr>
            <w:noProof w:val="0"/>
            <w:webHidden/>
          </w:rPr>
        </w:r>
        <w:r w:rsidRPr="007B559B">
          <w:rPr>
            <w:noProof w:val="0"/>
            <w:webHidden/>
          </w:rPr>
          <w:fldChar w:fldCharType="separate"/>
        </w:r>
        <w:r w:rsidRPr="007B559B">
          <w:rPr>
            <w:noProof w:val="0"/>
            <w:webHidden/>
          </w:rPr>
          <w:t>60</w:t>
        </w:r>
        <w:r w:rsidRPr="007B559B">
          <w:rPr>
            <w:noProof w:val="0"/>
            <w:webHidden/>
          </w:rPr>
          <w:fldChar w:fldCharType="end"/>
        </w:r>
      </w:hyperlink>
    </w:p>
    <w:p w14:paraId="2DE6CDA4" w14:textId="7F54F22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8" w:history="1">
        <w:r w:rsidRPr="007B559B">
          <w:rPr>
            <w:rStyle w:val="Hyperlink"/>
            <w:noProof w:val="0"/>
          </w:rPr>
          <w:t>Figura 45: Pistão 5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_Toc214231818 \h </w:instrText>
        </w:r>
        <w:r w:rsidRPr="007B559B">
          <w:rPr>
            <w:noProof w:val="0"/>
            <w:webHidden/>
          </w:rPr>
        </w:r>
        <w:r w:rsidRPr="007B559B">
          <w:rPr>
            <w:noProof w:val="0"/>
            <w:webHidden/>
          </w:rPr>
          <w:fldChar w:fldCharType="separate"/>
        </w:r>
        <w:r w:rsidRPr="007B559B">
          <w:rPr>
            <w:noProof w:val="0"/>
            <w:webHidden/>
          </w:rPr>
          <w:t>60</w:t>
        </w:r>
        <w:r w:rsidRPr="007B559B">
          <w:rPr>
            <w:noProof w:val="0"/>
            <w:webHidden/>
          </w:rPr>
          <w:fldChar w:fldCharType="end"/>
        </w:r>
      </w:hyperlink>
    </w:p>
    <w:p w14:paraId="0A6BDA48" w14:textId="55044209"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19" w:history="1">
        <w:r w:rsidRPr="007B559B">
          <w:rPr>
            <w:rStyle w:val="Hyperlink"/>
            <w:noProof w:val="0"/>
          </w:rPr>
          <w:t>Figura 46: Pistão 6 – Comparação entre as FTs</w:t>
        </w:r>
        <w:r w:rsidRPr="007B559B">
          <w:rPr>
            <w:noProof w:val="0"/>
            <w:webHidden/>
          </w:rPr>
          <w:tab/>
        </w:r>
        <w:r w:rsidRPr="007B559B">
          <w:rPr>
            <w:noProof w:val="0"/>
            <w:webHidden/>
          </w:rPr>
          <w:fldChar w:fldCharType="begin"/>
        </w:r>
        <w:r w:rsidRPr="007B559B">
          <w:rPr>
            <w:noProof w:val="0"/>
            <w:webHidden/>
          </w:rPr>
          <w:instrText xml:space="preserve"> PAGEREF _Toc214231819 \h </w:instrText>
        </w:r>
        <w:r w:rsidRPr="007B559B">
          <w:rPr>
            <w:noProof w:val="0"/>
            <w:webHidden/>
          </w:rPr>
        </w:r>
        <w:r w:rsidRPr="007B559B">
          <w:rPr>
            <w:noProof w:val="0"/>
            <w:webHidden/>
          </w:rPr>
          <w:fldChar w:fldCharType="separate"/>
        </w:r>
        <w:r w:rsidRPr="007B559B">
          <w:rPr>
            <w:noProof w:val="0"/>
            <w:webHidden/>
          </w:rPr>
          <w:t>61</w:t>
        </w:r>
        <w:r w:rsidRPr="007B559B">
          <w:rPr>
            <w:noProof w:val="0"/>
            <w:webHidden/>
          </w:rPr>
          <w:fldChar w:fldCharType="end"/>
        </w:r>
      </w:hyperlink>
    </w:p>
    <w:p w14:paraId="66A1BD7E" w14:textId="2E955491"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0" w:history="1">
        <w:r w:rsidRPr="007B559B">
          <w:rPr>
            <w:rStyle w:val="Hyperlink"/>
            <w:noProof w:val="0"/>
          </w:rPr>
          <w:t>Figura 47: Pistão 6 – Erro ao longo do tempo</w:t>
        </w:r>
        <w:r w:rsidRPr="007B559B">
          <w:rPr>
            <w:noProof w:val="0"/>
            <w:webHidden/>
          </w:rPr>
          <w:tab/>
        </w:r>
        <w:r w:rsidRPr="007B559B">
          <w:rPr>
            <w:noProof w:val="0"/>
            <w:webHidden/>
          </w:rPr>
          <w:fldChar w:fldCharType="begin"/>
        </w:r>
        <w:r w:rsidRPr="007B559B">
          <w:rPr>
            <w:noProof w:val="0"/>
            <w:webHidden/>
          </w:rPr>
          <w:instrText xml:space="preserve"> PAGEREF _Toc214231820 \h </w:instrText>
        </w:r>
        <w:r w:rsidRPr="007B559B">
          <w:rPr>
            <w:noProof w:val="0"/>
            <w:webHidden/>
          </w:rPr>
        </w:r>
        <w:r w:rsidRPr="007B559B">
          <w:rPr>
            <w:noProof w:val="0"/>
            <w:webHidden/>
          </w:rPr>
          <w:fldChar w:fldCharType="separate"/>
        </w:r>
        <w:r w:rsidRPr="007B559B">
          <w:rPr>
            <w:noProof w:val="0"/>
            <w:webHidden/>
          </w:rPr>
          <w:t>61</w:t>
        </w:r>
        <w:r w:rsidRPr="007B559B">
          <w:rPr>
            <w:noProof w:val="0"/>
            <w:webHidden/>
          </w:rPr>
          <w:fldChar w:fldCharType="end"/>
        </w:r>
      </w:hyperlink>
    </w:p>
    <w:p w14:paraId="65EF7399" w14:textId="17920A2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1" w:history="1">
        <w:r w:rsidRPr="007B559B">
          <w:rPr>
            <w:rStyle w:val="Hyperlink"/>
            <w:noProof w:val="0"/>
          </w:rPr>
          <w:t>Figura 48: Resultado Obtido – Curva 6 Pistões Sobrepostas para Comparação</w:t>
        </w:r>
        <w:r w:rsidRPr="007B559B">
          <w:rPr>
            <w:noProof w:val="0"/>
            <w:webHidden/>
          </w:rPr>
          <w:tab/>
        </w:r>
        <w:r w:rsidRPr="007B559B">
          <w:rPr>
            <w:noProof w:val="0"/>
            <w:webHidden/>
          </w:rPr>
          <w:fldChar w:fldCharType="begin"/>
        </w:r>
        <w:r w:rsidRPr="007B559B">
          <w:rPr>
            <w:noProof w:val="0"/>
            <w:webHidden/>
          </w:rPr>
          <w:instrText xml:space="preserve"> PAGEREF _Toc214231821 \h </w:instrText>
        </w:r>
        <w:r w:rsidRPr="007B559B">
          <w:rPr>
            <w:noProof w:val="0"/>
            <w:webHidden/>
          </w:rPr>
        </w:r>
        <w:r w:rsidRPr="007B559B">
          <w:rPr>
            <w:noProof w:val="0"/>
            <w:webHidden/>
          </w:rPr>
          <w:fldChar w:fldCharType="separate"/>
        </w:r>
        <w:r w:rsidRPr="007B559B">
          <w:rPr>
            <w:noProof w:val="0"/>
            <w:webHidden/>
          </w:rPr>
          <w:t>63</w:t>
        </w:r>
        <w:r w:rsidRPr="007B559B">
          <w:rPr>
            <w:noProof w:val="0"/>
            <w:webHidden/>
          </w:rPr>
          <w:fldChar w:fldCharType="end"/>
        </w:r>
      </w:hyperlink>
    </w:p>
    <w:p w14:paraId="2E3292D8" w14:textId="56AD01F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2" w:history="1">
        <w:r w:rsidRPr="007B559B">
          <w:rPr>
            <w:rStyle w:val="Hyperlink"/>
            <w:noProof w:val="0"/>
          </w:rPr>
          <w:t>Figura 49: Especificações do Design</w:t>
        </w:r>
        <w:r w:rsidRPr="007B559B">
          <w:rPr>
            <w:noProof w:val="0"/>
            <w:webHidden/>
          </w:rPr>
          <w:tab/>
        </w:r>
        <w:r w:rsidRPr="007B559B">
          <w:rPr>
            <w:noProof w:val="0"/>
            <w:webHidden/>
          </w:rPr>
          <w:fldChar w:fldCharType="begin"/>
        </w:r>
        <w:r w:rsidRPr="007B559B">
          <w:rPr>
            <w:noProof w:val="0"/>
            <w:webHidden/>
          </w:rPr>
          <w:instrText xml:space="preserve"> PAGEREF _Toc214231822 \h </w:instrText>
        </w:r>
        <w:r w:rsidRPr="007B559B">
          <w:rPr>
            <w:noProof w:val="0"/>
            <w:webHidden/>
          </w:rPr>
        </w:r>
        <w:r w:rsidRPr="007B559B">
          <w:rPr>
            <w:noProof w:val="0"/>
            <w:webHidden/>
          </w:rPr>
          <w:fldChar w:fldCharType="separate"/>
        </w:r>
        <w:r w:rsidRPr="007B559B">
          <w:rPr>
            <w:noProof w:val="0"/>
            <w:webHidden/>
          </w:rPr>
          <w:t>64</w:t>
        </w:r>
        <w:r w:rsidRPr="007B559B">
          <w:rPr>
            <w:noProof w:val="0"/>
            <w:webHidden/>
          </w:rPr>
          <w:fldChar w:fldCharType="end"/>
        </w:r>
      </w:hyperlink>
    </w:p>
    <w:p w14:paraId="65382F46" w14:textId="4328BFC8"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3" w:history="1">
        <w:r w:rsidRPr="007B559B">
          <w:rPr>
            <w:rStyle w:val="Hyperlink"/>
            <w:noProof w:val="0"/>
          </w:rPr>
          <w:t>Figura 50: Resultado Desejado</w:t>
        </w:r>
        <w:r w:rsidRPr="007B559B">
          <w:rPr>
            <w:noProof w:val="0"/>
            <w:webHidden/>
          </w:rPr>
          <w:tab/>
        </w:r>
        <w:r w:rsidRPr="007B559B">
          <w:rPr>
            <w:noProof w:val="0"/>
            <w:webHidden/>
          </w:rPr>
          <w:fldChar w:fldCharType="begin"/>
        </w:r>
        <w:r w:rsidRPr="007B559B">
          <w:rPr>
            <w:noProof w:val="0"/>
            <w:webHidden/>
          </w:rPr>
          <w:instrText xml:space="preserve"> PAGEREF _Toc214231823 \h </w:instrText>
        </w:r>
        <w:r w:rsidRPr="007B559B">
          <w:rPr>
            <w:noProof w:val="0"/>
            <w:webHidden/>
          </w:rPr>
        </w:r>
        <w:r w:rsidRPr="007B559B">
          <w:rPr>
            <w:noProof w:val="0"/>
            <w:webHidden/>
          </w:rPr>
          <w:fldChar w:fldCharType="separate"/>
        </w:r>
        <w:r w:rsidRPr="007B559B">
          <w:rPr>
            <w:noProof w:val="0"/>
            <w:webHidden/>
          </w:rPr>
          <w:t>64</w:t>
        </w:r>
        <w:r w:rsidRPr="007B559B">
          <w:rPr>
            <w:noProof w:val="0"/>
            <w:webHidden/>
          </w:rPr>
          <w:fldChar w:fldCharType="end"/>
        </w:r>
      </w:hyperlink>
    </w:p>
    <w:p w14:paraId="377A8338" w14:textId="25F219C7"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4" w:history="1">
        <w:r w:rsidRPr="007B559B">
          <w:rPr>
            <w:rStyle w:val="Hyperlink"/>
            <w:noProof w:val="0"/>
          </w:rPr>
          <w:t>Figura 51: Resposta do ensaio</w:t>
        </w:r>
        <w:r w:rsidRPr="007B559B">
          <w:rPr>
            <w:noProof w:val="0"/>
            <w:webHidden/>
          </w:rPr>
          <w:tab/>
        </w:r>
        <w:r w:rsidRPr="007B559B">
          <w:rPr>
            <w:noProof w:val="0"/>
            <w:webHidden/>
          </w:rPr>
          <w:fldChar w:fldCharType="begin"/>
        </w:r>
        <w:r w:rsidRPr="007B559B">
          <w:rPr>
            <w:noProof w:val="0"/>
            <w:webHidden/>
          </w:rPr>
          <w:instrText xml:space="preserve"> PAGEREF _Toc214231824 \h </w:instrText>
        </w:r>
        <w:r w:rsidRPr="007B559B">
          <w:rPr>
            <w:noProof w:val="0"/>
            <w:webHidden/>
          </w:rPr>
        </w:r>
        <w:r w:rsidRPr="007B559B">
          <w:rPr>
            <w:noProof w:val="0"/>
            <w:webHidden/>
          </w:rPr>
          <w:fldChar w:fldCharType="separate"/>
        </w:r>
        <w:r w:rsidRPr="007B559B">
          <w:rPr>
            <w:noProof w:val="0"/>
            <w:webHidden/>
          </w:rPr>
          <w:t>65</w:t>
        </w:r>
        <w:r w:rsidRPr="007B559B">
          <w:rPr>
            <w:noProof w:val="0"/>
            <w:webHidden/>
          </w:rPr>
          <w:fldChar w:fldCharType="end"/>
        </w:r>
      </w:hyperlink>
    </w:p>
    <w:p w14:paraId="7208DFAC" w14:textId="78A300B3"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5" w:history="1">
        <w:r w:rsidRPr="007B559B">
          <w:rPr>
            <w:rStyle w:val="Hyperlink"/>
            <w:noProof w:val="0"/>
          </w:rPr>
          <w:t>Figura 52: Resposta antes da sincronização – Visão geral</w:t>
        </w:r>
        <w:r w:rsidRPr="007B559B">
          <w:rPr>
            <w:noProof w:val="0"/>
            <w:webHidden/>
          </w:rPr>
          <w:tab/>
        </w:r>
        <w:r w:rsidRPr="007B559B">
          <w:rPr>
            <w:noProof w:val="0"/>
            <w:webHidden/>
          </w:rPr>
          <w:fldChar w:fldCharType="begin"/>
        </w:r>
        <w:r w:rsidRPr="007B559B">
          <w:rPr>
            <w:noProof w:val="0"/>
            <w:webHidden/>
          </w:rPr>
          <w:instrText xml:space="preserve"> PAGEREF _Toc214231825 \h </w:instrText>
        </w:r>
        <w:r w:rsidRPr="007B559B">
          <w:rPr>
            <w:noProof w:val="0"/>
            <w:webHidden/>
          </w:rPr>
        </w:r>
        <w:r w:rsidRPr="007B559B">
          <w:rPr>
            <w:noProof w:val="0"/>
            <w:webHidden/>
          </w:rPr>
          <w:fldChar w:fldCharType="separate"/>
        </w:r>
        <w:r w:rsidRPr="007B559B">
          <w:rPr>
            <w:noProof w:val="0"/>
            <w:webHidden/>
          </w:rPr>
          <w:t>66</w:t>
        </w:r>
        <w:r w:rsidRPr="007B559B">
          <w:rPr>
            <w:noProof w:val="0"/>
            <w:webHidden/>
          </w:rPr>
          <w:fldChar w:fldCharType="end"/>
        </w:r>
      </w:hyperlink>
    </w:p>
    <w:p w14:paraId="5979ABA4" w14:textId="7044D6E7"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6" w:history="1">
        <w:r w:rsidRPr="007B559B">
          <w:rPr>
            <w:rStyle w:val="Hyperlink"/>
            <w:noProof w:val="0"/>
          </w:rPr>
          <w:t>Figura 53: Resposta antes da sincronização – zoom Tr e Ts</w:t>
        </w:r>
        <w:r w:rsidRPr="007B559B">
          <w:rPr>
            <w:noProof w:val="0"/>
            <w:webHidden/>
          </w:rPr>
          <w:tab/>
        </w:r>
        <w:r w:rsidRPr="007B559B">
          <w:rPr>
            <w:noProof w:val="0"/>
            <w:webHidden/>
          </w:rPr>
          <w:fldChar w:fldCharType="begin"/>
        </w:r>
        <w:r w:rsidRPr="007B559B">
          <w:rPr>
            <w:noProof w:val="0"/>
            <w:webHidden/>
          </w:rPr>
          <w:instrText xml:space="preserve"> PAGEREF _Toc214231826 \h </w:instrText>
        </w:r>
        <w:r w:rsidRPr="007B559B">
          <w:rPr>
            <w:noProof w:val="0"/>
            <w:webHidden/>
          </w:rPr>
        </w:r>
        <w:r w:rsidRPr="007B559B">
          <w:rPr>
            <w:noProof w:val="0"/>
            <w:webHidden/>
          </w:rPr>
          <w:fldChar w:fldCharType="separate"/>
        </w:r>
        <w:r w:rsidRPr="007B559B">
          <w:rPr>
            <w:noProof w:val="0"/>
            <w:webHidden/>
          </w:rPr>
          <w:t>66</w:t>
        </w:r>
        <w:r w:rsidRPr="007B559B">
          <w:rPr>
            <w:noProof w:val="0"/>
            <w:webHidden/>
          </w:rPr>
          <w:fldChar w:fldCharType="end"/>
        </w:r>
      </w:hyperlink>
    </w:p>
    <w:p w14:paraId="2BBA8A9F" w14:textId="2D749340"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7" w:history="1">
        <w:r w:rsidRPr="007B559B">
          <w:rPr>
            <w:rStyle w:val="Hyperlink"/>
            <w:noProof w:val="0"/>
          </w:rPr>
          <w:t>Figura 54: Resposta após sincronização – Visão geral</w:t>
        </w:r>
        <w:r w:rsidRPr="007B559B">
          <w:rPr>
            <w:noProof w:val="0"/>
            <w:webHidden/>
          </w:rPr>
          <w:tab/>
        </w:r>
        <w:r w:rsidRPr="007B559B">
          <w:rPr>
            <w:noProof w:val="0"/>
            <w:webHidden/>
          </w:rPr>
          <w:fldChar w:fldCharType="begin"/>
        </w:r>
        <w:r w:rsidRPr="007B559B">
          <w:rPr>
            <w:noProof w:val="0"/>
            <w:webHidden/>
          </w:rPr>
          <w:instrText xml:space="preserve"> PAGEREF _Toc214231827 \h </w:instrText>
        </w:r>
        <w:r w:rsidRPr="007B559B">
          <w:rPr>
            <w:noProof w:val="0"/>
            <w:webHidden/>
          </w:rPr>
        </w:r>
        <w:r w:rsidRPr="007B559B">
          <w:rPr>
            <w:noProof w:val="0"/>
            <w:webHidden/>
          </w:rPr>
          <w:fldChar w:fldCharType="separate"/>
        </w:r>
        <w:r w:rsidRPr="007B559B">
          <w:rPr>
            <w:noProof w:val="0"/>
            <w:webHidden/>
          </w:rPr>
          <w:t>67</w:t>
        </w:r>
        <w:r w:rsidRPr="007B559B">
          <w:rPr>
            <w:noProof w:val="0"/>
            <w:webHidden/>
          </w:rPr>
          <w:fldChar w:fldCharType="end"/>
        </w:r>
      </w:hyperlink>
    </w:p>
    <w:p w14:paraId="2E64B9A6" w14:textId="33C6EAA4" w:rsidR="009D2744" w:rsidRPr="007B559B" w:rsidRDefault="009D2744">
      <w:pPr>
        <w:pStyle w:val="Sumrio1"/>
        <w:rPr>
          <w:rFonts w:asciiTheme="minorHAnsi" w:eastAsiaTheme="minorEastAsia" w:hAnsiTheme="minorHAnsi" w:cstheme="minorBidi"/>
          <w:b w:val="0"/>
          <w:bCs w:val="0"/>
          <w:noProof w:val="0"/>
          <w:kern w:val="2"/>
          <w14:ligatures w14:val="standardContextual"/>
        </w:rPr>
      </w:pPr>
      <w:hyperlink w:anchor="_Toc214231828" w:history="1">
        <w:r w:rsidRPr="007B559B">
          <w:rPr>
            <w:rStyle w:val="Hyperlink"/>
            <w:noProof w:val="0"/>
          </w:rPr>
          <w:t>Figura 55: Resposta antes da sincronização – zoom Tr e Ts</w:t>
        </w:r>
        <w:r w:rsidRPr="007B559B">
          <w:rPr>
            <w:noProof w:val="0"/>
            <w:webHidden/>
          </w:rPr>
          <w:tab/>
        </w:r>
        <w:r w:rsidRPr="007B559B">
          <w:rPr>
            <w:noProof w:val="0"/>
            <w:webHidden/>
          </w:rPr>
          <w:fldChar w:fldCharType="begin"/>
        </w:r>
        <w:r w:rsidRPr="007B559B">
          <w:rPr>
            <w:noProof w:val="0"/>
            <w:webHidden/>
          </w:rPr>
          <w:instrText xml:space="preserve"> PAGEREF _Toc214231828 \h </w:instrText>
        </w:r>
        <w:r w:rsidRPr="007B559B">
          <w:rPr>
            <w:noProof w:val="0"/>
            <w:webHidden/>
          </w:rPr>
        </w:r>
        <w:r w:rsidRPr="007B559B">
          <w:rPr>
            <w:noProof w:val="0"/>
            <w:webHidden/>
          </w:rPr>
          <w:fldChar w:fldCharType="separate"/>
        </w:r>
        <w:r w:rsidRPr="007B559B">
          <w:rPr>
            <w:noProof w:val="0"/>
            <w:webHidden/>
          </w:rPr>
          <w:t>67</w:t>
        </w:r>
        <w:r w:rsidRPr="007B559B">
          <w:rPr>
            <w:noProof w:val="0"/>
            <w:webHidden/>
          </w:rPr>
          <w:fldChar w:fldCharType="end"/>
        </w:r>
      </w:hyperlink>
    </w:p>
    <w:p w14:paraId="7E2EC837" w14:textId="6932DE82" w:rsidR="00A77325" w:rsidRPr="007B559B" w:rsidRDefault="00A77325" w:rsidP="00A77325">
      <w:r w:rsidRPr="007B559B">
        <w:fldChar w:fldCharType="end"/>
      </w:r>
    </w:p>
    <w:p w14:paraId="451CA558" w14:textId="13470FAF" w:rsidR="00B56258" w:rsidRPr="007B559B" w:rsidRDefault="00B56258" w:rsidP="00AE3BBD"/>
    <w:p w14:paraId="76FFED2B" w14:textId="77777777" w:rsidR="00B56258" w:rsidRPr="007B559B" w:rsidRDefault="00B56258" w:rsidP="00B56258"/>
    <w:p w14:paraId="533A8068" w14:textId="77777777" w:rsidR="00B56258" w:rsidRPr="007B559B" w:rsidRDefault="00B56258" w:rsidP="00B56258"/>
    <w:p w14:paraId="065D044E" w14:textId="77777777" w:rsidR="00B56258" w:rsidRPr="007B559B" w:rsidRDefault="00B56258" w:rsidP="00B56258"/>
    <w:p w14:paraId="397AD4BE" w14:textId="77777777" w:rsidR="00B56258" w:rsidRPr="007B559B" w:rsidRDefault="00B56258" w:rsidP="00B56258"/>
    <w:p w14:paraId="38403D8A" w14:textId="77777777" w:rsidR="00B56258" w:rsidRPr="007B559B" w:rsidRDefault="00B56258" w:rsidP="00B56258"/>
    <w:p w14:paraId="138599AC" w14:textId="77777777" w:rsidR="00B56258" w:rsidRPr="007B559B" w:rsidRDefault="00B56258" w:rsidP="00B56258"/>
    <w:p w14:paraId="07651A5A" w14:textId="77777777" w:rsidR="00B56258" w:rsidRPr="007B559B" w:rsidRDefault="00B56258" w:rsidP="00B56258"/>
    <w:p w14:paraId="4CB0B162" w14:textId="77777777" w:rsidR="00B56258" w:rsidRPr="007B559B" w:rsidRDefault="00B56258" w:rsidP="00B56258"/>
    <w:p w14:paraId="3191C967" w14:textId="77777777" w:rsidR="00B56258" w:rsidRPr="007B559B" w:rsidRDefault="00B56258" w:rsidP="00B56258"/>
    <w:p w14:paraId="40E8553A" w14:textId="77777777" w:rsidR="00B56258" w:rsidRPr="007B559B" w:rsidRDefault="00B56258" w:rsidP="00B56258"/>
    <w:p w14:paraId="2C1A5F9F" w14:textId="77777777" w:rsidR="00B56258" w:rsidRPr="007B559B" w:rsidRDefault="00B56258" w:rsidP="00B56258"/>
    <w:p w14:paraId="0AD33088" w14:textId="77777777" w:rsidR="00B56258" w:rsidRPr="007B559B" w:rsidRDefault="00B56258" w:rsidP="00B56258">
      <w:r w:rsidRPr="007B559B">
        <w:br w:type="page"/>
      </w:r>
    </w:p>
    <w:p w14:paraId="62F975BF" w14:textId="77777777" w:rsidR="00AE3BBD" w:rsidRPr="007B559B" w:rsidRDefault="00AE3BBD" w:rsidP="00AE3BBD">
      <w:pPr>
        <w:jc w:val="center"/>
        <w:rPr>
          <w:rFonts w:ascii="Arial" w:hAnsi="Arial" w:cs="Arial"/>
          <w:b/>
          <w:sz w:val="30"/>
          <w:szCs w:val="30"/>
        </w:rPr>
      </w:pPr>
      <w:r w:rsidRPr="007B559B">
        <w:rPr>
          <w:rFonts w:ascii="Arial" w:hAnsi="Arial" w:cs="Arial"/>
          <w:b/>
          <w:sz w:val="30"/>
          <w:szCs w:val="30"/>
        </w:rPr>
        <w:lastRenderedPageBreak/>
        <w:t>Lista de Quadros</w:t>
      </w:r>
    </w:p>
    <w:p w14:paraId="1726FDE6" w14:textId="77777777" w:rsidR="00AE3BBD" w:rsidRPr="007B559B" w:rsidRDefault="00AE3BBD" w:rsidP="00AE3BBD">
      <w:pPr>
        <w:jc w:val="both"/>
      </w:pPr>
    </w:p>
    <w:p w14:paraId="4DE72E68" w14:textId="77777777" w:rsidR="00AE3BBD" w:rsidRPr="007B559B" w:rsidRDefault="00AE3BBD" w:rsidP="00AE3BBD">
      <w:pPr>
        <w:jc w:val="both"/>
      </w:pPr>
    </w:p>
    <w:p w14:paraId="38EC1B0E" w14:textId="77777777" w:rsidR="00AE3BBD" w:rsidRPr="007B559B" w:rsidRDefault="00AE3BBD" w:rsidP="00AE3BBD">
      <w:r w:rsidRPr="007B559B">
        <w:t>Sugestão numeração com ordenação por capítulo (1.1, 1.2, 1.3 ... 1.x, por exemplo)</w:t>
      </w:r>
    </w:p>
    <w:p w14:paraId="54D6C8AB" w14:textId="77777777" w:rsidR="00AE3BBD" w:rsidRPr="007B559B" w:rsidRDefault="00AE3BBD" w:rsidP="00AE3BBD">
      <w:r w:rsidRPr="007B559B">
        <w:t>Quadros não possuem estatísticas apenas informações.</w:t>
      </w:r>
    </w:p>
    <w:p w14:paraId="4EDD2721" w14:textId="77777777" w:rsidR="00AE3BBD" w:rsidRPr="007B559B" w:rsidRDefault="00AE3BBD" w:rsidP="00AE3BBD"/>
    <w:p w14:paraId="1533031E" w14:textId="77777777" w:rsidR="00AE3BBD" w:rsidRPr="007B559B" w:rsidRDefault="00AE3BBD" w:rsidP="00AE3BBD">
      <w:pPr>
        <w:spacing w:line="360" w:lineRule="auto"/>
        <w:jc w:val="center"/>
        <w:rPr>
          <w:b/>
        </w:rPr>
      </w:pPr>
      <w:r w:rsidRPr="007B559B">
        <w:rPr>
          <w:b/>
        </w:rPr>
        <w:t>OBS: a chamada abaixo exemplifica como deve ser estruturada a lista de quadros no trabalho de conclusão de curso.</w:t>
      </w:r>
    </w:p>
    <w:p w14:paraId="610B5F7A" w14:textId="77777777" w:rsidR="00AE3BBD" w:rsidRPr="007B559B" w:rsidRDefault="00BC11F3" w:rsidP="00AE3BBD">
      <w:r w:rsidRPr="007B559B">
        <w:fldChar w:fldCharType="begin"/>
      </w:r>
      <w:r w:rsidR="00AE3BBD" w:rsidRPr="007B559B">
        <w:instrText xml:space="preserve"> TOC \h \z \t "Índice de ilustrações" \c </w:instrText>
      </w:r>
      <w:r w:rsidRPr="007B559B">
        <w:fldChar w:fldCharType="separate"/>
      </w:r>
    </w:p>
    <w:p w14:paraId="0C5AB366" w14:textId="27AA923B" w:rsidR="00AE3BBD" w:rsidRPr="007B559B" w:rsidRDefault="00AE3BBD" w:rsidP="00AE3BBD">
      <w:pPr>
        <w:pStyle w:val="ndicedeilustraes"/>
        <w:tabs>
          <w:tab w:val="right" w:leader="dot" w:pos="9062"/>
        </w:tabs>
      </w:pPr>
      <w:hyperlink w:anchor="_Toc199772679" w:history="1">
        <w:bookmarkStart w:id="1" w:name="_Toc199772743"/>
        <w:r w:rsidRPr="007B559B">
          <w:rPr>
            <w:rStyle w:val="Hyperlink"/>
            <w:b/>
          </w:rPr>
          <w:t>Quadro 2.2</w:t>
        </w:r>
        <w:r w:rsidRPr="007B559B">
          <w:rPr>
            <w:rStyle w:val="Hyperlink"/>
          </w:rPr>
          <w:t xml:space="preserve"> Classificação das MPEs em função do número de empregados.</w:t>
        </w:r>
        <w:r w:rsidRPr="007B559B">
          <w:rPr>
            <w:webHidden/>
          </w:rPr>
          <w:tab/>
        </w:r>
        <w:r w:rsidR="00BC11F3" w:rsidRPr="007B559B">
          <w:rPr>
            <w:webHidden/>
          </w:rPr>
          <w:fldChar w:fldCharType="begin"/>
        </w:r>
        <w:r w:rsidRPr="007B559B">
          <w:rPr>
            <w:webHidden/>
          </w:rPr>
          <w:instrText xml:space="preserve"> PAGEREF _Toc199772679 \h </w:instrText>
        </w:r>
        <w:r w:rsidR="00BC11F3" w:rsidRPr="007B559B">
          <w:rPr>
            <w:webHidden/>
          </w:rPr>
        </w:r>
        <w:r w:rsidR="00BC11F3" w:rsidRPr="007B559B">
          <w:rPr>
            <w:webHidden/>
          </w:rPr>
          <w:fldChar w:fldCharType="separate"/>
        </w:r>
        <w:r w:rsidR="008A2695" w:rsidRPr="007B559B">
          <w:rPr>
            <w:webHidden/>
          </w:rPr>
          <w:t>29</w:t>
        </w:r>
        <w:bookmarkEnd w:id="1"/>
        <w:r w:rsidR="00BC11F3" w:rsidRPr="007B559B">
          <w:rPr>
            <w:webHidden/>
          </w:rPr>
          <w:fldChar w:fldCharType="end"/>
        </w:r>
      </w:hyperlink>
    </w:p>
    <w:p w14:paraId="0EA10EFF" w14:textId="77777777" w:rsidR="00AE3BBD" w:rsidRPr="007B559B" w:rsidRDefault="00BC11F3" w:rsidP="00AE3BBD">
      <w:r w:rsidRPr="007B559B">
        <w:fldChar w:fldCharType="end"/>
      </w:r>
    </w:p>
    <w:p w14:paraId="53C9164A" w14:textId="77777777" w:rsidR="00AE3BBD" w:rsidRPr="007B559B" w:rsidRDefault="00AE3BBD" w:rsidP="00AE3BBD"/>
    <w:p w14:paraId="646903ED" w14:textId="77777777" w:rsidR="00AE3BBD" w:rsidRPr="007B559B" w:rsidRDefault="00AE3BBD" w:rsidP="00AE3BBD"/>
    <w:p w14:paraId="2BC87C48" w14:textId="77777777" w:rsidR="00AE3BBD" w:rsidRPr="007B559B" w:rsidRDefault="00AE3BBD" w:rsidP="00AE3BBD"/>
    <w:p w14:paraId="4554A02F" w14:textId="77777777" w:rsidR="00AE3BBD" w:rsidRPr="007B559B" w:rsidRDefault="00AE3BBD" w:rsidP="00AE3BBD"/>
    <w:p w14:paraId="5A921698" w14:textId="77777777" w:rsidR="00AE3BBD" w:rsidRPr="007B559B" w:rsidRDefault="00AE3BBD" w:rsidP="00AE3BBD"/>
    <w:p w14:paraId="3179B829" w14:textId="77777777" w:rsidR="00AE3BBD" w:rsidRPr="007B559B" w:rsidRDefault="00AE3BBD" w:rsidP="00AE3BBD"/>
    <w:p w14:paraId="259AC8CD" w14:textId="77777777" w:rsidR="00AE3BBD" w:rsidRPr="007B559B" w:rsidRDefault="00AE3BBD" w:rsidP="00AE3BBD"/>
    <w:p w14:paraId="3E161406" w14:textId="77777777" w:rsidR="00AE3BBD" w:rsidRPr="007B559B" w:rsidRDefault="00AE3BBD" w:rsidP="00AE3BBD"/>
    <w:p w14:paraId="700B02D1" w14:textId="77777777" w:rsidR="00AE3BBD" w:rsidRPr="007B559B" w:rsidRDefault="00AE3BBD" w:rsidP="00AE3BBD"/>
    <w:p w14:paraId="7178078E" w14:textId="77777777" w:rsidR="00AE3BBD" w:rsidRPr="007B559B" w:rsidRDefault="00AE3BBD" w:rsidP="00AE3BBD">
      <w:r w:rsidRPr="007B559B">
        <w:br w:type="page"/>
      </w:r>
    </w:p>
    <w:p w14:paraId="24C6C7B3" w14:textId="77777777" w:rsidR="00B56258" w:rsidRPr="007B559B" w:rsidRDefault="00B56258" w:rsidP="00B56258">
      <w:pPr>
        <w:jc w:val="center"/>
        <w:rPr>
          <w:rFonts w:ascii="Arial" w:hAnsi="Arial" w:cs="Arial"/>
          <w:b/>
          <w:sz w:val="30"/>
          <w:szCs w:val="30"/>
        </w:rPr>
      </w:pPr>
      <w:r w:rsidRPr="007B559B">
        <w:rPr>
          <w:rFonts w:ascii="Arial" w:hAnsi="Arial" w:cs="Arial"/>
          <w:b/>
          <w:sz w:val="30"/>
          <w:szCs w:val="30"/>
        </w:rPr>
        <w:lastRenderedPageBreak/>
        <w:t>Lista de Tabelas</w:t>
      </w:r>
    </w:p>
    <w:p w14:paraId="78E7F444" w14:textId="77777777" w:rsidR="000E706B" w:rsidRPr="007B559B" w:rsidRDefault="000E706B" w:rsidP="000E706B">
      <w:pPr>
        <w:jc w:val="both"/>
      </w:pPr>
    </w:p>
    <w:p w14:paraId="7592D786" w14:textId="77777777" w:rsidR="000E706B" w:rsidRPr="007B559B" w:rsidRDefault="000E706B" w:rsidP="000E706B">
      <w:pPr>
        <w:jc w:val="both"/>
      </w:pPr>
    </w:p>
    <w:p w14:paraId="1D633594" w14:textId="77777777" w:rsidR="008310CF" w:rsidRPr="007B559B" w:rsidRDefault="008310CF" w:rsidP="008310CF">
      <w:r w:rsidRPr="007B559B">
        <w:t>Sugestão numeração com ordenação por capítulo (1.1, 1.2, 1.3 ... 1.x, por exemplo)</w:t>
      </w:r>
    </w:p>
    <w:p w14:paraId="020B3906" w14:textId="77777777" w:rsidR="00B56258" w:rsidRPr="007B559B" w:rsidRDefault="00AE3BBD" w:rsidP="00B56258">
      <w:r w:rsidRPr="007B559B">
        <w:t>Tabelas possuem estatísticas.</w:t>
      </w:r>
    </w:p>
    <w:p w14:paraId="03974EE2" w14:textId="77777777" w:rsidR="00AE3BBD" w:rsidRPr="007B559B" w:rsidRDefault="00AE3BBD" w:rsidP="00B56258"/>
    <w:p w14:paraId="5EB9F451" w14:textId="77777777" w:rsidR="00AE3BBD" w:rsidRPr="007B559B" w:rsidRDefault="00AE3BBD" w:rsidP="00AE3BBD">
      <w:pPr>
        <w:spacing w:line="360" w:lineRule="auto"/>
        <w:jc w:val="center"/>
        <w:rPr>
          <w:b/>
        </w:rPr>
      </w:pPr>
      <w:r w:rsidRPr="007B559B">
        <w:rPr>
          <w:b/>
        </w:rPr>
        <w:t>OBS: a chamada abaixo exemplifica como deve ser estruturada a lista de tabelas no trabalho de conclusão de curso.</w:t>
      </w:r>
    </w:p>
    <w:p w14:paraId="1EDEAB73" w14:textId="77777777" w:rsidR="00AE3BBD" w:rsidRPr="007B559B" w:rsidRDefault="00AE3BBD" w:rsidP="00AE3BBD"/>
    <w:p w14:paraId="5F6411C6" w14:textId="27D06251" w:rsidR="00AE3BBD" w:rsidRPr="007B559B" w:rsidRDefault="00BC11F3" w:rsidP="00AE3BBD">
      <w:pPr>
        <w:pStyle w:val="ndicedeilustraes"/>
        <w:tabs>
          <w:tab w:val="right" w:leader="dot" w:pos="9062"/>
        </w:tabs>
      </w:pPr>
      <w:r w:rsidRPr="007B559B">
        <w:fldChar w:fldCharType="begin"/>
      </w:r>
      <w:r w:rsidR="00AE3BBD" w:rsidRPr="007B559B">
        <w:instrText xml:space="preserve"> TOC \h \z \t "Índice de ilustrações" \c </w:instrText>
      </w:r>
      <w:r w:rsidRPr="007B559B">
        <w:fldChar w:fldCharType="separate"/>
      </w:r>
      <w:hyperlink w:anchor="_Toc199772745" w:history="1">
        <w:r w:rsidR="00AE3BBD" w:rsidRPr="007B559B">
          <w:rPr>
            <w:rStyle w:val="Hyperlink"/>
            <w:b/>
            <w:bCs/>
          </w:rPr>
          <w:t xml:space="preserve">Tabela 4.2 </w:t>
        </w:r>
        <w:r w:rsidR="00AE3BBD" w:rsidRPr="007B559B">
          <w:rPr>
            <w:rStyle w:val="Hyperlink"/>
            <w:bCs/>
          </w:rPr>
          <w:t>Causas das dificuldades e razões de fechamento das empresas</w:t>
        </w:r>
        <w:r w:rsidR="00AE3BBD" w:rsidRPr="007B559B">
          <w:rPr>
            <w:webHidden/>
          </w:rPr>
          <w:tab/>
        </w:r>
        <w:r w:rsidRPr="007B559B">
          <w:rPr>
            <w:webHidden/>
          </w:rPr>
          <w:fldChar w:fldCharType="begin"/>
        </w:r>
        <w:r w:rsidR="00AE3BBD" w:rsidRPr="007B559B">
          <w:rPr>
            <w:webHidden/>
          </w:rPr>
          <w:instrText xml:space="preserve"> PAGEREF _Toc199772745 \h </w:instrText>
        </w:r>
        <w:r w:rsidRPr="007B559B">
          <w:rPr>
            <w:webHidden/>
          </w:rPr>
        </w:r>
        <w:r w:rsidRPr="007B559B">
          <w:rPr>
            <w:webHidden/>
          </w:rPr>
          <w:fldChar w:fldCharType="separate"/>
        </w:r>
        <w:r w:rsidR="008A2695" w:rsidRPr="007B559B">
          <w:rPr>
            <w:webHidden/>
          </w:rPr>
          <w:t>29</w:t>
        </w:r>
        <w:r w:rsidRPr="007B559B">
          <w:rPr>
            <w:webHidden/>
          </w:rPr>
          <w:fldChar w:fldCharType="end"/>
        </w:r>
      </w:hyperlink>
    </w:p>
    <w:p w14:paraId="1D0ABF36" w14:textId="77777777" w:rsidR="00AE3BBD" w:rsidRPr="007B559B" w:rsidRDefault="00BC11F3" w:rsidP="00AE3BBD">
      <w:pPr>
        <w:pStyle w:val="ndicedeilustraes"/>
        <w:tabs>
          <w:tab w:val="right" w:leader="dot" w:pos="9062"/>
        </w:tabs>
        <w:spacing w:line="360" w:lineRule="auto"/>
        <w:ind w:left="0" w:firstLine="0"/>
        <w:jc w:val="both"/>
      </w:pPr>
      <w:r w:rsidRPr="007B559B">
        <w:fldChar w:fldCharType="end"/>
      </w:r>
    </w:p>
    <w:p w14:paraId="40562BC5" w14:textId="77777777" w:rsidR="00B56258" w:rsidRPr="007B559B" w:rsidRDefault="00B56258" w:rsidP="00B56258"/>
    <w:p w14:paraId="44DA0466" w14:textId="77777777" w:rsidR="00B56258" w:rsidRPr="007B559B" w:rsidRDefault="00B56258" w:rsidP="00B56258"/>
    <w:p w14:paraId="7AE7A31B" w14:textId="77777777" w:rsidR="00B56258" w:rsidRPr="007B559B" w:rsidRDefault="00B56258" w:rsidP="00B56258"/>
    <w:p w14:paraId="23692BC9" w14:textId="77777777" w:rsidR="00B56258" w:rsidRPr="007B559B" w:rsidRDefault="00B56258" w:rsidP="00B56258"/>
    <w:p w14:paraId="14C183EE" w14:textId="77777777" w:rsidR="00B56258" w:rsidRPr="007B559B" w:rsidRDefault="00B56258" w:rsidP="00B56258"/>
    <w:p w14:paraId="5EEF06FE" w14:textId="77777777" w:rsidR="00B56258" w:rsidRPr="007B559B" w:rsidRDefault="00B56258" w:rsidP="00B56258"/>
    <w:p w14:paraId="12EC2DB2" w14:textId="77777777" w:rsidR="00B56258" w:rsidRPr="007B559B" w:rsidRDefault="00B56258" w:rsidP="00B56258"/>
    <w:p w14:paraId="09A1BCF7" w14:textId="77777777" w:rsidR="00B56258" w:rsidRPr="007B559B" w:rsidRDefault="00B56258" w:rsidP="00B56258"/>
    <w:p w14:paraId="1CDB0528" w14:textId="77777777" w:rsidR="00B56258" w:rsidRPr="007B559B" w:rsidRDefault="00B56258" w:rsidP="00B56258"/>
    <w:p w14:paraId="19619691" w14:textId="77777777" w:rsidR="00B56258" w:rsidRPr="007B559B" w:rsidRDefault="00B56258" w:rsidP="00B56258"/>
    <w:p w14:paraId="4FD9F3A5" w14:textId="77777777" w:rsidR="00B56258" w:rsidRPr="007B559B" w:rsidRDefault="00B56258" w:rsidP="00CE75AE">
      <w:r w:rsidRPr="007B559B">
        <w:br w:type="page"/>
      </w:r>
    </w:p>
    <w:p w14:paraId="7764D8E7" w14:textId="77777777" w:rsidR="00CE75AE" w:rsidRPr="007B559B" w:rsidRDefault="00CE75AE" w:rsidP="00CE75AE">
      <w:pPr>
        <w:jc w:val="center"/>
        <w:rPr>
          <w:rFonts w:ascii="Arial" w:hAnsi="Arial" w:cs="Arial"/>
          <w:b/>
          <w:sz w:val="30"/>
          <w:szCs w:val="30"/>
        </w:rPr>
      </w:pPr>
      <w:r w:rsidRPr="007B559B">
        <w:rPr>
          <w:rFonts w:ascii="Arial" w:hAnsi="Arial" w:cs="Arial"/>
          <w:b/>
          <w:sz w:val="30"/>
          <w:szCs w:val="30"/>
        </w:rPr>
        <w:lastRenderedPageBreak/>
        <w:t>Lista de Equações</w:t>
      </w:r>
    </w:p>
    <w:p w14:paraId="72E21F8F" w14:textId="77777777" w:rsidR="00CE75AE" w:rsidRPr="007B559B" w:rsidRDefault="00CE75AE" w:rsidP="00CE75AE">
      <w:pPr>
        <w:jc w:val="both"/>
      </w:pPr>
    </w:p>
    <w:p w14:paraId="67E1A4B6" w14:textId="77777777" w:rsidR="00CE75AE" w:rsidRPr="007B559B" w:rsidRDefault="00CE75AE" w:rsidP="00CE75AE">
      <w:pPr>
        <w:jc w:val="both"/>
      </w:pPr>
    </w:p>
    <w:p w14:paraId="51EB9198" w14:textId="77777777" w:rsidR="00CE75AE" w:rsidRPr="007B559B" w:rsidRDefault="00CE75AE" w:rsidP="00CE75AE"/>
    <w:p w14:paraId="553D4990" w14:textId="77777777" w:rsidR="00CE75AE" w:rsidRPr="007B559B" w:rsidRDefault="00CE75AE" w:rsidP="00CE75AE"/>
    <w:p w14:paraId="2B3BEEE2" w14:textId="77777777" w:rsidR="00C27793" w:rsidRPr="007B559B" w:rsidRDefault="00C27793" w:rsidP="00C27793">
      <w:pPr>
        <w:spacing w:line="360" w:lineRule="auto"/>
        <w:jc w:val="center"/>
        <w:rPr>
          <w:b/>
        </w:rPr>
      </w:pPr>
      <w:r w:rsidRPr="007B559B">
        <w:rPr>
          <w:b/>
        </w:rPr>
        <w:t>OBS: a chamada abaixo exemplifica como deve ser estruturada a lista de equações no trabalho de conclusão de curso.</w:t>
      </w:r>
    </w:p>
    <w:p w14:paraId="35481836" w14:textId="77777777" w:rsidR="00C27793" w:rsidRPr="007B559B" w:rsidRDefault="00C27793" w:rsidP="00C27793"/>
    <w:p w14:paraId="29D5ADBB" w14:textId="5C51DB31" w:rsidR="00C27793" w:rsidRPr="007B559B" w:rsidRDefault="00BC11F3" w:rsidP="00C27793">
      <w:pPr>
        <w:pStyle w:val="ndicedeilustraes"/>
        <w:tabs>
          <w:tab w:val="right" w:leader="dot" w:pos="9062"/>
        </w:tabs>
      </w:pPr>
      <w:r w:rsidRPr="007B559B">
        <w:fldChar w:fldCharType="begin"/>
      </w:r>
      <w:r w:rsidR="00C27793" w:rsidRPr="007B559B">
        <w:instrText xml:space="preserve"> TOC \h \z \t "Índice de ilustrações" \c </w:instrText>
      </w:r>
      <w:r w:rsidRPr="007B559B">
        <w:fldChar w:fldCharType="separate"/>
      </w:r>
      <w:hyperlink w:anchor="_Toc199772745" w:history="1">
        <w:r w:rsidR="00C27793" w:rsidRPr="007B559B">
          <w:rPr>
            <w:rStyle w:val="Hyperlink"/>
            <w:b/>
            <w:bCs/>
          </w:rPr>
          <w:t>Equação 1</w:t>
        </w:r>
        <w:r w:rsidR="00C27793" w:rsidRPr="007B559B">
          <w:rPr>
            <w:rStyle w:val="Hyperlink"/>
            <w:bCs/>
          </w:rPr>
          <w:t xml:space="preserve"> Cálculo da complexidade</w:t>
        </w:r>
        <w:r w:rsidR="00C27793" w:rsidRPr="007B559B">
          <w:rPr>
            <w:webHidden/>
          </w:rPr>
          <w:tab/>
        </w:r>
        <w:r w:rsidRPr="007B559B">
          <w:rPr>
            <w:webHidden/>
          </w:rPr>
          <w:fldChar w:fldCharType="begin"/>
        </w:r>
        <w:r w:rsidR="00C27793" w:rsidRPr="007B559B">
          <w:rPr>
            <w:webHidden/>
          </w:rPr>
          <w:instrText xml:space="preserve"> PAGEREF _Toc199772745 \h </w:instrText>
        </w:r>
        <w:r w:rsidRPr="007B559B">
          <w:rPr>
            <w:webHidden/>
          </w:rPr>
        </w:r>
        <w:r w:rsidRPr="007B559B">
          <w:rPr>
            <w:webHidden/>
          </w:rPr>
          <w:fldChar w:fldCharType="separate"/>
        </w:r>
        <w:r w:rsidR="008A2695" w:rsidRPr="007B559B">
          <w:rPr>
            <w:webHidden/>
          </w:rPr>
          <w:t>29</w:t>
        </w:r>
        <w:r w:rsidRPr="007B559B">
          <w:rPr>
            <w:webHidden/>
          </w:rPr>
          <w:fldChar w:fldCharType="end"/>
        </w:r>
      </w:hyperlink>
    </w:p>
    <w:p w14:paraId="057697CF" w14:textId="77777777" w:rsidR="00C27793" w:rsidRPr="007B559B" w:rsidRDefault="00BC11F3" w:rsidP="00C27793">
      <w:pPr>
        <w:jc w:val="center"/>
      </w:pPr>
      <w:r w:rsidRPr="007B559B">
        <w:fldChar w:fldCharType="end"/>
      </w:r>
    </w:p>
    <w:p w14:paraId="31AA8E82" w14:textId="77777777" w:rsidR="00CE75AE" w:rsidRPr="007B559B" w:rsidRDefault="00CE75AE" w:rsidP="00CE75AE"/>
    <w:p w14:paraId="7729CE71" w14:textId="77777777" w:rsidR="00CE75AE" w:rsidRPr="007B559B" w:rsidRDefault="00CE75AE" w:rsidP="00CE75AE"/>
    <w:p w14:paraId="19E1AE41" w14:textId="77777777" w:rsidR="00CE75AE" w:rsidRPr="007B559B" w:rsidRDefault="00CE75AE" w:rsidP="00CE75AE"/>
    <w:p w14:paraId="01E6A7FE" w14:textId="77777777" w:rsidR="00CE75AE" w:rsidRPr="007B559B" w:rsidRDefault="00CE75AE" w:rsidP="00CE75AE"/>
    <w:p w14:paraId="08C76D7B" w14:textId="77777777" w:rsidR="00CE75AE" w:rsidRPr="007B559B" w:rsidRDefault="00CE75AE" w:rsidP="00CE75AE"/>
    <w:p w14:paraId="65BFAF9F" w14:textId="77777777" w:rsidR="00CE75AE" w:rsidRPr="007B559B" w:rsidRDefault="00CE75AE" w:rsidP="00CE75AE"/>
    <w:p w14:paraId="05C1507B" w14:textId="77777777" w:rsidR="00CE75AE" w:rsidRPr="007B559B" w:rsidRDefault="00CE75AE" w:rsidP="00CE75AE"/>
    <w:p w14:paraId="64392E30" w14:textId="77777777" w:rsidR="00CE75AE" w:rsidRPr="007B559B" w:rsidRDefault="00CE75AE" w:rsidP="00CE75AE"/>
    <w:p w14:paraId="00ADC76D" w14:textId="77777777" w:rsidR="00CE75AE" w:rsidRPr="007B559B" w:rsidRDefault="00CE75AE" w:rsidP="00CE75AE"/>
    <w:p w14:paraId="25C847DD" w14:textId="77777777" w:rsidR="00CE75AE" w:rsidRPr="007B559B" w:rsidRDefault="00CE75AE" w:rsidP="00CE75AE">
      <w:r w:rsidRPr="007B559B">
        <w:br w:type="page"/>
      </w:r>
    </w:p>
    <w:p w14:paraId="0F79A3A9" w14:textId="77777777" w:rsidR="00FC1651" w:rsidRPr="007B559B" w:rsidRDefault="00B56258" w:rsidP="00FC1651">
      <w:pPr>
        <w:jc w:val="center"/>
        <w:rPr>
          <w:rFonts w:ascii="Arial" w:hAnsi="Arial" w:cs="Arial"/>
          <w:b/>
          <w:sz w:val="30"/>
          <w:szCs w:val="30"/>
        </w:rPr>
      </w:pPr>
      <w:r w:rsidRPr="007B559B">
        <w:rPr>
          <w:rFonts w:ascii="Arial" w:hAnsi="Arial" w:cs="Arial"/>
          <w:b/>
          <w:sz w:val="30"/>
          <w:szCs w:val="30"/>
        </w:rPr>
        <w:lastRenderedPageBreak/>
        <w:t>Lista de Abreviaturas</w:t>
      </w:r>
      <w:r w:rsidR="00C27793" w:rsidRPr="007B559B">
        <w:rPr>
          <w:rFonts w:ascii="Arial" w:hAnsi="Arial" w:cs="Arial"/>
          <w:b/>
          <w:sz w:val="30"/>
          <w:szCs w:val="30"/>
        </w:rPr>
        <w:t>, Nomenclaturas</w:t>
      </w:r>
      <w:r w:rsidRPr="007B559B">
        <w:rPr>
          <w:rFonts w:ascii="Arial" w:hAnsi="Arial" w:cs="Arial"/>
          <w:b/>
          <w:sz w:val="30"/>
          <w:szCs w:val="30"/>
        </w:rPr>
        <w:t xml:space="preserve"> e Siglas</w:t>
      </w:r>
    </w:p>
    <w:p w14:paraId="4888361D" w14:textId="77777777" w:rsidR="000E706B" w:rsidRPr="007B559B" w:rsidRDefault="000E706B" w:rsidP="000E706B">
      <w:pPr>
        <w:jc w:val="both"/>
      </w:pPr>
    </w:p>
    <w:p w14:paraId="0EA0ABE8" w14:textId="77777777" w:rsidR="00C27793" w:rsidRPr="007B559B" w:rsidRDefault="00C27793" w:rsidP="00C27793"/>
    <w:p w14:paraId="44EFAD03" w14:textId="563DED9E" w:rsidR="00C27793" w:rsidRPr="007B559B" w:rsidRDefault="002D1A32" w:rsidP="00C27793">
      <w:pPr>
        <w:spacing w:line="360" w:lineRule="auto"/>
        <w:jc w:val="both"/>
      </w:pPr>
      <w:r w:rsidRPr="007B559B">
        <w:rPr>
          <w:b/>
        </w:rPr>
        <w:t>FT</w:t>
      </w:r>
      <w:r w:rsidR="00C27793" w:rsidRPr="007B559B">
        <w:tab/>
      </w:r>
      <w:r w:rsidR="00C27793" w:rsidRPr="007B559B">
        <w:tab/>
      </w:r>
      <w:r w:rsidR="00C27793" w:rsidRPr="007B559B">
        <w:tab/>
      </w:r>
      <w:r w:rsidRPr="007B559B">
        <w:t>Função de Transferência</w:t>
      </w:r>
    </w:p>
    <w:p w14:paraId="0CADFEB9" w14:textId="4BC76F4F" w:rsidR="00C27793" w:rsidRPr="007B559B" w:rsidRDefault="002D1A32" w:rsidP="00C27793">
      <w:pPr>
        <w:spacing w:line="360" w:lineRule="auto"/>
        <w:jc w:val="both"/>
      </w:pPr>
      <w:proofErr w:type="spellStart"/>
      <w:r w:rsidRPr="007B559B">
        <w:rPr>
          <w:b/>
        </w:rPr>
        <w:t>Ts</w:t>
      </w:r>
      <w:proofErr w:type="spellEnd"/>
      <w:r w:rsidR="00C27793" w:rsidRPr="007B559B">
        <w:tab/>
      </w:r>
      <w:r w:rsidR="00C27793" w:rsidRPr="007B559B">
        <w:tab/>
      </w:r>
      <w:r w:rsidR="00C27793" w:rsidRPr="007B559B">
        <w:tab/>
      </w:r>
      <w:proofErr w:type="spellStart"/>
      <w:r w:rsidRPr="007B559B">
        <w:rPr>
          <w:i/>
          <w:iCs/>
        </w:rPr>
        <w:t>Settling</w:t>
      </w:r>
      <w:proofErr w:type="spellEnd"/>
      <w:r w:rsidRPr="007B559B">
        <w:rPr>
          <w:i/>
          <w:iCs/>
        </w:rPr>
        <w:t xml:space="preserve"> Time</w:t>
      </w:r>
      <w:r w:rsidRPr="007B559B">
        <w:t xml:space="preserve"> - </w:t>
      </w:r>
      <w:r w:rsidRPr="007B559B">
        <w:rPr>
          <w:iCs/>
        </w:rPr>
        <w:t>Tempo de Acomodação</w:t>
      </w:r>
    </w:p>
    <w:p w14:paraId="2C126A11" w14:textId="27EF0C66" w:rsidR="002D1A32" w:rsidRPr="007B559B" w:rsidRDefault="002D1A32" w:rsidP="002D1A32">
      <w:pPr>
        <w:spacing w:line="360" w:lineRule="auto"/>
        <w:jc w:val="both"/>
      </w:pPr>
      <w:proofErr w:type="spellStart"/>
      <w:r w:rsidRPr="007B559B">
        <w:rPr>
          <w:b/>
        </w:rPr>
        <w:t>Tr</w:t>
      </w:r>
      <w:proofErr w:type="spellEnd"/>
      <w:r w:rsidRPr="007B559B">
        <w:tab/>
      </w:r>
      <w:r w:rsidRPr="007B559B">
        <w:tab/>
      </w:r>
      <w:r w:rsidRPr="007B559B">
        <w:tab/>
      </w:r>
      <w:proofErr w:type="spellStart"/>
      <w:r w:rsidRPr="007B559B">
        <w:rPr>
          <w:i/>
          <w:iCs/>
        </w:rPr>
        <w:t>Rise</w:t>
      </w:r>
      <w:proofErr w:type="spellEnd"/>
      <w:r w:rsidRPr="007B559B">
        <w:rPr>
          <w:i/>
          <w:iCs/>
        </w:rPr>
        <w:t xml:space="preserve"> Time</w:t>
      </w:r>
      <w:r w:rsidRPr="007B559B">
        <w:t xml:space="preserve"> - </w:t>
      </w:r>
      <w:r w:rsidRPr="007B559B">
        <w:rPr>
          <w:iCs/>
        </w:rPr>
        <w:t>Tempo de Subida</w:t>
      </w:r>
    </w:p>
    <w:p w14:paraId="67704DAC" w14:textId="17510B74" w:rsidR="00C27793" w:rsidRPr="007B559B" w:rsidRDefault="002D1A32" w:rsidP="00C27793">
      <w:pPr>
        <w:spacing w:line="360" w:lineRule="auto"/>
        <w:jc w:val="both"/>
        <w:rPr>
          <w:iCs/>
        </w:rPr>
      </w:pPr>
      <w:r w:rsidRPr="007B559B">
        <w:rPr>
          <w:b/>
        </w:rPr>
        <w:t>FOPDT</w:t>
      </w:r>
      <w:r w:rsidR="00C27793" w:rsidRPr="007B559B">
        <w:tab/>
      </w:r>
      <w:r w:rsidR="00C27793" w:rsidRPr="007B559B">
        <w:tab/>
      </w:r>
      <w:proofErr w:type="spellStart"/>
      <w:r w:rsidRPr="007B559B">
        <w:rPr>
          <w:i/>
          <w:iCs/>
        </w:rPr>
        <w:t>First</w:t>
      </w:r>
      <w:proofErr w:type="spellEnd"/>
      <w:r w:rsidRPr="007B559B">
        <w:rPr>
          <w:i/>
          <w:iCs/>
        </w:rPr>
        <w:t xml:space="preserve"> </w:t>
      </w:r>
      <w:proofErr w:type="spellStart"/>
      <w:r w:rsidRPr="007B559B">
        <w:rPr>
          <w:i/>
          <w:iCs/>
        </w:rPr>
        <w:t>Order</w:t>
      </w:r>
      <w:proofErr w:type="spellEnd"/>
      <w:r w:rsidRPr="007B559B">
        <w:rPr>
          <w:i/>
          <w:iCs/>
        </w:rPr>
        <w:t xml:space="preserve"> Plus </w:t>
      </w:r>
      <w:proofErr w:type="spellStart"/>
      <w:r w:rsidRPr="007B559B">
        <w:rPr>
          <w:i/>
          <w:iCs/>
        </w:rPr>
        <w:t>Dead</w:t>
      </w:r>
      <w:proofErr w:type="spellEnd"/>
      <w:r w:rsidRPr="007B559B">
        <w:rPr>
          <w:i/>
          <w:iCs/>
        </w:rPr>
        <w:t xml:space="preserve"> Time - </w:t>
      </w:r>
      <w:r w:rsidRPr="007B559B">
        <w:t>Modelo de 1ª ordem com tempo morto</w:t>
      </w:r>
    </w:p>
    <w:p w14:paraId="196A1BEB" w14:textId="7425013D" w:rsidR="00C27793" w:rsidRPr="007B559B" w:rsidRDefault="002D1A32" w:rsidP="00FC65B6">
      <w:pPr>
        <w:spacing w:line="360" w:lineRule="auto"/>
        <w:jc w:val="both"/>
      </w:pPr>
      <w:r w:rsidRPr="007B559B">
        <w:rPr>
          <w:b/>
        </w:rPr>
        <w:t>PID</w:t>
      </w:r>
      <w:r w:rsidRPr="007B559B">
        <w:tab/>
      </w:r>
      <w:r w:rsidRPr="007B559B">
        <w:tab/>
      </w:r>
      <w:r w:rsidRPr="007B559B">
        <w:tab/>
        <w:t>Proporcional–Integral–Derivativo</w:t>
      </w:r>
    </w:p>
    <w:p w14:paraId="7763A9A8" w14:textId="33121D9A" w:rsidR="00FC65B6" w:rsidRPr="007B559B" w:rsidRDefault="00DA64DF" w:rsidP="00FC65B6">
      <w:pPr>
        <w:spacing w:line="360" w:lineRule="auto"/>
        <w:jc w:val="both"/>
      </w:pPr>
      <w:r w:rsidRPr="007B559B">
        <w:rPr>
          <w:b/>
        </w:rPr>
        <w:t>IHM</w:t>
      </w:r>
      <w:r w:rsidR="00FC65B6" w:rsidRPr="007B559B">
        <w:tab/>
      </w:r>
      <w:r w:rsidR="00FC65B6" w:rsidRPr="007B559B">
        <w:tab/>
      </w:r>
      <w:r w:rsidR="00FC65B6" w:rsidRPr="007B559B">
        <w:tab/>
      </w:r>
      <w:r w:rsidRPr="007B559B">
        <w:t>Interface Homem-Máquina</w:t>
      </w:r>
    </w:p>
    <w:p w14:paraId="2D4470B7" w14:textId="7730BFFF" w:rsidR="00FC65B6" w:rsidRPr="007B559B" w:rsidRDefault="00FC65B6" w:rsidP="00FC65B6">
      <w:pPr>
        <w:spacing w:line="360" w:lineRule="auto"/>
        <w:jc w:val="both"/>
      </w:pPr>
      <w:r w:rsidRPr="007B559B">
        <w:rPr>
          <w:b/>
        </w:rPr>
        <w:t>HTML</w:t>
      </w:r>
      <w:r w:rsidRPr="007B559B">
        <w:tab/>
      </w:r>
      <w:r w:rsidRPr="007B559B">
        <w:tab/>
      </w:r>
      <w:proofErr w:type="spellStart"/>
      <w:r w:rsidRPr="007B559B">
        <w:rPr>
          <w:i/>
          <w:iCs/>
        </w:rPr>
        <w:t>HyperText</w:t>
      </w:r>
      <w:proofErr w:type="spellEnd"/>
      <w:r w:rsidRPr="007B559B">
        <w:rPr>
          <w:i/>
          <w:iCs/>
        </w:rPr>
        <w:t xml:space="preserve"> Markup </w:t>
      </w:r>
      <w:proofErr w:type="spellStart"/>
      <w:r w:rsidRPr="007B559B">
        <w:rPr>
          <w:i/>
          <w:iCs/>
        </w:rPr>
        <w:t>Language</w:t>
      </w:r>
      <w:proofErr w:type="spellEnd"/>
      <w:r w:rsidRPr="007B559B">
        <w:rPr>
          <w:i/>
          <w:iCs/>
        </w:rPr>
        <w:t xml:space="preserve"> </w:t>
      </w:r>
      <w:r w:rsidRPr="007B559B">
        <w:t>- Linguagem de Marcação de Hipertexto</w:t>
      </w:r>
    </w:p>
    <w:p w14:paraId="01286CF2" w14:textId="4D7A3BAB" w:rsidR="00984178" w:rsidRPr="007B559B" w:rsidRDefault="00984178" w:rsidP="00984178">
      <w:pPr>
        <w:spacing w:line="360" w:lineRule="auto"/>
        <w:jc w:val="both"/>
      </w:pPr>
      <w:r w:rsidRPr="007B559B">
        <w:rPr>
          <w:b/>
        </w:rPr>
        <w:t>CSS</w:t>
      </w:r>
      <w:r w:rsidRPr="007B559B">
        <w:tab/>
      </w:r>
      <w:r w:rsidRPr="007B559B">
        <w:tab/>
      </w:r>
      <w:r w:rsidRPr="007B559B">
        <w:tab/>
      </w:r>
      <w:proofErr w:type="spellStart"/>
      <w:r w:rsidRPr="007B559B">
        <w:rPr>
          <w:i/>
          <w:iCs/>
        </w:rPr>
        <w:t>Cascading</w:t>
      </w:r>
      <w:proofErr w:type="spellEnd"/>
      <w:r w:rsidRPr="007B559B">
        <w:rPr>
          <w:i/>
          <w:iCs/>
        </w:rPr>
        <w:t xml:space="preserve"> </w:t>
      </w:r>
      <w:proofErr w:type="spellStart"/>
      <w:r w:rsidRPr="007B559B">
        <w:rPr>
          <w:i/>
          <w:iCs/>
        </w:rPr>
        <w:t>Style</w:t>
      </w:r>
      <w:proofErr w:type="spellEnd"/>
      <w:r w:rsidRPr="007B559B">
        <w:rPr>
          <w:i/>
          <w:iCs/>
        </w:rPr>
        <w:t xml:space="preserve"> </w:t>
      </w:r>
      <w:proofErr w:type="spellStart"/>
      <w:r w:rsidRPr="007B559B">
        <w:rPr>
          <w:i/>
          <w:iCs/>
        </w:rPr>
        <w:t>Sheets</w:t>
      </w:r>
      <w:proofErr w:type="spellEnd"/>
    </w:p>
    <w:p w14:paraId="6EDC127D" w14:textId="339427CB" w:rsidR="00862F7E" w:rsidRPr="007B559B" w:rsidRDefault="00862F7E" w:rsidP="00862F7E">
      <w:pPr>
        <w:spacing w:line="360" w:lineRule="auto"/>
        <w:jc w:val="both"/>
      </w:pPr>
      <w:r w:rsidRPr="007B559B">
        <w:rPr>
          <w:b/>
        </w:rPr>
        <w:t>IMU</w:t>
      </w:r>
      <w:r w:rsidRPr="007B559B">
        <w:tab/>
      </w:r>
      <w:r w:rsidRPr="007B559B">
        <w:tab/>
      </w:r>
      <w:r w:rsidRPr="007B559B">
        <w:tab/>
      </w:r>
      <w:proofErr w:type="spellStart"/>
      <w:r w:rsidRPr="007B559B">
        <w:rPr>
          <w:i/>
          <w:iCs/>
        </w:rPr>
        <w:t>Inertial</w:t>
      </w:r>
      <w:proofErr w:type="spellEnd"/>
      <w:r w:rsidRPr="007B559B">
        <w:rPr>
          <w:i/>
          <w:iCs/>
        </w:rPr>
        <w:t xml:space="preserve"> </w:t>
      </w:r>
      <w:proofErr w:type="spellStart"/>
      <w:r w:rsidRPr="007B559B">
        <w:rPr>
          <w:i/>
          <w:iCs/>
        </w:rPr>
        <w:t>Measurement</w:t>
      </w:r>
      <w:proofErr w:type="spellEnd"/>
      <w:r w:rsidRPr="007B559B">
        <w:rPr>
          <w:i/>
          <w:iCs/>
        </w:rPr>
        <w:t xml:space="preserve"> Unit</w:t>
      </w:r>
    </w:p>
    <w:p w14:paraId="16BDCC82" w14:textId="77777777" w:rsidR="006D2096" w:rsidRPr="007B559B" w:rsidRDefault="006D2096" w:rsidP="00062853">
      <w:pPr>
        <w:spacing w:line="360" w:lineRule="auto"/>
        <w:jc w:val="both"/>
      </w:pPr>
    </w:p>
    <w:p w14:paraId="0A5B4B4E" w14:textId="77777777" w:rsidR="00CF4FCC" w:rsidRPr="007B559B" w:rsidRDefault="00CF4FCC" w:rsidP="00062853">
      <w:pPr>
        <w:spacing w:line="360" w:lineRule="auto"/>
        <w:jc w:val="both"/>
      </w:pPr>
    </w:p>
    <w:p w14:paraId="6B64AC07" w14:textId="77777777" w:rsidR="00CF4FCC" w:rsidRPr="007B559B" w:rsidRDefault="00CF4FCC" w:rsidP="00062853">
      <w:pPr>
        <w:spacing w:line="360" w:lineRule="auto"/>
        <w:jc w:val="both"/>
      </w:pPr>
    </w:p>
    <w:p w14:paraId="10286755" w14:textId="77777777" w:rsidR="007A6AC4" w:rsidRPr="007B559B" w:rsidRDefault="007A6AC4">
      <w:pPr>
        <w:spacing w:after="160" w:line="259" w:lineRule="auto"/>
        <w:rPr>
          <w:bCs/>
        </w:rPr>
      </w:pPr>
      <w:r w:rsidRPr="007B559B">
        <w:rPr>
          <w:rFonts w:ascii="Arial" w:hAnsi="Arial" w:cs="Arial"/>
          <w:b/>
          <w:sz w:val="30"/>
          <w:szCs w:val="30"/>
        </w:rPr>
        <w:br w:type="page"/>
      </w:r>
    </w:p>
    <w:p w14:paraId="7A026902" w14:textId="72F6B7F9" w:rsidR="00BE65F6" w:rsidRPr="007B559B" w:rsidRDefault="007A6AC4" w:rsidP="00BE65F6">
      <w:pPr>
        <w:jc w:val="center"/>
        <w:rPr>
          <w:b/>
          <w:sz w:val="30"/>
          <w:szCs w:val="30"/>
        </w:rPr>
      </w:pPr>
      <w:r w:rsidRPr="007B559B">
        <w:rPr>
          <w:b/>
          <w:sz w:val="30"/>
          <w:szCs w:val="30"/>
        </w:rPr>
        <w:lastRenderedPageBreak/>
        <w:t>Sumário</w:t>
      </w:r>
    </w:p>
    <w:p w14:paraId="5285AB7B" w14:textId="77777777" w:rsidR="00BE65F6" w:rsidRPr="007B559B" w:rsidRDefault="00BE65F6" w:rsidP="007A6AC4">
      <w:pPr>
        <w:jc w:val="center"/>
        <w:rPr>
          <w:b/>
          <w:sz w:val="30"/>
          <w:szCs w:val="30"/>
        </w:rPr>
      </w:pPr>
    </w:p>
    <w:p w14:paraId="13604CF0" w14:textId="3AB8DDFE" w:rsidR="000E03CF" w:rsidRPr="007B559B" w:rsidRDefault="00BE65F6">
      <w:pPr>
        <w:pStyle w:val="Sumrio1"/>
        <w:tabs>
          <w:tab w:val="left" w:pos="480"/>
        </w:tabs>
        <w:rPr>
          <w:rFonts w:asciiTheme="minorHAnsi" w:eastAsiaTheme="minorEastAsia" w:hAnsiTheme="minorHAnsi" w:cstheme="minorBidi"/>
          <w:b w:val="0"/>
          <w:bCs w:val="0"/>
          <w:noProof w:val="0"/>
          <w:kern w:val="2"/>
          <w14:ligatures w14:val="standardContextual"/>
        </w:rPr>
      </w:pPr>
      <w:r w:rsidRPr="007B559B">
        <w:rPr>
          <w:b w:val="0"/>
          <w:noProof w:val="0"/>
          <w:sz w:val="30"/>
          <w:szCs w:val="30"/>
        </w:rPr>
        <w:fldChar w:fldCharType="begin"/>
      </w:r>
      <w:r w:rsidRPr="007B559B">
        <w:rPr>
          <w:b w:val="0"/>
          <w:noProof w:val="0"/>
          <w:sz w:val="30"/>
          <w:szCs w:val="30"/>
        </w:rPr>
        <w:instrText xml:space="preserve"> TOC \h \z \t "Main;1;sub;3;subsub;4" </w:instrText>
      </w:r>
      <w:r w:rsidRPr="007B559B">
        <w:rPr>
          <w:b w:val="0"/>
          <w:noProof w:val="0"/>
          <w:sz w:val="30"/>
          <w:szCs w:val="30"/>
        </w:rPr>
        <w:fldChar w:fldCharType="separate"/>
      </w:r>
      <w:hyperlink w:anchor="_Toc214232669" w:history="1">
        <w:r w:rsidR="000E03CF" w:rsidRPr="007B559B">
          <w:rPr>
            <w:rStyle w:val="Hyperlink"/>
            <w:noProof w:val="0"/>
          </w:rPr>
          <w:t>1.</w:t>
        </w:r>
        <w:r w:rsidR="000E03CF" w:rsidRPr="007B559B">
          <w:rPr>
            <w:rFonts w:asciiTheme="minorHAnsi" w:eastAsiaTheme="minorEastAsia" w:hAnsiTheme="minorHAnsi" w:cstheme="minorBidi"/>
            <w:b w:val="0"/>
            <w:bCs w:val="0"/>
            <w:noProof w:val="0"/>
            <w:kern w:val="2"/>
            <w14:ligatures w14:val="standardContextual"/>
          </w:rPr>
          <w:tab/>
        </w:r>
        <w:r w:rsidR="000E03CF" w:rsidRPr="007B559B">
          <w:rPr>
            <w:rStyle w:val="Hyperlink"/>
            <w:noProof w:val="0"/>
          </w:rPr>
          <w:t>INTRODUÇÃO</w:t>
        </w:r>
        <w:r w:rsidR="000E03CF" w:rsidRPr="007B559B">
          <w:rPr>
            <w:noProof w:val="0"/>
            <w:webHidden/>
          </w:rPr>
          <w:tab/>
        </w:r>
        <w:r w:rsidR="000E03CF" w:rsidRPr="007B559B">
          <w:rPr>
            <w:noProof w:val="0"/>
            <w:webHidden/>
          </w:rPr>
          <w:fldChar w:fldCharType="begin"/>
        </w:r>
        <w:r w:rsidR="000E03CF" w:rsidRPr="007B559B">
          <w:rPr>
            <w:noProof w:val="0"/>
            <w:webHidden/>
          </w:rPr>
          <w:instrText xml:space="preserve"> PAGEREF _Toc214232669 \h </w:instrText>
        </w:r>
        <w:r w:rsidR="000E03CF" w:rsidRPr="007B559B">
          <w:rPr>
            <w:noProof w:val="0"/>
            <w:webHidden/>
          </w:rPr>
        </w:r>
        <w:r w:rsidR="000E03CF" w:rsidRPr="007B559B">
          <w:rPr>
            <w:noProof w:val="0"/>
            <w:webHidden/>
          </w:rPr>
          <w:fldChar w:fldCharType="separate"/>
        </w:r>
        <w:r w:rsidR="000E03CF" w:rsidRPr="007B559B">
          <w:rPr>
            <w:noProof w:val="0"/>
            <w:webHidden/>
          </w:rPr>
          <w:t>18</w:t>
        </w:r>
        <w:r w:rsidR="000E03CF" w:rsidRPr="007B559B">
          <w:rPr>
            <w:noProof w:val="0"/>
            <w:webHidden/>
          </w:rPr>
          <w:fldChar w:fldCharType="end"/>
        </w:r>
      </w:hyperlink>
    </w:p>
    <w:p w14:paraId="70744ED4" w14:textId="053BA9F8" w:rsidR="000E03CF" w:rsidRPr="007B559B" w:rsidRDefault="000E03CF">
      <w:pPr>
        <w:pStyle w:val="Sumrio3"/>
        <w:tabs>
          <w:tab w:val="left" w:pos="1200"/>
          <w:tab w:val="right" w:leader="dot" w:pos="9061"/>
        </w:tabs>
      </w:pPr>
      <w:hyperlink w:anchor="_Toc214232670" w:history="1">
        <w:r w:rsidRPr="007B559B">
          <w:rPr>
            <w:rStyle w:val="Hyperlink"/>
          </w:rPr>
          <w:t>1.1.</w:t>
        </w:r>
        <w:r w:rsidRPr="007B559B">
          <w:tab/>
        </w:r>
        <w:r w:rsidRPr="007B559B">
          <w:rPr>
            <w:rStyle w:val="Hyperlink"/>
          </w:rPr>
          <w:t>Contexto e Justificativa</w:t>
        </w:r>
        <w:r w:rsidRPr="007B559B">
          <w:rPr>
            <w:webHidden/>
          </w:rPr>
          <w:tab/>
        </w:r>
        <w:r w:rsidRPr="007B559B">
          <w:rPr>
            <w:webHidden/>
          </w:rPr>
          <w:fldChar w:fldCharType="begin"/>
        </w:r>
        <w:r w:rsidRPr="007B559B">
          <w:rPr>
            <w:webHidden/>
          </w:rPr>
          <w:instrText xml:space="preserve"> PAGEREF _Toc214232670 \h </w:instrText>
        </w:r>
        <w:r w:rsidRPr="007B559B">
          <w:rPr>
            <w:webHidden/>
          </w:rPr>
        </w:r>
        <w:r w:rsidRPr="007B559B">
          <w:rPr>
            <w:webHidden/>
          </w:rPr>
          <w:fldChar w:fldCharType="separate"/>
        </w:r>
        <w:r w:rsidRPr="007B559B">
          <w:rPr>
            <w:webHidden/>
          </w:rPr>
          <w:t>18</w:t>
        </w:r>
        <w:r w:rsidRPr="007B559B">
          <w:rPr>
            <w:webHidden/>
          </w:rPr>
          <w:fldChar w:fldCharType="end"/>
        </w:r>
      </w:hyperlink>
    </w:p>
    <w:p w14:paraId="39010B55" w14:textId="21826E86" w:rsidR="000E03CF" w:rsidRPr="007B559B" w:rsidRDefault="000E03CF">
      <w:pPr>
        <w:pStyle w:val="Sumrio3"/>
        <w:tabs>
          <w:tab w:val="left" w:pos="1200"/>
          <w:tab w:val="right" w:leader="dot" w:pos="9061"/>
        </w:tabs>
      </w:pPr>
      <w:hyperlink w:anchor="_Toc214232671" w:history="1">
        <w:r w:rsidRPr="007B559B">
          <w:rPr>
            <w:rStyle w:val="Hyperlink"/>
          </w:rPr>
          <w:t>1.2.</w:t>
        </w:r>
        <w:r w:rsidRPr="007B559B">
          <w:tab/>
        </w:r>
        <w:r w:rsidRPr="007B559B">
          <w:rPr>
            <w:rStyle w:val="Hyperlink"/>
          </w:rPr>
          <w:t>Problema de Pesquisa</w:t>
        </w:r>
        <w:r w:rsidRPr="007B559B">
          <w:rPr>
            <w:webHidden/>
          </w:rPr>
          <w:tab/>
        </w:r>
        <w:r w:rsidRPr="007B559B">
          <w:rPr>
            <w:webHidden/>
          </w:rPr>
          <w:fldChar w:fldCharType="begin"/>
        </w:r>
        <w:r w:rsidRPr="007B559B">
          <w:rPr>
            <w:webHidden/>
          </w:rPr>
          <w:instrText xml:space="preserve"> PAGEREF _Toc214232671 \h </w:instrText>
        </w:r>
        <w:r w:rsidRPr="007B559B">
          <w:rPr>
            <w:webHidden/>
          </w:rPr>
        </w:r>
        <w:r w:rsidRPr="007B559B">
          <w:rPr>
            <w:webHidden/>
          </w:rPr>
          <w:fldChar w:fldCharType="separate"/>
        </w:r>
        <w:r w:rsidRPr="007B559B">
          <w:rPr>
            <w:webHidden/>
          </w:rPr>
          <w:t>19</w:t>
        </w:r>
        <w:r w:rsidRPr="007B559B">
          <w:rPr>
            <w:webHidden/>
          </w:rPr>
          <w:fldChar w:fldCharType="end"/>
        </w:r>
      </w:hyperlink>
    </w:p>
    <w:p w14:paraId="781CA081" w14:textId="031E359E" w:rsidR="000E03CF" w:rsidRPr="007B559B" w:rsidRDefault="000E03CF">
      <w:pPr>
        <w:pStyle w:val="Sumrio3"/>
        <w:tabs>
          <w:tab w:val="left" w:pos="1200"/>
          <w:tab w:val="right" w:leader="dot" w:pos="9061"/>
        </w:tabs>
      </w:pPr>
      <w:hyperlink w:anchor="_Toc214232672" w:history="1">
        <w:r w:rsidRPr="007B559B">
          <w:rPr>
            <w:rStyle w:val="Hyperlink"/>
          </w:rPr>
          <w:t>1.3.</w:t>
        </w:r>
        <w:r w:rsidRPr="007B559B">
          <w:tab/>
        </w:r>
        <w:r w:rsidRPr="007B559B">
          <w:rPr>
            <w:rStyle w:val="Hyperlink"/>
          </w:rPr>
          <w:t>Objetivos</w:t>
        </w:r>
        <w:r w:rsidRPr="007B559B">
          <w:rPr>
            <w:webHidden/>
          </w:rPr>
          <w:tab/>
        </w:r>
        <w:r w:rsidRPr="007B559B">
          <w:rPr>
            <w:webHidden/>
          </w:rPr>
          <w:fldChar w:fldCharType="begin"/>
        </w:r>
        <w:r w:rsidRPr="007B559B">
          <w:rPr>
            <w:webHidden/>
          </w:rPr>
          <w:instrText xml:space="preserve"> PAGEREF _Toc214232672 \h </w:instrText>
        </w:r>
        <w:r w:rsidRPr="007B559B">
          <w:rPr>
            <w:webHidden/>
          </w:rPr>
        </w:r>
        <w:r w:rsidRPr="007B559B">
          <w:rPr>
            <w:webHidden/>
          </w:rPr>
          <w:fldChar w:fldCharType="separate"/>
        </w:r>
        <w:r w:rsidRPr="007B559B">
          <w:rPr>
            <w:webHidden/>
          </w:rPr>
          <w:t>20</w:t>
        </w:r>
        <w:r w:rsidRPr="007B559B">
          <w:rPr>
            <w:webHidden/>
          </w:rPr>
          <w:fldChar w:fldCharType="end"/>
        </w:r>
      </w:hyperlink>
    </w:p>
    <w:p w14:paraId="7D4672E4" w14:textId="2805257C" w:rsidR="000E03CF" w:rsidRPr="007B559B" w:rsidRDefault="000E03CF">
      <w:pPr>
        <w:pStyle w:val="Sumrio3"/>
        <w:tabs>
          <w:tab w:val="left" w:pos="1200"/>
          <w:tab w:val="right" w:leader="dot" w:pos="9061"/>
        </w:tabs>
      </w:pPr>
      <w:hyperlink w:anchor="_Toc214232673" w:history="1">
        <w:r w:rsidRPr="007B559B">
          <w:rPr>
            <w:rStyle w:val="Hyperlink"/>
          </w:rPr>
          <w:t>1.4.</w:t>
        </w:r>
        <w:r w:rsidRPr="007B559B">
          <w:tab/>
        </w:r>
        <w:r w:rsidRPr="007B559B">
          <w:rPr>
            <w:rStyle w:val="Hyperlink"/>
          </w:rPr>
          <w:t>Objetivo Geral</w:t>
        </w:r>
        <w:r w:rsidRPr="007B559B">
          <w:rPr>
            <w:webHidden/>
          </w:rPr>
          <w:tab/>
        </w:r>
        <w:r w:rsidRPr="007B559B">
          <w:rPr>
            <w:webHidden/>
          </w:rPr>
          <w:fldChar w:fldCharType="begin"/>
        </w:r>
        <w:r w:rsidRPr="007B559B">
          <w:rPr>
            <w:webHidden/>
          </w:rPr>
          <w:instrText xml:space="preserve"> PAGEREF _Toc214232673 \h </w:instrText>
        </w:r>
        <w:r w:rsidRPr="007B559B">
          <w:rPr>
            <w:webHidden/>
          </w:rPr>
        </w:r>
        <w:r w:rsidRPr="007B559B">
          <w:rPr>
            <w:webHidden/>
          </w:rPr>
          <w:fldChar w:fldCharType="separate"/>
        </w:r>
        <w:r w:rsidRPr="007B559B">
          <w:rPr>
            <w:webHidden/>
          </w:rPr>
          <w:t>20</w:t>
        </w:r>
        <w:r w:rsidRPr="007B559B">
          <w:rPr>
            <w:webHidden/>
          </w:rPr>
          <w:fldChar w:fldCharType="end"/>
        </w:r>
      </w:hyperlink>
    </w:p>
    <w:p w14:paraId="12B282C0" w14:textId="6E1BB4C1" w:rsidR="000E03CF" w:rsidRPr="007B559B" w:rsidRDefault="000E03CF">
      <w:pPr>
        <w:pStyle w:val="Sumrio3"/>
        <w:tabs>
          <w:tab w:val="left" w:pos="1200"/>
          <w:tab w:val="right" w:leader="dot" w:pos="9061"/>
        </w:tabs>
      </w:pPr>
      <w:hyperlink w:anchor="_Toc214232674" w:history="1">
        <w:r w:rsidRPr="007B559B">
          <w:rPr>
            <w:rStyle w:val="Hyperlink"/>
          </w:rPr>
          <w:t>1.5.</w:t>
        </w:r>
        <w:r w:rsidRPr="007B559B">
          <w:tab/>
        </w:r>
        <w:r w:rsidRPr="007B559B">
          <w:rPr>
            <w:rStyle w:val="Hyperlink"/>
          </w:rPr>
          <w:t>Objetivos Específicos</w:t>
        </w:r>
        <w:r w:rsidRPr="007B559B">
          <w:rPr>
            <w:webHidden/>
          </w:rPr>
          <w:tab/>
        </w:r>
        <w:r w:rsidRPr="007B559B">
          <w:rPr>
            <w:webHidden/>
          </w:rPr>
          <w:fldChar w:fldCharType="begin"/>
        </w:r>
        <w:r w:rsidRPr="007B559B">
          <w:rPr>
            <w:webHidden/>
          </w:rPr>
          <w:instrText xml:space="preserve"> PAGEREF _Toc214232674 \h </w:instrText>
        </w:r>
        <w:r w:rsidRPr="007B559B">
          <w:rPr>
            <w:webHidden/>
          </w:rPr>
        </w:r>
        <w:r w:rsidRPr="007B559B">
          <w:rPr>
            <w:webHidden/>
          </w:rPr>
          <w:fldChar w:fldCharType="separate"/>
        </w:r>
        <w:r w:rsidRPr="007B559B">
          <w:rPr>
            <w:webHidden/>
          </w:rPr>
          <w:t>20</w:t>
        </w:r>
        <w:r w:rsidRPr="007B559B">
          <w:rPr>
            <w:webHidden/>
          </w:rPr>
          <w:fldChar w:fldCharType="end"/>
        </w:r>
      </w:hyperlink>
    </w:p>
    <w:p w14:paraId="654EC535" w14:textId="632E858E" w:rsidR="000E03CF" w:rsidRPr="007B559B" w:rsidRDefault="000E03CF">
      <w:pPr>
        <w:pStyle w:val="Sumrio3"/>
        <w:tabs>
          <w:tab w:val="left" w:pos="1200"/>
          <w:tab w:val="right" w:leader="dot" w:pos="9061"/>
        </w:tabs>
      </w:pPr>
      <w:hyperlink w:anchor="_Toc214232675" w:history="1">
        <w:r w:rsidRPr="007B559B">
          <w:rPr>
            <w:rStyle w:val="Hyperlink"/>
          </w:rPr>
          <w:t>1.6.</w:t>
        </w:r>
        <w:r w:rsidRPr="007B559B">
          <w:tab/>
        </w:r>
        <w:r w:rsidRPr="007B559B">
          <w:rPr>
            <w:rStyle w:val="Hyperlink"/>
          </w:rPr>
          <w:t>Apresentação da Estrutura do Trabalho</w:t>
        </w:r>
        <w:r w:rsidRPr="007B559B">
          <w:rPr>
            <w:webHidden/>
          </w:rPr>
          <w:tab/>
        </w:r>
        <w:r w:rsidRPr="007B559B">
          <w:rPr>
            <w:webHidden/>
          </w:rPr>
          <w:fldChar w:fldCharType="begin"/>
        </w:r>
        <w:r w:rsidRPr="007B559B">
          <w:rPr>
            <w:webHidden/>
          </w:rPr>
          <w:instrText xml:space="preserve"> PAGEREF _Toc214232675 \h </w:instrText>
        </w:r>
        <w:r w:rsidRPr="007B559B">
          <w:rPr>
            <w:webHidden/>
          </w:rPr>
        </w:r>
        <w:r w:rsidRPr="007B559B">
          <w:rPr>
            <w:webHidden/>
          </w:rPr>
          <w:fldChar w:fldCharType="separate"/>
        </w:r>
        <w:r w:rsidRPr="007B559B">
          <w:rPr>
            <w:webHidden/>
          </w:rPr>
          <w:t>20</w:t>
        </w:r>
        <w:r w:rsidRPr="007B559B">
          <w:rPr>
            <w:webHidden/>
          </w:rPr>
          <w:fldChar w:fldCharType="end"/>
        </w:r>
      </w:hyperlink>
    </w:p>
    <w:p w14:paraId="19F06AB5" w14:textId="7F987249" w:rsidR="000E03CF" w:rsidRPr="007B559B"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76" w:history="1">
        <w:r w:rsidRPr="007B559B">
          <w:rPr>
            <w:rStyle w:val="Hyperlink"/>
            <w:noProof w:val="0"/>
          </w:rPr>
          <w:t>2.</w:t>
        </w:r>
        <w:r w:rsidRPr="007B559B">
          <w:rPr>
            <w:rFonts w:asciiTheme="minorHAnsi" w:eastAsiaTheme="minorEastAsia" w:hAnsiTheme="minorHAnsi" w:cstheme="minorBidi"/>
            <w:b w:val="0"/>
            <w:bCs w:val="0"/>
            <w:noProof w:val="0"/>
            <w:kern w:val="2"/>
            <w14:ligatures w14:val="standardContextual"/>
          </w:rPr>
          <w:tab/>
        </w:r>
        <w:r w:rsidRPr="007B559B">
          <w:rPr>
            <w:rStyle w:val="Hyperlink"/>
            <w:noProof w:val="0"/>
          </w:rPr>
          <w:t>FUNDAMENTAÇÃO TEÓRICA</w:t>
        </w:r>
        <w:r w:rsidRPr="007B559B">
          <w:rPr>
            <w:noProof w:val="0"/>
            <w:webHidden/>
          </w:rPr>
          <w:tab/>
        </w:r>
        <w:r w:rsidRPr="007B559B">
          <w:rPr>
            <w:noProof w:val="0"/>
            <w:webHidden/>
          </w:rPr>
          <w:fldChar w:fldCharType="begin"/>
        </w:r>
        <w:r w:rsidRPr="007B559B">
          <w:rPr>
            <w:noProof w:val="0"/>
            <w:webHidden/>
          </w:rPr>
          <w:instrText xml:space="preserve"> PAGEREF _Toc214232676 \h </w:instrText>
        </w:r>
        <w:r w:rsidRPr="007B559B">
          <w:rPr>
            <w:noProof w:val="0"/>
            <w:webHidden/>
          </w:rPr>
        </w:r>
        <w:r w:rsidRPr="007B559B">
          <w:rPr>
            <w:noProof w:val="0"/>
            <w:webHidden/>
          </w:rPr>
          <w:fldChar w:fldCharType="separate"/>
        </w:r>
        <w:r w:rsidRPr="007B559B">
          <w:rPr>
            <w:noProof w:val="0"/>
            <w:webHidden/>
          </w:rPr>
          <w:t>22</w:t>
        </w:r>
        <w:r w:rsidRPr="007B559B">
          <w:rPr>
            <w:noProof w:val="0"/>
            <w:webHidden/>
          </w:rPr>
          <w:fldChar w:fldCharType="end"/>
        </w:r>
      </w:hyperlink>
    </w:p>
    <w:p w14:paraId="373A5D2C" w14:textId="4776327A" w:rsidR="000E03CF" w:rsidRPr="007B559B" w:rsidRDefault="000E03CF">
      <w:pPr>
        <w:pStyle w:val="Sumrio3"/>
        <w:tabs>
          <w:tab w:val="left" w:pos="1200"/>
          <w:tab w:val="right" w:leader="dot" w:pos="9061"/>
        </w:tabs>
      </w:pPr>
      <w:hyperlink w:anchor="_Toc214232677" w:history="1">
        <w:r w:rsidRPr="007B559B">
          <w:rPr>
            <w:rStyle w:val="Hyperlink"/>
          </w:rPr>
          <w:t>2.1.</w:t>
        </w:r>
        <w:r w:rsidRPr="007B559B">
          <w:tab/>
        </w:r>
        <w:r w:rsidRPr="007B559B">
          <w:rPr>
            <w:rStyle w:val="Hyperlink"/>
          </w:rPr>
          <w:t>Robótica</w:t>
        </w:r>
        <w:r w:rsidRPr="007B559B">
          <w:rPr>
            <w:webHidden/>
          </w:rPr>
          <w:tab/>
        </w:r>
        <w:r w:rsidRPr="007B559B">
          <w:rPr>
            <w:webHidden/>
          </w:rPr>
          <w:fldChar w:fldCharType="begin"/>
        </w:r>
        <w:r w:rsidRPr="007B559B">
          <w:rPr>
            <w:webHidden/>
          </w:rPr>
          <w:instrText xml:space="preserve"> PAGEREF _Toc214232677 \h </w:instrText>
        </w:r>
        <w:r w:rsidRPr="007B559B">
          <w:rPr>
            <w:webHidden/>
          </w:rPr>
        </w:r>
        <w:r w:rsidRPr="007B559B">
          <w:rPr>
            <w:webHidden/>
          </w:rPr>
          <w:fldChar w:fldCharType="separate"/>
        </w:r>
        <w:r w:rsidRPr="007B559B">
          <w:rPr>
            <w:webHidden/>
          </w:rPr>
          <w:t>22</w:t>
        </w:r>
        <w:r w:rsidRPr="007B559B">
          <w:rPr>
            <w:webHidden/>
          </w:rPr>
          <w:fldChar w:fldCharType="end"/>
        </w:r>
      </w:hyperlink>
    </w:p>
    <w:p w14:paraId="55153C65" w14:textId="40BB375A" w:rsidR="000E03CF" w:rsidRPr="007B559B" w:rsidRDefault="000E03CF">
      <w:pPr>
        <w:pStyle w:val="Sumrio3"/>
        <w:tabs>
          <w:tab w:val="left" w:pos="1200"/>
          <w:tab w:val="right" w:leader="dot" w:pos="9061"/>
        </w:tabs>
      </w:pPr>
      <w:hyperlink w:anchor="_Toc214232678" w:history="1">
        <w:r w:rsidRPr="007B559B">
          <w:rPr>
            <w:rStyle w:val="Hyperlink"/>
            <w:snapToGrid w:val="0"/>
          </w:rPr>
          <w:t>2.2.</w:t>
        </w:r>
        <w:r w:rsidRPr="007B559B">
          <w:tab/>
        </w:r>
        <w:r w:rsidRPr="007B559B">
          <w:rPr>
            <w:rStyle w:val="Hyperlink"/>
            <w:snapToGrid w:val="0"/>
          </w:rPr>
          <w:t>Cinemática da Plataforma de Stewart</w:t>
        </w:r>
        <w:r w:rsidRPr="007B559B">
          <w:rPr>
            <w:webHidden/>
          </w:rPr>
          <w:tab/>
        </w:r>
        <w:r w:rsidRPr="007B559B">
          <w:rPr>
            <w:webHidden/>
          </w:rPr>
          <w:fldChar w:fldCharType="begin"/>
        </w:r>
        <w:r w:rsidRPr="007B559B">
          <w:rPr>
            <w:webHidden/>
          </w:rPr>
          <w:instrText xml:space="preserve"> PAGEREF _Toc214232678 \h </w:instrText>
        </w:r>
        <w:r w:rsidRPr="007B559B">
          <w:rPr>
            <w:webHidden/>
          </w:rPr>
        </w:r>
        <w:r w:rsidRPr="007B559B">
          <w:rPr>
            <w:webHidden/>
          </w:rPr>
          <w:fldChar w:fldCharType="separate"/>
        </w:r>
        <w:r w:rsidRPr="007B559B">
          <w:rPr>
            <w:webHidden/>
          </w:rPr>
          <w:t>24</w:t>
        </w:r>
        <w:r w:rsidRPr="007B559B">
          <w:rPr>
            <w:webHidden/>
          </w:rPr>
          <w:fldChar w:fldCharType="end"/>
        </w:r>
      </w:hyperlink>
    </w:p>
    <w:p w14:paraId="2ABADF9C" w14:textId="6FD928E5" w:rsidR="000E03CF" w:rsidRPr="007B559B" w:rsidRDefault="000E03CF">
      <w:pPr>
        <w:pStyle w:val="Sumrio4"/>
        <w:tabs>
          <w:tab w:val="left" w:pos="1680"/>
          <w:tab w:val="right" w:leader="dot" w:pos="9061"/>
        </w:tabs>
      </w:pPr>
      <w:hyperlink w:anchor="_Toc214232679" w:history="1">
        <w:r w:rsidRPr="007B559B">
          <w:rPr>
            <w:rStyle w:val="Hyperlink"/>
          </w:rPr>
          <w:t>2.2.1.</w:t>
        </w:r>
        <w:r w:rsidRPr="007B559B">
          <w:tab/>
        </w:r>
        <w:r w:rsidRPr="007B559B">
          <w:rPr>
            <w:rStyle w:val="Hyperlink"/>
          </w:rPr>
          <w:t>Cinemática Inversa</w:t>
        </w:r>
        <w:r w:rsidRPr="007B559B">
          <w:rPr>
            <w:webHidden/>
          </w:rPr>
          <w:tab/>
        </w:r>
        <w:r w:rsidRPr="007B559B">
          <w:rPr>
            <w:webHidden/>
          </w:rPr>
          <w:fldChar w:fldCharType="begin"/>
        </w:r>
        <w:r w:rsidRPr="007B559B">
          <w:rPr>
            <w:webHidden/>
          </w:rPr>
          <w:instrText xml:space="preserve"> PAGEREF _Toc214232679 \h </w:instrText>
        </w:r>
        <w:r w:rsidRPr="007B559B">
          <w:rPr>
            <w:webHidden/>
          </w:rPr>
        </w:r>
        <w:r w:rsidRPr="007B559B">
          <w:rPr>
            <w:webHidden/>
          </w:rPr>
          <w:fldChar w:fldCharType="separate"/>
        </w:r>
        <w:r w:rsidRPr="007B559B">
          <w:rPr>
            <w:webHidden/>
          </w:rPr>
          <w:t>25</w:t>
        </w:r>
        <w:r w:rsidRPr="007B559B">
          <w:rPr>
            <w:webHidden/>
          </w:rPr>
          <w:fldChar w:fldCharType="end"/>
        </w:r>
      </w:hyperlink>
    </w:p>
    <w:p w14:paraId="5E21333F" w14:textId="7D85E792" w:rsidR="000E03CF" w:rsidRPr="007B559B" w:rsidRDefault="000E03CF">
      <w:pPr>
        <w:pStyle w:val="Sumrio4"/>
        <w:tabs>
          <w:tab w:val="left" w:pos="1680"/>
          <w:tab w:val="right" w:leader="dot" w:pos="9061"/>
        </w:tabs>
      </w:pPr>
      <w:hyperlink w:anchor="_Toc214232680" w:history="1">
        <w:r w:rsidRPr="007B559B">
          <w:rPr>
            <w:rStyle w:val="Hyperlink"/>
          </w:rPr>
          <w:t>2.2.2.</w:t>
        </w:r>
        <w:r w:rsidRPr="007B559B">
          <w:tab/>
        </w:r>
        <w:r w:rsidRPr="007B559B">
          <w:rPr>
            <w:rStyle w:val="Hyperlink"/>
          </w:rPr>
          <w:t>Cinemática Direta</w:t>
        </w:r>
        <w:r w:rsidRPr="007B559B">
          <w:rPr>
            <w:webHidden/>
          </w:rPr>
          <w:tab/>
        </w:r>
        <w:r w:rsidRPr="007B559B">
          <w:rPr>
            <w:webHidden/>
          </w:rPr>
          <w:fldChar w:fldCharType="begin"/>
        </w:r>
        <w:r w:rsidRPr="007B559B">
          <w:rPr>
            <w:webHidden/>
          </w:rPr>
          <w:instrText xml:space="preserve"> PAGEREF _Toc214232680 \h </w:instrText>
        </w:r>
        <w:r w:rsidRPr="007B559B">
          <w:rPr>
            <w:webHidden/>
          </w:rPr>
        </w:r>
        <w:r w:rsidRPr="007B559B">
          <w:rPr>
            <w:webHidden/>
          </w:rPr>
          <w:fldChar w:fldCharType="separate"/>
        </w:r>
        <w:r w:rsidRPr="007B559B">
          <w:rPr>
            <w:webHidden/>
          </w:rPr>
          <w:t>26</w:t>
        </w:r>
        <w:r w:rsidRPr="007B559B">
          <w:rPr>
            <w:webHidden/>
          </w:rPr>
          <w:fldChar w:fldCharType="end"/>
        </w:r>
      </w:hyperlink>
    </w:p>
    <w:p w14:paraId="3AB7CDFB" w14:textId="6559C957" w:rsidR="000E03CF" w:rsidRPr="007B559B" w:rsidRDefault="000E03CF">
      <w:pPr>
        <w:pStyle w:val="Sumrio3"/>
        <w:tabs>
          <w:tab w:val="left" w:pos="1200"/>
          <w:tab w:val="right" w:leader="dot" w:pos="9061"/>
        </w:tabs>
      </w:pPr>
      <w:hyperlink w:anchor="_Toc214232681" w:history="1">
        <w:r w:rsidRPr="007B559B">
          <w:rPr>
            <w:rStyle w:val="Hyperlink"/>
            <w:snapToGrid w:val="0"/>
          </w:rPr>
          <w:t>2.3.</w:t>
        </w:r>
        <w:r w:rsidRPr="007B559B">
          <w:tab/>
        </w:r>
        <w:r w:rsidRPr="007B559B">
          <w:rPr>
            <w:rStyle w:val="Hyperlink"/>
            <w:snapToGrid w:val="0"/>
          </w:rPr>
          <w:t>Aplicações e Formas de Comando da Plataforma de Stewart</w:t>
        </w:r>
        <w:r w:rsidRPr="007B559B">
          <w:rPr>
            <w:webHidden/>
          </w:rPr>
          <w:tab/>
        </w:r>
        <w:r w:rsidRPr="007B559B">
          <w:rPr>
            <w:webHidden/>
          </w:rPr>
          <w:fldChar w:fldCharType="begin"/>
        </w:r>
        <w:r w:rsidRPr="007B559B">
          <w:rPr>
            <w:webHidden/>
          </w:rPr>
          <w:instrText xml:space="preserve"> PAGEREF _Toc214232681 \h </w:instrText>
        </w:r>
        <w:r w:rsidRPr="007B559B">
          <w:rPr>
            <w:webHidden/>
          </w:rPr>
        </w:r>
        <w:r w:rsidRPr="007B559B">
          <w:rPr>
            <w:webHidden/>
          </w:rPr>
          <w:fldChar w:fldCharType="separate"/>
        </w:r>
        <w:r w:rsidRPr="007B559B">
          <w:rPr>
            <w:webHidden/>
          </w:rPr>
          <w:t>28</w:t>
        </w:r>
        <w:r w:rsidRPr="007B559B">
          <w:rPr>
            <w:webHidden/>
          </w:rPr>
          <w:fldChar w:fldCharType="end"/>
        </w:r>
      </w:hyperlink>
    </w:p>
    <w:p w14:paraId="3865E4B6" w14:textId="211DB7F0" w:rsidR="000E03CF" w:rsidRPr="007B559B" w:rsidRDefault="000E03CF">
      <w:pPr>
        <w:pStyle w:val="Sumrio4"/>
        <w:tabs>
          <w:tab w:val="left" w:pos="1680"/>
          <w:tab w:val="right" w:leader="dot" w:pos="9061"/>
        </w:tabs>
      </w:pPr>
      <w:hyperlink w:anchor="_Toc214232682" w:history="1">
        <w:r w:rsidRPr="007B559B">
          <w:rPr>
            <w:rStyle w:val="Hyperlink"/>
          </w:rPr>
          <w:t>2.3.1.</w:t>
        </w:r>
        <w:r w:rsidRPr="007B559B">
          <w:tab/>
        </w:r>
        <w:r w:rsidRPr="007B559B">
          <w:rPr>
            <w:rStyle w:val="Hyperlink"/>
          </w:rPr>
          <w:t>Rotinas de Movimento</w:t>
        </w:r>
        <w:r w:rsidRPr="007B559B">
          <w:rPr>
            <w:webHidden/>
          </w:rPr>
          <w:tab/>
        </w:r>
        <w:r w:rsidRPr="007B559B">
          <w:rPr>
            <w:webHidden/>
          </w:rPr>
          <w:fldChar w:fldCharType="begin"/>
        </w:r>
        <w:r w:rsidRPr="007B559B">
          <w:rPr>
            <w:webHidden/>
          </w:rPr>
          <w:instrText xml:space="preserve"> PAGEREF _Toc214232682 \h </w:instrText>
        </w:r>
        <w:r w:rsidRPr="007B559B">
          <w:rPr>
            <w:webHidden/>
          </w:rPr>
        </w:r>
        <w:r w:rsidRPr="007B559B">
          <w:rPr>
            <w:webHidden/>
          </w:rPr>
          <w:fldChar w:fldCharType="separate"/>
        </w:r>
        <w:r w:rsidRPr="007B559B">
          <w:rPr>
            <w:webHidden/>
          </w:rPr>
          <w:t>28</w:t>
        </w:r>
        <w:r w:rsidRPr="007B559B">
          <w:rPr>
            <w:webHidden/>
          </w:rPr>
          <w:fldChar w:fldCharType="end"/>
        </w:r>
      </w:hyperlink>
    </w:p>
    <w:p w14:paraId="3803DB61" w14:textId="32DDEA1F" w:rsidR="000E03CF" w:rsidRPr="007B559B" w:rsidRDefault="000E03CF">
      <w:pPr>
        <w:pStyle w:val="Sumrio4"/>
        <w:tabs>
          <w:tab w:val="left" w:pos="1680"/>
          <w:tab w:val="right" w:leader="dot" w:pos="9061"/>
        </w:tabs>
      </w:pPr>
      <w:hyperlink w:anchor="_Toc214232683" w:history="1">
        <w:r w:rsidRPr="007B559B">
          <w:rPr>
            <w:rStyle w:val="Hyperlink"/>
          </w:rPr>
          <w:t>2.3.2.</w:t>
        </w:r>
        <w:r w:rsidRPr="007B559B">
          <w:tab/>
        </w:r>
        <w:r w:rsidRPr="007B559B">
          <w:rPr>
            <w:rStyle w:val="Hyperlink"/>
          </w:rPr>
          <w:t>Controle de Estabilidade</w:t>
        </w:r>
        <w:r w:rsidRPr="007B559B">
          <w:rPr>
            <w:webHidden/>
          </w:rPr>
          <w:tab/>
        </w:r>
        <w:r w:rsidRPr="007B559B">
          <w:rPr>
            <w:webHidden/>
          </w:rPr>
          <w:fldChar w:fldCharType="begin"/>
        </w:r>
        <w:r w:rsidRPr="007B559B">
          <w:rPr>
            <w:webHidden/>
          </w:rPr>
          <w:instrText xml:space="preserve"> PAGEREF _Toc214232683 \h </w:instrText>
        </w:r>
        <w:r w:rsidRPr="007B559B">
          <w:rPr>
            <w:webHidden/>
          </w:rPr>
        </w:r>
        <w:r w:rsidRPr="007B559B">
          <w:rPr>
            <w:webHidden/>
          </w:rPr>
          <w:fldChar w:fldCharType="separate"/>
        </w:r>
        <w:r w:rsidRPr="007B559B">
          <w:rPr>
            <w:webHidden/>
          </w:rPr>
          <w:t>29</w:t>
        </w:r>
        <w:r w:rsidRPr="007B559B">
          <w:rPr>
            <w:webHidden/>
          </w:rPr>
          <w:fldChar w:fldCharType="end"/>
        </w:r>
      </w:hyperlink>
    </w:p>
    <w:p w14:paraId="0703FA19" w14:textId="666CA6CB" w:rsidR="000E03CF" w:rsidRPr="007B559B" w:rsidRDefault="000E03CF">
      <w:pPr>
        <w:pStyle w:val="Sumrio4"/>
        <w:tabs>
          <w:tab w:val="left" w:pos="1680"/>
          <w:tab w:val="right" w:leader="dot" w:pos="9061"/>
        </w:tabs>
      </w:pPr>
      <w:hyperlink w:anchor="_Toc214232684" w:history="1">
        <w:r w:rsidRPr="007B559B">
          <w:rPr>
            <w:rStyle w:val="Hyperlink"/>
          </w:rPr>
          <w:t>2.3.3.</w:t>
        </w:r>
        <w:r w:rsidRPr="007B559B">
          <w:tab/>
        </w:r>
        <w:r w:rsidRPr="007B559B">
          <w:rPr>
            <w:rStyle w:val="Hyperlink"/>
          </w:rPr>
          <w:t>Controle por Dispositivos Manuais</w:t>
        </w:r>
        <w:r w:rsidRPr="007B559B">
          <w:rPr>
            <w:webHidden/>
          </w:rPr>
          <w:tab/>
        </w:r>
        <w:r w:rsidRPr="007B559B">
          <w:rPr>
            <w:webHidden/>
          </w:rPr>
          <w:fldChar w:fldCharType="begin"/>
        </w:r>
        <w:r w:rsidRPr="007B559B">
          <w:rPr>
            <w:webHidden/>
          </w:rPr>
          <w:instrText xml:space="preserve"> PAGEREF _Toc214232684 \h </w:instrText>
        </w:r>
        <w:r w:rsidRPr="007B559B">
          <w:rPr>
            <w:webHidden/>
          </w:rPr>
        </w:r>
        <w:r w:rsidRPr="007B559B">
          <w:rPr>
            <w:webHidden/>
          </w:rPr>
          <w:fldChar w:fldCharType="separate"/>
        </w:r>
        <w:r w:rsidRPr="007B559B">
          <w:rPr>
            <w:webHidden/>
          </w:rPr>
          <w:t>30</w:t>
        </w:r>
        <w:r w:rsidRPr="007B559B">
          <w:rPr>
            <w:webHidden/>
          </w:rPr>
          <w:fldChar w:fldCharType="end"/>
        </w:r>
      </w:hyperlink>
    </w:p>
    <w:p w14:paraId="3E9E4D1A" w14:textId="674555FE" w:rsidR="000E03CF" w:rsidRPr="007B559B" w:rsidRDefault="000E03CF">
      <w:pPr>
        <w:pStyle w:val="Sumrio3"/>
        <w:tabs>
          <w:tab w:val="left" w:pos="1200"/>
          <w:tab w:val="right" w:leader="dot" w:pos="9061"/>
        </w:tabs>
      </w:pPr>
      <w:hyperlink w:anchor="_Toc214232685" w:history="1">
        <w:r w:rsidRPr="007B559B">
          <w:rPr>
            <w:rStyle w:val="Hyperlink"/>
          </w:rPr>
          <w:t>2.4.</w:t>
        </w:r>
        <w:r w:rsidRPr="007B559B">
          <w:tab/>
        </w:r>
        <w:r w:rsidRPr="007B559B">
          <w:rPr>
            <w:rStyle w:val="Hyperlink"/>
          </w:rPr>
          <w:t>Controle</w:t>
        </w:r>
        <w:r w:rsidRPr="007B559B">
          <w:rPr>
            <w:webHidden/>
          </w:rPr>
          <w:tab/>
        </w:r>
        <w:r w:rsidRPr="007B559B">
          <w:rPr>
            <w:webHidden/>
          </w:rPr>
          <w:fldChar w:fldCharType="begin"/>
        </w:r>
        <w:r w:rsidRPr="007B559B">
          <w:rPr>
            <w:webHidden/>
          </w:rPr>
          <w:instrText xml:space="preserve"> PAGEREF _Toc214232685 \h </w:instrText>
        </w:r>
        <w:r w:rsidRPr="007B559B">
          <w:rPr>
            <w:webHidden/>
          </w:rPr>
        </w:r>
        <w:r w:rsidRPr="007B559B">
          <w:rPr>
            <w:webHidden/>
          </w:rPr>
          <w:fldChar w:fldCharType="separate"/>
        </w:r>
        <w:r w:rsidRPr="007B559B">
          <w:rPr>
            <w:webHidden/>
          </w:rPr>
          <w:t>31</w:t>
        </w:r>
        <w:r w:rsidRPr="007B559B">
          <w:rPr>
            <w:webHidden/>
          </w:rPr>
          <w:fldChar w:fldCharType="end"/>
        </w:r>
      </w:hyperlink>
    </w:p>
    <w:p w14:paraId="5A00A4E0" w14:textId="5A5D42F0" w:rsidR="000E03CF" w:rsidRPr="007B559B" w:rsidRDefault="000E03CF">
      <w:pPr>
        <w:pStyle w:val="Sumrio3"/>
        <w:tabs>
          <w:tab w:val="left" w:pos="1200"/>
          <w:tab w:val="right" w:leader="dot" w:pos="9061"/>
        </w:tabs>
      </w:pPr>
      <w:hyperlink w:anchor="_Toc214232686" w:history="1">
        <w:r w:rsidRPr="007B559B">
          <w:rPr>
            <w:rStyle w:val="Hyperlink"/>
          </w:rPr>
          <w:t>2.5.</w:t>
        </w:r>
        <w:r w:rsidRPr="007B559B">
          <w:tab/>
        </w:r>
        <w:r w:rsidRPr="007B559B">
          <w:rPr>
            <w:rStyle w:val="Hyperlink"/>
          </w:rPr>
          <w:t>Controlador ESP32-S3</w:t>
        </w:r>
        <w:r w:rsidRPr="007B559B">
          <w:rPr>
            <w:webHidden/>
          </w:rPr>
          <w:tab/>
        </w:r>
        <w:r w:rsidRPr="007B559B">
          <w:rPr>
            <w:webHidden/>
          </w:rPr>
          <w:fldChar w:fldCharType="begin"/>
        </w:r>
        <w:r w:rsidRPr="007B559B">
          <w:rPr>
            <w:webHidden/>
          </w:rPr>
          <w:instrText xml:space="preserve"> PAGEREF _Toc214232686 \h </w:instrText>
        </w:r>
        <w:r w:rsidRPr="007B559B">
          <w:rPr>
            <w:webHidden/>
          </w:rPr>
        </w:r>
        <w:r w:rsidRPr="007B559B">
          <w:rPr>
            <w:webHidden/>
          </w:rPr>
          <w:fldChar w:fldCharType="separate"/>
        </w:r>
        <w:r w:rsidRPr="007B559B">
          <w:rPr>
            <w:webHidden/>
          </w:rPr>
          <w:t>34</w:t>
        </w:r>
        <w:r w:rsidRPr="007B559B">
          <w:rPr>
            <w:webHidden/>
          </w:rPr>
          <w:fldChar w:fldCharType="end"/>
        </w:r>
      </w:hyperlink>
    </w:p>
    <w:p w14:paraId="65C21BAF" w14:textId="7B33ADD1" w:rsidR="000E03CF" w:rsidRPr="007B559B" w:rsidRDefault="000E03CF">
      <w:pPr>
        <w:pStyle w:val="Sumrio3"/>
        <w:tabs>
          <w:tab w:val="left" w:pos="1200"/>
          <w:tab w:val="right" w:leader="dot" w:pos="9061"/>
        </w:tabs>
      </w:pPr>
      <w:hyperlink w:anchor="_Toc214232687" w:history="1">
        <w:r w:rsidRPr="007B559B">
          <w:rPr>
            <w:rStyle w:val="Hyperlink"/>
          </w:rPr>
          <w:t>2.6.</w:t>
        </w:r>
        <w:r w:rsidRPr="007B559B">
          <w:tab/>
        </w:r>
        <w:r w:rsidRPr="007B559B">
          <w:rPr>
            <w:rStyle w:val="Hyperlink"/>
          </w:rPr>
          <w:t>Interfaces Gráficas em Sistemas de Controle</w:t>
        </w:r>
        <w:r w:rsidRPr="007B559B">
          <w:rPr>
            <w:webHidden/>
          </w:rPr>
          <w:tab/>
        </w:r>
        <w:r w:rsidRPr="007B559B">
          <w:rPr>
            <w:webHidden/>
          </w:rPr>
          <w:fldChar w:fldCharType="begin"/>
        </w:r>
        <w:r w:rsidRPr="007B559B">
          <w:rPr>
            <w:webHidden/>
          </w:rPr>
          <w:instrText xml:space="preserve"> PAGEREF _Toc214232687 \h </w:instrText>
        </w:r>
        <w:r w:rsidRPr="007B559B">
          <w:rPr>
            <w:webHidden/>
          </w:rPr>
        </w:r>
        <w:r w:rsidRPr="007B559B">
          <w:rPr>
            <w:webHidden/>
          </w:rPr>
          <w:fldChar w:fldCharType="separate"/>
        </w:r>
        <w:r w:rsidRPr="007B559B">
          <w:rPr>
            <w:webHidden/>
          </w:rPr>
          <w:t>34</w:t>
        </w:r>
        <w:r w:rsidRPr="007B559B">
          <w:rPr>
            <w:webHidden/>
          </w:rPr>
          <w:fldChar w:fldCharType="end"/>
        </w:r>
      </w:hyperlink>
    </w:p>
    <w:p w14:paraId="62AD0182" w14:textId="04B75653" w:rsidR="000E03CF" w:rsidRPr="007B559B" w:rsidRDefault="000E03CF">
      <w:pPr>
        <w:pStyle w:val="Sumrio3"/>
        <w:tabs>
          <w:tab w:val="left" w:pos="1200"/>
          <w:tab w:val="right" w:leader="dot" w:pos="9061"/>
        </w:tabs>
      </w:pPr>
      <w:hyperlink w:anchor="_Toc214232688" w:history="1">
        <w:r w:rsidRPr="007B559B">
          <w:rPr>
            <w:rStyle w:val="Hyperlink"/>
          </w:rPr>
          <w:t>2.7.</w:t>
        </w:r>
        <w:r w:rsidRPr="007B559B">
          <w:tab/>
        </w:r>
        <w:r w:rsidRPr="007B559B">
          <w:rPr>
            <w:rStyle w:val="Hyperlink"/>
          </w:rPr>
          <w:t>Conceito de Aplicações Web e Arquitetura Cliente-Servidor</w:t>
        </w:r>
        <w:r w:rsidRPr="007B559B">
          <w:rPr>
            <w:webHidden/>
          </w:rPr>
          <w:tab/>
        </w:r>
        <w:r w:rsidRPr="007B559B">
          <w:rPr>
            <w:webHidden/>
          </w:rPr>
          <w:fldChar w:fldCharType="begin"/>
        </w:r>
        <w:r w:rsidRPr="007B559B">
          <w:rPr>
            <w:webHidden/>
          </w:rPr>
          <w:instrText xml:space="preserve"> PAGEREF _Toc214232688 \h </w:instrText>
        </w:r>
        <w:r w:rsidRPr="007B559B">
          <w:rPr>
            <w:webHidden/>
          </w:rPr>
        </w:r>
        <w:r w:rsidRPr="007B559B">
          <w:rPr>
            <w:webHidden/>
          </w:rPr>
          <w:fldChar w:fldCharType="separate"/>
        </w:r>
        <w:r w:rsidRPr="007B559B">
          <w:rPr>
            <w:webHidden/>
          </w:rPr>
          <w:t>35</w:t>
        </w:r>
        <w:r w:rsidRPr="007B559B">
          <w:rPr>
            <w:webHidden/>
          </w:rPr>
          <w:fldChar w:fldCharType="end"/>
        </w:r>
      </w:hyperlink>
    </w:p>
    <w:p w14:paraId="221FB883" w14:textId="66175899" w:rsidR="000E03CF" w:rsidRPr="007B559B" w:rsidRDefault="000E03CF">
      <w:pPr>
        <w:pStyle w:val="Sumrio3"/>
        <w:tabs>
          <w:tab w:val="left" w:pos="1200"/>
          <w:tab w:val="right" w:leader="dot" w:pos="9061"/>
        </w:tabs>
      </w:pPr>
      <w:hyperlink w:anchor="_Toc214232689" w:history="1">
        <w:r w:rsidRPr="007B559B">
          <w:rPr>
            <w:rStyle w:val="Hyperlink"/>
          </w:rPr>
          <w:t>2.8.</w:t>
        </w:r>
        <w:r w:rsidRPr="007B559B">
          <w:tab/>
        </w:r>
        <w:r w:rsidRPr="007B559B">
          <w:rPr>
            <w:rStyle w:val="Hyperlink"/>
          </w:rPr>
          <w:t>Tecnologias Utilizadas na Camada Web</w:t>
        </w:r>
        <w:r w:rsidRPr="007B559B">
          <w:rPr>
            <w:webHidden/>
          </w:rPr>
          <w:tab/>
        </w:r>
        <w:r w:rsidRPr="007B559B">
          <w:rPr>
            <w:webHidden/>
          </w:rPr>
          <w:fldChar w:fldCharType="begin"/>
        </w:r>
        <w:r w:rsidRPr="007B559B">
          <w:rPr>
            <w:webHidden/>
          </w:rPr>
          <w:instrText xml:space="preserve"> PAGEREF _Toc214232689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35F63CBA" w14:textId="57B80CF1" w:rsidR="000E03CF" w:rsidRPr="007B559B"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90" w:history="1">
        <w:r w:rsidRPr="007B559B">
          <w:rPr>
            <w:rStyle w:val="Hyperlink"/>
            <w:noProof w:val="0"/>
          </w:rPr>
          <w:t>3.</w:t>
        </w:r>
        <w:r w:rsidRPr="007B559B">
          <w:rPr>
            <w:rFonts w:asciiTheme="minorHAnsi" w:eastAsiaTheme="minorEastAsia" w:hAnsiTheme="minorHAnsi" w:cstheme="minorBidi"/>
            <w:b w:val="0"/>
            <w:bCs w:val="0"/>
            <w:noProof w:val="0"/>
            <w:kern w:val="2"/>
            <w14:ligatures w14:val="standardContextual"/>
          </w:rPr>
          <w:tab/>
        </w:r>
        <w:r w:rsidRPr="007B559B">
          <w:rPr>
            <w:rStyle w:val="Hyperlink"/>
            <w:noProof w:val="0"/>
          </w:rPr>
          <w:t>MÉTODO E PROCEDIMENTOS METODOLÓGICOS</w:t>
        </w:r>
        <w:r w:rsidRPr="007B559B">
          <w:rPr>
            <w:noProof w:val="0"/>
            <w:webHidden/>
          </w:rPr>
          <w:tab/>
        </w:r>
        <w:r w:rsidRPr="007B559B">
          <w:rPr>
            <w:noProof w:val="0"/>
            <w:webHidden/>
          </w:rPr>
          <w:fldChar w:fldCharType="begin"/>
        </w:r>
        <w:r w:rsidRPr="007B559B">
          <w:rPr>
            <w:noProof w:val="0"/>
            <w:webHidden/>
          </w:rPr>
          <w:instrText xml:space="preserve"> PAGEREF _Toc214232690 \h </w:instrText>
        </w:r>
        <w:r w:rsidRPr="007B559B">
          <w:rPr>
            <w:noProof w:val="0"/>
            <w:webHidden/>
          </w:rPr>
        </w:r>
        <w:r w:rsidRPr="007B559B">
          <w:rPr>
            <w:noProof w:val="0"/>
            <w:webHidden/>
          </w:rPr>
          <w:fldChar w:fldCharType="separate"/>
        </w:r>
        <w:r w:rsidRPr="007B559B">
          <w:rPr>
            <w:noProof w:val="0"/>
            <w:webHidden/>
          </w:rPr>
          <w:t>36</w:t>
        </w:r>
        <w:r w:rsidRPr="007B559B">
          <w:rPr>
            <w:noProof w:val="0"/>
            <w:webHidden/>
          </w:rPr>
          <w:fldChar w:fldCharType="end"/>
        </w:r>
      </w:hyperlink>
    </w:p>
    <w:p w14:paraId="42847BD2" w14:textId="76D87EE2" w:rsidR="000E03CF" w:rsidRPr="007B559B" w:rsidRDefault="000E03CF">
      <w:pPr>
        <w:pStyle w:val="Sumrio3"/>
        <w:tabs>
          <w:tab w:val="left" w:pos="1200"/>
          <w:tab w:val="right" w:leader="dot" w:pos="9061"/>
        </w:tabs>
      </w:pPr>
      <w:hyperlink w:anchor="_Toc214232691" w:history="1">
        <w:r w:rsidRPr="007B559B">
          <w:rPr>
            <w:rStyle w:val="Hyperlink"/>
          </w:rPr>
          <w:t>3.1.</w:t>
        </w:r>
        <w:r w:rsidRPr="007B559B">
          <w:tab/>
        </w:r>
        <w:r w:rsidRPr="007B559B">
          <w:rPr>
            <w:rStyle w:val="Hyperlink"/>
          </w:rPr>
          <w:t>Análise da Bancada Existente no IFSP</w:t>
        </w:r>
        <w:r w:rsidRPr="007B559B">
          <w:rPr>
            <w:webHidden/>
          </w:rPr>
          <w:tab/>
        </w:r>
        <w:r w:rsidRPr="007B559B">
          <w:rPr>
            <w:webHidden/>
          </w:rPr>
          <w:fldChar w:fldCharType="begin"/>
        </w:r>
        <w:r w:rsidRPr="007B559B">
          <w:rPr>
            <w:webHidden/>
          </w:rPr>
          <w:instrText xml:space="preserve"> PAGEREF _Toc214232691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6F8EEF5E" w14:textId="14E38F3B" w:rsidR="000E03CF" w:rsidRPr="007B559B" w:rsidRDefault="000E03CF">
      <w:pPr>
        <w:pStyle w:val="Sumrio3"/>
        <w:tabs>
          <w:tab w:val="left" w:pos="1200"/>
          <w:tab w:val="right" w:leader="dot" w:pos="9061"/>
        </w:tabs>
      </w:pPr>
      <w:hyperlink w:anchor="_Toc214232692" w:history="1">
        <w:r w:rsidRPr="007B559B">
          <w:rPr>
            <w:rStyle w:val="Hyperlink"/>
          </w:rPr>
          <w:t>3.2.</w:t>
        </w:r>
        <w:r w:rsidRPr="007B559B">
          <w:tab/>
        </w:r>
        <w:r w:rsidRPr="007B559B">
          <w:rPr>
            <w:rStyle w:val="Hyperlink"/>
          </w:rPr>
          <w:t>Adaptação da Bancada para o ESP32-S3</w:t>
        </w:r>
        <w:r w:rsidRPr="007B559B">
          <w:rPr>
            <w:webHidden/>
          </w:rPr>
          <w:tab/>
        </w:r>
        <w:r w:rsidRPr="007B559B">
          <w:rPr>
            <w:webHidden/>
          </w:rPr>
          <w:fldChar w:fldCharType="begin"/>
        </w:r>
        <w:r w:rsidRPr="007B559B">
          <w:rPr>
            <w:webHidden/>
          </w:rPr>
          <w:instrText xml:space="preserve"> PAGEREF _Toc214232692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5981DF4F" w14:textId="3C5E4996" w:rsidR="000E03CF" w:rsidRPr="007B559B" w:rsidRDefault="000E03CF">
      <w:pPr>
        <w:pStyle w:val="Sumrio4"/>
        <w:tabs>
          <w:tab w:val="left" w:pos="1680"/>
          <w:tab w:val="right" w:leader="dot" w:pos="9061"/>
        </w:tabs>
      </w:pPr>
      <w:hyperlink w:anchor="_Toc214232693" w:history="1">
        <w:r w:rsidRPr="007B559B">
          <w:rPr>
            <w:rStyle w:val="Hyperlink"/>
          </w:rPr>
          <w:t>3.2.1.</w:t>
        </w:r>
        <w:r w:rsidRPr="007B559B">
          <w:tab/>
        </w:r>
        <w:r w:rsidRPr="007B559B">
          <w:rPr>
            <w:rStyle w:val="Hyperlink"/>
          </w:rPr>
          <w:t>Substituição do CLP pelo ESP32-S3</w:t>
        </w:r>
        <w:r w:rsidRPr="007B559B">
          <w:rPr>
            <w:webHidden/>
          </w:rPr>
          <w:tab/>
        </w:r>
        <w:r w:rsidRPr="007B559B">
          <w:rPr>
            <w:webHidden/>
          </w:rPr>
          <w:fldChar w:fldCharType="begin"/>
        </w:r>
        <w:r w:rsidRPr="007B559B">
          <w:rPr>
            <w:webHidden/>
          </w:rPr>
          <w:instrText xml:space="preserve"> PAGEREF _Toc214232693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6660C4C5" w14:textId="2BA74255" w:rsidR="000E03CF" w:rsidRPr="007B559B" w:rsidRDefault="000E03CF">
      <w:pPr>
        <w:pStyle w:val="Sumrio4"/>
        <w:tabs>
          <w:tab w:val="left" w:pos="1680"/>
          <w:tab w:val="right" w:leader="dot" w:pos="9061"/>
        </w:tabs>
      </w:pPr>
      <w:hyperlink w:anchor="_Toc214232694" w:history="1">
        <w:r w:rsidRPr="007B559B">
          <w:rPr>
            <w:rStyle w:val="Hyperlink"/>
          </w:rPr>
          <w:t>3.2.2.</w:t>
        </w:r>
        <w:r w:rsidRPr="007B559B">
          <w:tab/>
        </w:r>
        <w:r w:rsidRPr="007B559B">
          <w:rPr>
            <w:rStyle w:val="Hyperlink"/>
          </w:rPr>
          <w:t>Retirada dos Optoacopladores e mudança na lógica de controle.</w:t>
        </w:r>
        <w:r w:rsidRPr="007B559B">
          <w:rPr>
            <w:webHidden/>
          </w:rPr>
          <w:tab/>
        </w:r>
        <w:r w:rsidRPr="007B559B">
          <w:rPr>
            <w:webHidden/>
          </w:rPr>
          <w:fldChar w:fldCharType="begin"/>
        </w:r>
        <w:r w:rsidRPr="007B559B">
          <w:rPr>
            <w:webHidden/>
          </w:rPr>
          <w:instrText xml:space="preserve"> PAGEREF _Toc214232694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2969A910" w14:textId="3D355201" w:rsidR="000E03CF" w:rsidRPr="007B559B" w:rsidRDefault="000E03CF">
      <w:pPr>
        <w:pStyle w:val="Sumrio4"/>
        <w:tabs>
          <w:tab w:val="left" w:pos="1680"/>
          <w:tab w:val="right" w:leader="dot" w:pos="9061"/>
        </w:tabs>
      </w:pPr>
      <w:hyperlink w:anchor="_Toc214232695" w:history="1">
        <w:r w:rsidRPr="007B559B">
          <w:rPr>
            <w:rStyle w:val="Hyperlink"/>
          </w:rPr>
          <w:t>3.2.3.</w:t>
        </w:r>
        <w:r w:rsidRPr="007B559B">
          <w:tab/>
        </w:r>
        <w:r w:rsidRPr="007B559B">
          <w:rPr>
            <w:rStyle w:val="Hyperlink"/>
          </w:rPr>
          <w:t>Reconfiguração dos Drivers de Potência</w:t>
        </w:r>
        <w:r w:rsidRPr="007B559B">
          <w:rPr>
            <w:webHidden/>
          </w:rPr>
          <w:tab/>
        </w:r>
        <w:r w:rsidRPr="007B559B">
          <w:rPr>
            <w:webHidden/>
          </w:rPr>
          <w:fldChar w:fldCharType="begin"/>
        </w:r>
        <w:r w:rsidRPr="007B559B">
          <w:rPr>
            <w:webHidden/>
          </w:rPr>
          <w:instrText xml:space="preserve"> PAGEREF _Toc214232695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55878914" w14:textId="743860F6" w:rsidR="000E03CF" w:rsidRPr="007B559B" w:rsidRDefault="000E03CF">
      <w:pPr>
        <w:pStyle w:val="Sumrio4"/>
        <w:tabs>
          <w:tab w:val="left" w:pos="1680"/>
          <w:tab w:val="right" w:leader="dot" w:pos="9061"/>
        </w:tabs>
      </w:pPr>
      <w:hyperlink w:anchor="_Toc214232696" w:history="1">
        <w:r w:rsidRPr="007B559B">
          <w:rPr>
            <w:rStyle w:val="Hyperlink"/>
          </w:rPr>
          <w:t>3.2.4.</w:t>
        </w:r>
        <w:r w:rsidRPr="007B559B">
          <w:tab/>
        </w:r>
        <w:r w:rsidRPr="007B559B">
          <w:rPr>
            <w:rStyle w:val="Hyperlink"/>
          </w:rPr>
          <w:t>Adaptação dos Sensores de Feedback</w:t>
        </w:r>
        <w:r w:rsidRPr="007B559B">
          <w:rPr>
            <w:webHidden/>
          </w:rPr>
          <w:tab/>
        </w:r>
        <w:r w:rsidRPr="007B559B">
          <w:rPr>
            <w:webHidden/>
          </w:rPr>
          <w:fldChar w:fldCharType="begin"/>
        </w:r>
        <w:r w:rsidRPr="007B559B">
          <w:rPr>
            <w:webHidden/>
          </w:rPr>
          <w:instrText xml:space="preserve"> PAGEREF _Toc214232696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4BA29BEE" w14:textId="5FAD78C1" w:rsidR="000E03CF" w:rsidRPr="007B559B" w:rsidRDefault="000E03CF">
      <w:pPr>
        <w:pStyle w:val="Sumrio4"/>
        <w:tabs>
          <w:tab w:val="left" w:pos="1680"/>
          <w:tab w:val="right" w:leader="dot" w:pos="9061"/>
        </w:tabs>
      </w:pPr>
      <w:hyperlink w:anchor="_Toc214232697" w:history="1">
        <w:r w:rsidRPr="007B559B">
          <w:rPr>
            <w:rStyle w:val="Hyperlink"/>
          </w:rPr>
          <w:t>3.2.5.</w:t>
        </w:r>
        <w:r w:rsidRPr="007B559B">
          <w:tab/>
        </w:r>
        <w:r w:rsidRPr="007B559B">
          <w:rPr>
            <w:rStyle w:val="Hyperlink"/>
          </w:rPr>
          <w:t>Desenvolvimento de Placa de Circuito Impresso (PCB) de Interface</w:t>
        </w:r>
        <w:r w:rsidRPr="007B559B">
          <w:rPr>
            <w:webHidden/>
          </w:rPr>
          <w:tab/>
        </w:r>
        <w:r w:rsidRPr="007B559B">
          <w:rPr>
            <w:webHidden/>
          </w:rPr>
          <w:fldChar w:fldCharType="begin"/>
        </w:r>
        <w:r w:rsidRPr="007B559B">
          <w:rPr>
            <w:webHidden/>
          </w:rPr>
          <w:instrText xml:space="preserve"> PAGEREF _Toc214232697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3844E73B" w14:textId="66BD3BEC" w:rsidR="000E03CF" w:rsidRPr="007B559B" w:rsidRDefault="000E03CF">
      <w:pPr>
        <w:pStyle w:val="Sumrio3"/>
        <w:tabs>
          <w:tab w:val="left" w:pos="1200"/>
          <w:tab w:val="right" w:leader="dot" w:pos="9061"/>
        </w:tabs>
      </w:pPr>
      <w:hyperlink w:anchor="_Toc214232698" w:history="1">
        <w:r w:rsidRPr="007B559B">
          <w:rPr>
            <w:rStyle w:val="Hyperlink"/>
            <w:snapToGrid w:val="0"/>
          </w:rPr>
          <w:t>3.3.</w:t>
        </w:r>
        <w:r w:rsidRPr="007B559B">
          <w:tab/>
        </w:r>
        <w:r w:rsidRPr="007B559B">
          <w:rPr>
            <w:rStyle w:val="Hyperlink"/>
            <w:snapToGrid w:val="0"/>
          </w:rPr>
          <w:t>testes e aquisições de dados da bancada</w:t>
        </w:r>
        <w:r w:rsidRPr="007B559B">
          <w:rPr>
            <w:webHidden/>
          </w:rPr>
          <w:tab/>
        </w:r>
        <w:r w:rsidRPr="007B559B">
          <w:rPr>
            <w:webHidden/>
          </w:rPr>
          <w:fldChar w:fldCharType="begin"/>
        </w:r>
        <w:r w:rsidRPr="007B559B">
          <w:rPr>
            <w:webHidden/>
          </w:rPr>
          <w:instrText xml:space="preserve"> PAGEREF _Toc214232698 \h </w:instrText>
        </w:r>
        <w:r w:rsidRPr="007B559B">
          <w:rPr>
            <w:webHidden/>
          </w:rPr>
        </w:r>
        <w:r w:rsidRPr="007B559B">
          <w:rPr>
            <w:webHidden/>
          </w:rPr>
          <w:fldChar w:fldCharType="separate"/>
        </w:r>
        <w:r w:rsidRPr="007B559B">
          <w:rPr>
            <w:webHidden/>
          </w:rPr>
          <w:t>36</w:t>
        </w:r>
        <w:r w:rsidRPr="007B559B">
          <w:rPr>
            <w:webHidden/>
          </w:rPr>
          <w:fldChar w:fldCharType="end"/>
        </w:r>
      </w:hyperlink>
    </w:p>
    <w:p w14:paraId="4667A03E" w14:textId="0920F980" w:rsidR="000E03CF" w:rsidRPr="007B559B" w:rsidRDefault="000E03CF">
      <w:pPr>
        <w:pStyle w:val="Sumrio4"/>
        <w:tabs>
          <w:tab w:val="left" w:pos="1680"/>
          <w:tab w:val="right" w:leader="dot" w:pos="9061"/>
        </w:tabs>
      </w:pPr>
      <w:hyperlink w:anchor="_Toc214232699" w:history="1">
        <w:r w:rsidRPr="007B559B">
          <w:rPr>
            <w:rStyle w:val="Hyperlink"/>
          </w:rPr>
          <w:t>3.3.1.</w:t>
        </w:r>
        <w:r w:rsidRPr="007B559B">
          <w:tab/>
        </w:r>
        <w:r w:rsidRPr="007B559B">
          <w:rPr>
            <w:rStyle w:val="Hyperlink"/>
          </w:rPr>
          <w:t>tratamento de ruído e filtragem</w:t>
        </w:r>
        <w:r w:rsidRPr="007B559B">
          <w:rPr>
            <w:webHidden/>
          </w:rPr>
          <w:tab/>
        </w:r>
        <w:r w:rsidRPr="007B559B">
          <w:rPr>
            <w:webHidden/>
          </w:rPr>
          <w:fldChar w:fldCharType="begin"/>
        </w:r>
        <w:r w:rsidRPr="007B559B">
          <w:rPr>
            <w:webHidden/>
          </w:rPr>
          <w:instrText xml:space="preserve"> PAGEREF _Toc214232699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107B5440" w14:textId="793939C2" w:rsidR="000E03CF" w:rsidRPr="007B559B" w:rsidRDefault="000E03CF">
      <w:pPr>
        <w:pStyle w:val="Sumrio4"/>
        <w:tabs>
          <w:tab w:val="left" w:pos="1680"/>
          <w:tab w:val="right" w:leader="dot" w:pos="9061"/>
        </w:tabs>
      </w:pPr>
      <w:hyperlink w:anchor="_Toc214232700" w:history="1">
        <w:r w:rsidRPr="007B559B">
          <w:rPr>
            <w:rStyle w:val="Hyperlink"/>
          </w:rPr>
          <w:t>3.3.2.</w:t>
        </w:r>
        <w:r w:rsidRPr="007B559B">
          <w:tab/>
        </w:r>
        <w:r w:rsidRPr="007B559B">
          <w:rPr>
            <w:rStyle w:val="Hyperlink"/>
          </w:rPr>
          <w:t>assincronia de deslocamento entre pistões</w:t>
        </w:r>
        <w:r w:rsidRPr="007B559B">
          <w:rPr>
            <w:webHidden/>
          </w:rPr>
          <w:tab/>
        </w:r>
        <w:r w:rsidRPr="007B559B">
          <w:rPr>
            <w:webHidden/>
          </w:rPr>
          <w:fldChar w:fldCharType="begin"/>
        </w:r>
        <w:r w:rsidRPr="007B559B">
          <w:rPr>
            <w:webHidden/>
          </w:rPr>
          <w:instrText xml:space="preserve"> PAGEREF _Toc214232700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665BDA0A" w14:textId="2C159046" w:rsidR="000E03CF" w:rsidRPr="007B559B" w:rsidRDefault="000E03CF">
      <w:pPr>
        <w:pStyle w:val="Sumrio4"/>
        <w:tabs>
          <w:tab w:val="left" w:pos="1680"/>
          <w:tab w:val="right" w:leader="dot" w:pos="9061"/>
        </w:tabs>
      </w:pPr>
      <w:hyperlink w:anchor="_Toc214232701" w:history="1">
        <w:r w:rsidRPr="007B559B">
          <w:rPr>
            <w:rStyle w:val="Hyperlink"/>
          </w:rPr>
          <w:t>3.3.3.</w:t>
        </w:r>
        <w:r w:rsidRPr="007B559B">
          <w:tab/>
        </w:r>
        <w:r w:rsidRPr="007B559B">
          <w:rPr>
            <w:rStyle w:val="Hyperlink"/>
          </w:rPr>
          <w:t>MAPEAMENTO TENSÃO → POSIÇÃO (V0–V100)</w:t>
        </w:r>
        <w:r w:rsidRPr="007B559B">
          <w:rPr>
            <w:webHidden/>
          </w:rPr>
          <w:tab/>
        </w:r>
        <w:r w:rsidRPr="007B559B">
          <w:rPr>
            <w:webHidden/>
          </w:rPr>
          <w:fldChar w:fldCharType="begin"/>
        </w:r>
        <w:r w:rsidRPr="007B559B">
          <w:rPr>
            <w:webHidden/>
          </w:rPr>
          <w:instrText xml:space="preserve"> PAGEREF _Toc214232701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6CC893B6" w14:textId="5DC32164" w:rsidR="000E03CF" w:rsidRPr="007B559B" w:rsidRDefault="000E03CF">
      <w:pPr>
        <w:pStyle w:val="Sumrio4"/>
        <w:tabs>
          <w:tab w:val="left" w:pos="1680"/>
          <w:tab w:val="right" w:leader="dot" w:pos="9061"/>
        </w:tabs>
      </w:pPr>
      <w:hyperlink w:anchor="_Toc214232702" w:history="1">
        <w:r w:rsidRPr="007B559B">
          <w:rPr>
            <w:rStyle w:val="Hyperlink"/>
          </w:rPr>
          <w:t>3.3.4.</w:t>
        </w:r>
        <w:r w:rsidRPr="007B559B">
          <w:tab/>
        </w:r>
        <w:r w:rsidRPr="007B559B">
          <w:rPr>
            <w:rStyle w:val="Hyperlink"/>
          </w:rPr>
          <w:t>COMPENSAÇÃO DE ZONA MORTA/ATRITO</w:t>
        </w:r>
        <w:r w:rsidRPr="007B559B">
          <w:rPr>
            <w:webHidden/>
          </w:rPr>
          <w:tab/>
        </w:r>
        <w:r w:rsidRPr="007B559B">
          <w:rPr>
            <w:webHidden/>
          </w:rPr>
          <w:fldChar w:fldCharType="begin"/>
        </w:r>
        <w:r w:rsidRPr="007B559B">
          <w:rPr>
            <w:webHidden/>
          </w:rPr>
          <w:instrText xml:space="preserve"> PAGEREF _Toc214232702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65D7A467" w14:textId="61FED05F" w:rsidR="000E03CF" w:rsidRPr="007B559B" w:rsidRDefault="000E03CF">
      <w:pPr>
        <w:pStyle w:val="Sumrio3"/>
        <w:tabs>
          <w:tab w:val="left" w:pos="1200"/>
          <w:tab w:val="right" w:leader="dot" w:pos="9061"/>
        </w:tabs>
      </w:pPr>
      <w:hyperlink w:anchor="_Toc214232703" w:history="1">
        <w:r w:rsidRPr="007B559B">
          <w:rPr>
            <w:rStyle w:val="Hyperlink"/>
          </w:rPr>
          <w:t>3.4.</w:t>
        </w:r>
        <w:r w:rsidRPr="007B559B">
          <w:tab/>
        </w:r>
        <w:r w:rsidRPr="007B559B">
          <w:rPr>
            <w:rStyle w:val="Hyperlink"/>
          </w:rPr>
          <w:t>IDENTIFICAÇÃO E SINTONIA DE CONTROLE PARA SINCRONIA</w:t>
        </w:r>
        <w:r w:rsidRPr="007B559B">
          <w:rPr>
            <w:webHidden/>
          </w:rPr>
          <w:tab/>
        </w:r>
        <w:r w:rsidRPr="007B559B">
          <w:rPr>
            <w:webHidden/>
          </w:rPr>
          <w:fldChar w:fldCharType="begin"/>
        </w:r>
        <w:r w:rsidRPr="007B559B">
          <w:rPr>
            <w:webHidden/>
          </w:rPr>
          <w:instrText xml:space="preserve"> PAGEREF _Toc214232703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1CCAE3DA" w14:textId="3A0D39E9" w:rsidR="000E03CF" w:rsidRPr="007B559B" w:rsidRDefault="000E03CF">
      <w:pPr>
        <w:pStyle w:val="Sumrio4"/>
        <w:tabs>
          <w:tab w:val="left" w:pos="1680"/>
          <w:tab w:val="right" w:leader="dot" w:pos="9061"/>
        </w:tabs>
      </w:pPr>
      <w:hyperlink w:anchor="_Toc214232704" w:history="1">
        <w:r w:rsidRPr="007B559B">
          <w:rPr>
            <w:rStyle w:val="Hyperlink"/>
          </w:rPr>
          <w:t>3.4.1.</w:t>
        </w:r>
        <w:r w:rsidRPr="007B559B">
          <w:tab/>
        </w:r>
        <w:r w:rsidRPr="007B559B">
          <w:rPr>
            <w:rStyle w:val="Hyperlink"/>
          </w:rPr>
          <w:t>FASE 1 – Aquisição de Dados</w:t>
        </w:r>
        <w:r w:rsidRPr="007B559B">
          <w:rPr>
            <w:webHidden/>
          </w:rPr>
          <w:tab/>
        </w:r>
        <w:r w:rsidRPr="007B559B">
          <w:rPr>
            <w:webHidden/>
          </w:rPr>
          <w:fldChar w:fldCharType="begin"/>
        </w:r>
        <w:r w:rsidRPr="007B559B">
          <w:rPr>
            <w:webHidden/>
          </w:rPr>
          <w:instrText xml:space="preserve"> PAGEREF _Toc214232704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2E93F345" w14:textId="70BABF35" w:rsidR="000E03CF" w:rsidRPr="007B559B" w:rsidRDefault="000E03CF">
      <w:pPr>
        <w:pStyle w:val="Sumrio4"/>
        <w:tabs>
          <w:tab w:val="left" w:pos="1680"/>
          <w:tab w:val="right" w:leader="dot" w:pos="9061"/>
        </w:tabs>
      </w:pPr>
      <w:hyperlink w:anchor="_Toc214232705" w:history="1">
        <w:r w:rsidRPr="007B559B">
          <w:rPr>
            <w:rStyle w:val="Hyperlink"/>
          </w:rPr>
          <w:t>3.4.2.</w:t>
        </w:r>
        <w:r w:rsidRPr="007B559B">
          <w:tab/>
        </w:r>
        <w:r w:rsidRPr="007B559B">
          <w:rPr>
            <w:rStyle w:val="Hyperlink"/>
          </w:rPr>
          <w:t>FASE 2 - Identificação de modelo (MATLAB)</w:t>
        </w:r>
        <w:r w:rsidRPr="007B559B">
          <w:rPr>
            <w:webHidden/>
          </w:rPr>
          <w:tab/>
        </w:r>
        <w:r w:rsidRPr="007B559B">
          <w:rPr>
            <w:webHidden/>
          </w:rPr>
          <w:fldChar w:fldCharType="begin"/>
        </w:r>
        <w:r w:rsidRPr="007B559B">
          <w:rPr>
            <w:webHidden/>
          </w:rPr>
          <w:instrText xml:space="preserve"> PAGEREF _Toc214232705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7CE86612" w14:textId="6F7F05B2" w:rsidR="000E03CF" w:rsidRPr="007B559B" w:rsidRDefault="000E03CF">
      <w:pPr>
        <w:pStyle w:val="Sumrio4"/>
        <w:tabs>
          <w:tab w:val="left" w:pos="1680"/>
          <w:tab w:val="right" w:leader="dot" w:pos="9061"/>
        </w:tabs>
      </w:pPr>
      <w:hyperlink w:anchor="_Toc214232706" w:history="1">
        <w:r w:rsidRPr="007B559B">
          <w:rPr>
            <w:rStyle w:val="Hyperlink"/>
          </w:rPr>
          <w:t>3.4.3.</w:t>
        </w:r>
        <w:r w:rsidRPr="007B559B">
          <w:tab/>
        </w:r>
        <w:r w:rsidRPr="007B559B">
          <w:rPr>
            <w:rStyle w:val="Hyperlink"/>
          </w:rPr>
          <w:t>FASE 3 - Abertura de malha e sintonia do controle.</w:t>
        </w:r>
        <w:r w:rsidRPr="007B559B">
          <w:rPr>
            <w:webHidden/>
          </w:rPr>
          <w:tab/>
        </w:r>
        <w:r w:rsidRPr="007B559B">
          <w:rPr>
            <w:webHidden/>
          </w:rPr>
          <w:fldChar w:fldCharType="begin"/>
        </w:r>
        <w:r w:rsidRPr="007B559B">
          <w:rPr>
            <w:webHidden/>
          </w:rPr>
          <w:instrText xml:space="preserve"> PAGEREF _Toc214232706 \h </w:instrText>
        </w:r>
        <w:r w:rsidRPr="007B559B">
          <w:rPr>
            <w:webHidden/>
          </w:rPr>
        </w:r>
        <w:r w:rsidRPr="007B559B">
          <w:rPr>
            <w:webHidden/>
          </w:rPr>
          <w:fldChar w:fldCharType="separate"/>
        </w:r>
        <w:r w:rsidRPr="007B559B">
          <w:rPr>
            <w:webHidden/>
          </w:rPr>
          <w:t>37</w:t>
        </w:r>
        <w:r w:rsidRPr="007B559B">
          <w:rPr>
            <w:webHidden/>
          </w:rPr>
          <w:fldChar w:fldCharType="end"/>
        </w:r>
      </w:hyperlink>
    </w:p>
    <w:p w14:paraId="7AA0AFBB" w14:textId="65864242" w:rsidR="000E03CF" w:rsidRPr="007B559B" w:rsidRDefault="000E03CF">
      <w:pPr>
        <w:pStyle w:val="Sumrio3"/>
        <w:tabs>
          <w:tab w:val="left" w:pos="1200"/>
          <w:tab w:val="right" w:leader="dot" w:pos="9061"/>
        </w:tabs>
      </w:pPr>
      <w:hyperlink w:anchor="_Toc214232707" w:history="1">
        <w:r w:rsidRPr="007B559B">
          <w:rPr>
            <w:rStyle w:val="Hyperlink"/>
            <w:snapToGrid w:val="0"/>
          </w:rPr>
          <w:t>3.5.</w:t>
        </w:r>
        <w:r w:rsidRPr="007B559B">
          <w:tab/>
        </w:r>
        <w:r w:rsidRPr="007B559B">
          <w:rPr>
            <w:rStyle w:val="Hyperlink"/>
            <w:snapToGrid w:val="0"/>
          </w:rPr>
          <w:t>DESENVOLVIMENTO DA INTERFACE DE CONTROLE E MODOS DE OPERAÇÃO</w:t>
        </w:r>
        <w:r w:rsidRPr="007B559B">
          <w:rPr>
            <w:webHidden/>
          </w:rPr>
          <w:tab/>
        </w:r>
        <w:r w:rsidRPr="007B559B">
          <w:rPr>
            <w:webHidden/>
          </w:rPr>
          <w:fldChar w:fldCharType="begin"/>
        </w:r>
        <w:r w:rsidRPr="007B559B">
          <w:rPr>
            <w:webHidden/>
          </w:rPr>
          <w:instrText xml:space="preserve"> PAGEREF _Toc214232707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0182880E" w14:textId="67108E0B" w:rsidR="000E03CF" w:rsidRPr="007B559B" w:rsidRDefault="000E03CF">
      <w:pPr>
        <w:pStyle w:val="Sumrio4"/>
        <w:tabs>
          <w:tab w:val="left" w:pos="1680"/>
          <w:tab w:val="right" w:leader="dot" w:pos="9061"/>
        </w:tabs>
      </w:pPr>
      <w:hyperlink w:anchor="_Toc214232708" w:history="1">
        <w:r w:rsidRPr="007B559B">
          <w:rPr>
            <w:rStyle w:val="Hyperlink"/>
          </w:rPr>
          <w:t>3.5.1.</w:t>
        </w:r>
        <w:r w:rsidRPr="007B559B">
          <w:tab/>
        </w:r>
        <w:r w:rsidRPr="007B559B">
          <w:rPr>
            <w:rStyle w:val="Hyperlink"/>
          </w:rPr>
          <w:t>Arquitetura de comunicação</w:t>
        </w:r>
        <w:r w:rsidRPr="007B559B">
          <w:rPr>
            <w:webHidden/>
          </w:rPr>
          <w:tab/>
        </w:r>
        <w:r w:rsidRPr="007B559B">
          <w:rPr>
            <w:webHidden/>
          </w:rPr>
          <w:fldChar w:fldCharType="begin"/>
        </w:r>
        <w:r w:rsidRPr="007B559B">
          <w:rPr>
            <w:webHidden/>
          </w:rPr>
          <w:instrText xml:space="preserve"> PAGEREF _Toc214232708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07AA42F4" w14:textId="4B855A9A" w:rsidR="000E03CF" w:rsidRPr="007B559B" w:rsidRDefault="000E03CF">
      <w:pPr>
        <w:pStyle w:val="Sumrio4"/>
        <w:tabs>
          <w:tab w:val="left" w:pos="1680"/>
          <w:tab w:val="right" w:leader="dot" w:pos="9061"/>
        </w:tabs>
      </w:pPr>
      <w:hyperlink w:anchor="_Toc214232709" w:history="1">
        <w:r w:rsidRPr="007B559B">
          <w:rPr>
            <w:rStyle w:val="Hyperlink"/>
          </w:rPr>
          <w:t>3.5.2.</w:t>
        </w:r>
        <w:r w:rsidRPr="007B559B">
          <w:tab/>
        </w:r>
        <w:r w:rsidRPr="007B559B">
          <w:rPr>
            <w:rStyle w:val="Hyperlink"/>
          </w:rPr>
          <w:t>Monitoramento, Telemetria E Painel Pid</w:t>
        </w:r>
        <w:r w:rsidRPr="007B559B">
          <w:rPr>
            <w:webHidden/>
          </w:rPr>
          <w:tab/>
        </w:r>
        <w:r w:rsidRPr="007B559B">
          <w:rPr>
            <w:webHidden/>
          </w:rPr>
          <w:fldChar w:fldCharType="begin"/>
        </w:r>
        <w:r w:rsidRPr="007B559B">
          <w:rPr>
            <w:webHidden/>
          </w:rPr>
          <w:instrText xml:space="preserve"> PAGEREF _Toc214232709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29D73128" w14:textId="0AF2E5CA" w:rsidR="000E03CF" w:rsidRPr="007B559B" w:rsidRDefault="000E03CF">
      <w:pPr>
        <w:pStyle w:val="Sumrio4"/>
        <w:tabs>
          <w:tab w:val="left" w:pos="1680"/>
          <w:tab w:val="right" w:leader="dot" w:pos="9061"/>
        </w:tabs>
      </w:pPr>
      <w:hyperlink w:anchor="_Toc214232710" w:history="1">
        <w:r w:rsidRPr="007B559B">
          <w:rPr>
            <w:rStyle w:val="Hyperlink"/>
          </w:rPr>
          <w:t>3.5.3.</w:t>
        </w:r>
        <w:r w:rsidRPr="007B559B">
          <w:tab/>
        </w:r>
        <w:r w:rsidRPr="007B559B">
          <w:rPr>
            <w:rStyle w:val="Hyperlink"/>
          </w:rPr>
          <w:t>Implementação Da Cinemática</w:t>
        </w:r>
        <w:r w:rsidRPr="007B559B">
          <w:rPr>
            <w:webHidden/>
          </w:rPr>
          <w:tab/>
        </w:r>
        <w:r w:rsidRPr="007B559B">
          <w:rPr>
            <w:webHidden/>
          </w:rPr>
          <w:fldChar w:fldCharType="begin"/>
        </w:r>
        <w:r w:rsidRPr="007B559B">
          <w:rPr>
            <w:webHidden/>
          </w:rPr>
          <w:instrText xml:space="preserve"> PAGEREF _Toc214232710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3F859872" w14:textId="4178B436" w:rsidR="000E03CF" w:rsidRPr="007B559B" w:rsidRDefault="000E03CF">
      <w:pPr>
        <w:pStyle w:val="Sumrio4"/>
        <w:tabs>
          <w:tab w:val="left" w:pos="1680"/>
          <w:tab w:val="right" w:leader="dot" w:pos="9061"/>
        </w:tabs>
      </w:pPr>
      <w:hyperlink w:anchor="_Toc214232711" w:history="1">
        <w:r w:rsidRPr="007B559B">
          <w:rPr>
            <w:rStyle w:val="Hyperlink"/>
          </w:rPr>
          <w:t>3.5.4.</w:t>
        </w:r>
        <w:r w:rsidRPr="007B559B">
          <w:tab/>
        </w:r>
        <w:r w:rsidRPr="007B559B">
          <w:rPr>
            <w:rStyle w:val="Hyperlink"/>
          </w:rPr>
          <w:t>Implementação Das Rotinas De Movimento</w:t>
        </w:r>
        <w:r w:rsidRPr="007B559B">
          <w:rPr>
            <w:webHidden/>
          </w:rPr>
          <w:tab/>
        </w:r>
        <w:r w:rsidRPr="007B559B">
          <w:rPr>
            <w:webHidden/>
          </w:rPr>
          <w:fldChar w:fldCharType="begin"/>
        </w:r>
        <w:r w:rsidRPr="007B559B">
          <w:rPr>
            <w:webHidden/>
          </w:rPr>
          <w:instrText xml:space="preserve"> PAGEREF _Toc214232711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0336257F" w14:textId="3CB5AC9E" w:rsidR="000E03CF" w:rsidRPr="007B559B" w:rsidRDefault="000E03CF">
      <w:pPr>
        <w:pStyle w:val="Sumrio4"/>
        <w:tabs>
          <w:tab w:val="left" w:pos="1680"/>
          <w:tab w:val="right" w:leader="dot" w:pos="9061"/>
        </w:tabs>
      </w:pPr>
      <w:hyperlink w:anchor="_Toc214232712" w:history="1">
        <w:r w:rsidRPr="007B559B">
          <w:rPr>
            <w:rStyle w:val="Hyperlink"/>
          </w:rPr>
          <w:t>3.5.5.</w:t>
        </w:r>
        <w:r w:rsidRPr="007B559B">
          <w:tab/>
        </w:r>
        <w:r w:rsidRPr="007B559B">
          <w:rPr>
            <w:rStyle w:val="Hyperlink"/>
          </w:rPr>
          <w:t>Implementação Do Controle Por Imu</w:t>
        </w:r>
        <w:r w:rsidRPr="007B559B">
          <w:rPr>
            <w:webHidden/>
          </w:rPr>
          <w:tab/>
        </w:r>
        <w:r w:rsidRPr="007B559B">
          <w:rPr>
            <w:webHidden/>
          </w:rPr>
          <w:fldChar w:fldCharType="begin"/>
        </w:r>
        <w:r w:rsidRPr="007B559B">
          <w:rPr>
            <w:webHidden/>
          </w:rPr>
          <w:instrText xml:space="preserve"> PAGEREF _Toc214232712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4F492D49" w14:textId="21EC0098" w:rsidR="000E03CF" w:rsidRPr="007B559B" w:rsidRDefault="000E03CF">
      <w:pPr>
        <w:pStyle w:val="Sumrio4"/>
        <w:tabs>
          <w:tab w:val="left" w:pos="1680"/>
          <w:tab w:val="right" w:leader="dot" w:pos="9061"/>
        </w:tabs>
      </w:pPr>
      <w:hyperlink w:anchor="_Toc214232713" w:history="1">
        <w:r w:rsidRPr="007B559B">
          <w:rPr>
            <w:rStyle w:val="Hyperlink"/>
          </w:rPr>
          <w:t>3.5.6.</w:t>
        </w:r>
        <w:r w:rsidRPr="007B559B">
          <w:tab/>
        </w:r>
        <w:r w:rsidRPr="007B559B">
          <w:rPr>
            <w:rStyle w:val="Hyperlink"/>
          </w:rPr>
          <w:t>Implementação Do Controle Por Joystick</w:t>
        </w:r>
        <w:r w:rsidRPr="007B559B">
          <w:rPr>
            <w:webHidden/>
          </w:rPr>
          <w:tab/>
        </w:r>
        <w:r w:rsidRPr="007B559B">
          <w:rPr>
            <w:webHidden/>
          </w:rPr>
          <w:fldChar w:fldCharType="begin"/>
        </w:r>
        <w:r w:rsidRPr="007B559B">
          <w:rPr>
            <w:webHidden/>
          </w:rPr>
          <w:instrText xml:space="preserve"> PAGEREF _Toc214232713 \h </w:instrText>
        </w:r>
        <w:r w:rsidRPr="007B559B">
          <w:rPr>
            <w:webHidden/>
          </w:rPr>
        </w:r>
        <w:r w:rsidRPr="007B559B">
          <w:rPr>
            <w:webHidden/>
          </w:rPr>
          <w:fldChar w:fldCharType="separate"/>
        </w:r>
        <w:r w:rsidRPr="007B559B">
          <w:rPr>
            <w:webHidden/>
          </w:rPr>
          <w:t>43</w:t>
        </w:r>
        <w:r w:rsidRPr="007B559B">
          <w:rPr>
            <w:webHidden/>
          </w:rPr>
          <w:fldChar w:fldCharType="end"/>
        </w:r>
      </w:hyperlink>
    </w:p>
    <w:p w14:paraId="2A65E596" w14:textId="455B338C" w:rsidR="00BE65F6" w:rsidRPr="007B559B" w:rsidRDefault="00BE65F6" w:rsidP="007A6AC4">
      <w:pPr>
        <w:jc w:val="center"/>
        <w:rPr>
          <w:b/>
          <w:sz w:val="30"/>
          <w:szCs w:val="30"/>
        </w:rPr>
      </w:pPr>
      <w:r w:rsidRPr="007B559B">
        <w:rPr>
          <w:b/>
          <w:sz w:val="30"/>
          <w:szCs w:val="30"/>
        </w:rPr>
        <w:fldChar w:fldCharType="end"/>
      </w:r>
    </w:p>
    <w:p w14:paraId="0A8D0795" w14:textId="767113B5" w:rsidR="007A6AC4" w:rsidRPr="007B559B" w:rsidRDefault="007A6AC4" w:rsidP="007A6AC4">
      <w:pPr>
        <w:spacing w:line="360" w:lineRule="auto"/>
      </w:pPr>
    </w:p>
    <w:p w14:paraId="5F68881D" w14:textId="77777777" w:rsidR="00062853" w:rsidRPr="007B559B" w:rsidRDefault="007A6AC4" w:rsidP="007A6AC4">
      <w:pPr>
        <w:spacing w:after="160" w:line="259" w:lineRule="auto"/>
        <w:rPr>
          <w:rFonts w:ascii="Arial" w:hAnsi="Arial" w:cs="Arial"/>
          <w:bCs/>
        </w:rPr>
      </w:pPr>
      <w:r w:rsidRPr="007B559B">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bookmarkStart w:id="7" w:name="_Toc214231425"/>
    <w:bookmarkStart w:id="8" w:name="_Toc214231539"/>
    <w:bookmarkStart w:id="9" w:name="_Toc214232669"/>
    <w:p w14:paraId="6F441628" w14:textId="027DCD09" w:rsidR="00311146" w:rsidRPr="007B559B" w:rsidRDefault="00437E20" w:rsidP="00311146">
      <w:pPr>
        <w:pStyle w:val="Main"/>
        <w:rPr>
          <w:noProof w:val="0"/>
          <w:lang w:val="pt-BR"/>
        </w:rPr>
      </w:pPr>
      <w:r w:rsidRPr="007B559B">
        <w:rPr>
          <w:noProof w:val="0"/>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7B559B">
        <w:rPr>
          <w:noProof w:val="0"/>
          <w:lang w:val="pt-BR"/>
        </w:rPr>
        <w:t>INTRODUÇÃO</w:t>
      </w:r>
      <w:bookmarkEnd w:id="2"/>
      <w:bookmarkEnd w:id="3"/>
      <w:bookmarkEnd w:id="4"/>
      <w:bookmarkEnd w:id="5"/>
      <w:bookmarkEnd w:id="6"/>
      <w:bookmarkEnd w:id="7"/>
      <w:bookmarkEnd w:id="8"/>
      <w:bookmarkEnd w:id="9"/>
    </w:p>
    <w:p w14:paraId="09B296E0" w14:textId="408FB80D" w:rsidR="002023DB" w:rsidRPr="007B559B" w:rsidRDefault="00F76BC3" w:rsidP="00593F5C">
      <w:pPr>
        <w:spacing w:line="360" w:lineRule="auto"/>
        <w:ind w:firstLine="567"/>
        <w:jc w:val="both"/>
      </w:pPr>
      <w:r w:rsidRPr="007B559B">
        <w:t xml:space="preserve">A plataforma de Stewart é um mecanismo </w:t>
      </w:r>
      <w:r w:rsidR="00EE03AF" w:rsidRPr="007B559B">
        <w:t xml:space="preserve">robótico </w:t>
      </w:r>
      <w:r w:rsidRPr="007B559B">
        <w:t xml:space="preserve">paralelo capaz de gerar movimentos precisos em seis graus de liberdade, característica que a torna adequada para aplicações que exigem alta rigidez, precisão e desempenho dinâmico. </w:t>
      </w:r>
      <w:commentRangeStart w:id="10"/>
      <w:r w:rsidRPr="007B559B">
        <w:t xml:space="preserve">Desde a proposta original de Stewart 1965, </w:t>
      </w:r>
      <w:r w:rsidR="00EE03AF" w:rsidRPr="007B559B">
        <w:t xml:space="preserve">na qual </w:t>
      </w:r>
      <w:r w:rsidRPr="007B559B">
        <w:t>o autor descreveu sua utilização em simuladores de voo, o mecanismo passou a ser amplamente adotado e estudado em diferentes áreas da engenharia</w:t>
      </w:r>
      <w:commentRangeEnd w:id="10"/>
      <w:r w:rsidR="00EE03AF" w:rsidRPr="007B559B">
        <w:rPr>
          <w:rStyle w:val="Refdecomentrio"/>
        </w:rPr>
        <w:commentReference w:id="10"/>
      </w:r>
      <w:r w:rsidRPr="007B559B">
        <w:t xml:space="preserve">. </w:t>
      </w:r>
      <w:commentRangeStart w:id="11"/>
      <w:r w:rsidRPr="007B559B">
        <w:t xml:space="preserve">Em </w:t>
      </w:r>
      <w:r w:rsidR="00D21357" w:rsidRPr="007B559B">
        <w:t>navios e embarcações</w:t>
      </w:r>
      <w:r w:rsidRPr="007B559B">
        <w:t xml:space="preserve">, sistemas de compensação ativa de movimento em ambiente marítimo utilizam plataformas de Stewart para estabilizar estruturas sujeitas a perturbações </w:t>
      </w:r>
      <w:proofErr w:type="spellStart"/>
      <w:r w:rsidRPr="007B559B">
        <w:t>multieixo</w:t>
      </w:r>
      <w:proofErr w:type="spellEnd"/>
      <w:r w:rsidR="00D21357" w:rsidRPr="007B559B">
        <w:t xml:space="preserve"> causadas por ondas, ventos e correntes do oceano</w:t>
      </w:r>
      <w:r w:rsidRPr="007B559B">
        <w:t xml:space="preserve">, demonstrando capacidade de rejeição dinâmica de movimentos (WANG et al., 2025). </w:t>
      </w:r>
      <w:r w:rsidR="00D21357" w:rsidRPr="007B559B">
        <w:t>No setor aeroespacial</w:t>
      </w:r>
      <w:r w:rsidRPr="007B559B">
        <w:t xml:space="preserve">, pesquisas </w:t>
      </w:r>
      <w:r w:rsidR="00D21357" w:rsidRPr="007B559B">
        <w:t xml:space="preserve">de </w:t>
      </w:r>
      <w:r w:rsidRPr="007B559B">
        <w:t xml:space="preserve">isolamento ativo de </w:t>
      </w:r>
      <w:proofErr w:type="spellStart"/>
      <w:r w:rsidRPr="007B559B">
        <w:t>microvibrações</w:t>
      </w:r>
      <w:proofErr w:type="spellEnd"/>
      <w:r w:rsidRPr="007B559B">
        <w:t xml:space="preserve"> para cargas ópticas espaciais evidenciam o uso da plataforma para garantir estabilidade de apontamento em sistemas sensíveis (</w:t>
      </w:r>
      <w:r w:rsidR="004914F6" w:rsidRPr="007B559B">
        <w:t>DU</w:t>
      </w:r>
      <w:r w:rsidRPr="007B559B">
        <w:t xml:space="preserve"> et al., 2025). No campo da dinâmica e controle, estudos de vibrações paramétricas em plataformas eletro-hidráulicas reforçam seu valor como bancada experimental para investigar acoplamentos estruturais (YUAN et al., 2021). Além disso, sua versatilidade permite aplicações avançadas em robôs agrícolas, como no desenvolvimento de manipuladores para corte preciso de raízes de mandioca, onde a plataforma é empregada como unidade de movimentação de alta rigidez (SINGHPOO et al., 2024). </w:t>
      </w:r>
      <w:commentRangeEnd w:id="11"/>
      <w:r w:rsidR="00D21357" w:rsidRPr="007B559B">
        <w:rPr>
          <w:rStyle w:val="Refdecomentrio"/>
        </w:rPr>
        <w:commentReference w:id="11"/>
      </w:r>
    </w:p>
    <w:p w14:paraId="02B003C4" w14:textId="4DEC59AD" w:rsidR="00BD26F2" w:rsidRPr="007B559B" w:rsidRDefault="00593F5C" w:rsidP="00311146">
      <w:pPr>
        <w:spacing w:line="360" w:lineRule="auto"/>
        <w:ind w:firstLine="567"/>
        <w:jc w:val="both"/>
        <w:rPr>
          <w:ins w:id="12" w:author="Anderson Hirata" w:date="2025-11-24T15:29:00Z" w16du:dateUtc="2025-11-24T18:29:00Z"/>
        </w:rPr>
      </w:pPr>
      <w:r w:rsidRPr="007B559B">
        <w:t xml:space="preserve">Projetos </w:t>
      </w:r>
      <w:r w:rsidR="00D21357" w:rsidRPr="007B559B">
        <w:t>acadêmicos envolvendo</w:t>
      </w:r>
      <w:r w:rsidRPr="007B559B">
        <w:t xml:space="preserve"> sistemas como a plataforma de Stewart possuem grande relevância na formação em Engenharia de Controle e Automação, </w:t>
      </w:r>
      <w:r w:rsidR="00BD26F2" w:rsidRPr="007B559B">
        <w:t xml:space="preserve">pois proporcionam </w:t>
      </w:r>
      <w:r w:rsidRPr="007B559B">
        <w:t xml:space="preserve">ao aluno </w:t>
      </w:r>
      <w:r w:rsidR="00BD26F2" w:rsidRPr="007B559B">
        <w:t xml:space="preserve">o </w:t>
      </w:r>
      <w:r w:rsidRPr="007B559B">
        <w:t>contato direto com sistemas reais, complexos e não lineares. A aprendizagem baseada em experimentação prática melhora significativamente o engajamento e o domínio de conteúdos fundamentais d</w:t>
      </w:r>
      <w:r w:rsidR="00BD26F2" w:rsidRPr="007B559B">
        <w:t>essa</w:t>
      </w:r>
      <w:r w:rsidRPr="007B559B">
        <w:t xml:space="preserve"> área, </w:t>
      </w:r>
      <w:r w:rsidR="00BD26F2" w:rsidRPr="007B559B">
        <w:t xml:space="preserve">tais </w:t>
      </w:r>
      <w:r w:rsidRPr="007B559B">
        <w:t>como modelagem</w:t>
      </w:r>
      <w:r w:rsidR="00BD26F2" w:rsidRPr="007B559B">
        <w:t xml:space="preserve"> e</w:t>
      </w:r>
      <w:r w:rsidRPr="007B559B">
        <w:t xml:space="preserve"> análise dinâmica </w:t>
      </w:r>
      <w:r w:rsidR="00BD26F2" w:rsidRPr="007B559B">
        <w:t xml:space="preserve">de sistemas, </w:t>
      </w:r>
      <w:r w:rsidRPr="007B559B">
        <w:t>e síntese de controladores. De acordo com Taylor</w:t>
      </w:r>
      <w:r w:rsidR="008E4A10" w:rsidRPr="007B559B">
        <w:t>, Eastwood e Jones</w:t>
      </w:r>
      <w:r w:rsidRPr="007B559B">
        <w:t xml:space="preserve"> (2013), plataformas didáticas dedicadas oferecem aos estudantes a oportunidade de praticar conceitos de </w:t>
      </w:r>
      <w:r w:rsidR="00BD26F2" w:rsidRPr="007B559B">
        <w:t xml:space="preserve">sistemas </w:t>
      </w:r>
      <w:r w:rsidRPr="007B559B">
        <w:t>controle, identificação</w:t>
      </w:r>
      <w:r w:rsidR="00BD26F2" w:rsidRPr="007B559B">
        <w:t xml:space="preserve"> de modelos matemáticos</w:t>
      </w:r>
      <w:r w:rsidRPr="007B559B">
        <w:t xml:space="preserve"> e </w:t>
      </w:r>
      <w:r w:rsidRPr="007B559B">
        <w:rPr>
          <w:i/>
          <w:iCs/>
          <w:rPrChange w:id="13" w:author="Anderson Hirata" w:date="2025-11-24T15:25:00Z" w16du:dateUtc="2025-11-24T18:25:00Z">
            <w:rPr/>
          </w:rPrChange>
        </w:rPr>
        <w:t>hardware-in-</w:t>
      </w:r>
      <w:proofErr w:type="spellStart"/>
      <w:r w:rsidRPr="007B559B">
        <w:rPr>
          <w:i/>
          <w:iCs/>
          <w:rPrChange w:id="14" w:author="Anderson Hirata" w:date="2025-11-24T15:25:00Z" w16du:dateUtc="2025-11-24T18:25:00Z">
            <w:rPr/>
          </w:rPrChange>
        </w:rPr>
        <w:t>the</w:t>
      </w:r>
      <w:proofErr w:type="spellEnd"/>
      <w:r w:rsidRPr="007B559B">
        <w:rPr>
          <w:i/>
          <w:iCs/>
          <w:rPrChange w:id="15" w:author="Anderson Hirata" w:date="2025-11-24T15:25:00Z" w16du:dateUtc="2025-11-24T18:25:00Z">
            <w:rPr/>
          </w:rPrChange>
        </w:rPr>
        <w:t>-loop</w:t>
      </w:r>
      <w:r w:rsidRPr="007B559B">
        <w:t xml:space="preserve"> de forma muito mais profunda e autônoma, permitindo compreender limitações reais de sensores, atuadores e modelos teóricos. Essa visão é reforçada por </w:t>
      </w:r>
      <w:proofErr w:type="spellStart"/>
      <w:r w:rsidR="005642DB" w:rsidRPr="007B559B">
        <w:t>Rossiter</w:t>
      </w:r>
      <w:proofErr w:type="spellEnd"/>
      <w:r w:rsidRPr="007B559B">
        <w:t xml:space="preserve"> et al. (202</w:t>
      </w:r>
      <w:r w:rsidR="005642DB" w:rsidRPr="007B559B">
        <w:t>3</w:t>
      </w:r>
      <w:r w:rsidRPr="007B559B">
        <w:t xml:space="preserve">), que destacam que os desafios contemporâneos da engenharia, exigem que estudantes sejam expostos a problemas reais e multidisciplinares desde </w:t>
      </w:r>
      <w:r w:rsidR="00BD26F2" w:rsidRPr="007B559B">
        <w:t>o início do curso de</w:t>
      </w:r>
      <w:r w:rsidRPr="007B559B">
        <w:t xml:space="preserve"> graduação, </w:t>
      </w:r>
      <w:r w:rsidR="00BD26F2" w:rsidRPr="007B559B">
        <w:t xml:space="preserve">permitindo que os estudantes desenvolvam </w:t>
      </w:r>
      <w:r w:rsidRPr="007B559B">
        <w:t>habilidades práticas e visão sistêmica</w:t>
      </w:r>
      <w:r w:rsidR="00BD26F2" w:rsidRPr="007B559B">
        <w:t xml:space="preserve"> de engenharia, que são características</w:t>
      </w:r>
      <w:r w:rsidRPr="007B559B">
        <w:t xml:space="preserve"> indispensáveis </w:t>
      </w:r>
      <w:r w:rsidR="00BD26F2" w:rsidRPr="007B559B">
        <w:t>para a</w:t>
      </w:r>
      <w:r w:rsidRPr="007B559B">
        <w:t xml:space="preserve"> atuação profissional. </w:t>
      </w:r>
    </w:p>
    <w:p w14:paraId="6CF5857F" w14:textId="22F8CE92" w:rsidR="00E277F2" w:rsidRPr="007B559B" w:rsidRDefault="00593F5C" w:rsidP="006B35AB">
      <w:pPr>
        <w:spacing w:line="360" w:lineRule="auto"/>
        <w:ind w:firstLine="567"/>
        <w:jc w:val="both"/>
      </w:pPr>
      <w:r w:rsidRPr="007B559B">
        <w:t xml:space="preserve">Assim, um projeto envolvendo uma plataforma de Stewart permite ao aluno explorar na prática áreas normalmente abordadas de maneira teórica, como sistemas não lineares, robôs </w:t>
      </w:r>
      <w:r w:rsidRPr="007B559B">
        <w:lastRenderedPageBreak/>
        <w:t>paralelos, acoplamentos dinâmicos e técnicas modernas de controle multivariável, ampliando significativamente o alcance pedagógico em relação ao currículo tradicional, mais focado em manipuladores seriais e sistemas lineares.</w:t>
      </w:r>
    </w:p>
    <w:p w14:paraId="2E9C967D" w14:textId="1C193AE5" w:rsidR="00E15E08" w:rsidRPr="007B559B" w:rsidRDefault="00FC1651" w:rsidP="00E00E4C">
      <w:pPr>
        <w:pStyle w:val="sub"/>
        <w:rPr>
          <w:noProof w:val="0"/>
          <w:lang w:val="pt-BR"/>
        </w:rPr>
      </w:pPr>
      <w:bookmarkStart w:id="16" w:name="_Toc248838261"/>
      <w:bookmarkStart w:id="17" w:name="_Toc248838361"/>
      <w:bookmarkStart w:id="18" w:name="_Toc248838419"/>
      <w:bookmarkStart w:id="19" w:name="_Toc158057794"/>
      <w:bookmarkStart w:id="20" w:name="_Toc158057866"/>
      <w:bookmarkStart w:id="21" w:name="_Toc158058278"/>
      <w:bookmarkStart w:id="22" w:name="_Toc158058349"/>
      <w:bookmarkStart w:id="23" w:name="_Toc158059817"/>
      <w:bookmarkStart w:id="24" w:name="_Toc349591109"/>
      <w:bookmarkStart w:id="25" w:name="_Toc213517993"/>
      <w:bookmarkStart w:id="26" w:name="_Toc214231426"/>
      <w:bookmarkStart w:id="27" w:name="_Toc214231540"/>
      <w:bookmarkStart w:id="28" w:name="_Toc214232670"/>
      <w:bookmarkEnd w:id="16"/>
      <w:bookmarkEnd w:id="17"/>
      <w:bookmarkEnd w:id="18"/>
      <w:bookmarkEnd w:id="19"/>
      <w:bookmarkEnd w:id="20"/>
      <w:bookmarkEnd w:id="21"/>
      <w:bookmarkEnd w:id="22"/>
      <w:bookmarkEnd w:id="23"/>
      <w:r w:rsidRPr="007B559B">
        <w:rPr>
          <w:noProof w:val="0"/>
          <w:lang w:val="pt-BR"/>
        </w:rPr>
        <w:t>Contexto e Justificativa</w:t>
      </w:r>
      <w:bookmarkEnd w:id="24"/>
      <w:bookmarkEnd w:id="25"/>
      <w:bookmarkEnd w:id="26"/>
      <w:bookmarkEnd w:id="27"/>
      <w:bookmarkEnd w:id="28"/>
    </w:p>
    <w:p w14:paraId="48559219" w14:textId="1685FDD4" w:rsidR="009017F4" w:rsidRPr="007B559B" w:rsidRDefault="009017F4" w:rsidP="009017F4">
      <w:pPr>
        <w:spacing w:line="360" w:lineRule="auto"/>
        <w:ind w:firstLine="567"/>
        <w:jc w:val="both"/>
        <w:rPr>
          <w:snapToGrid w:val="0"/>
        </w:rPr>
      </w:pPr>
      <w:r w:rsidRPr="007B559B">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00B93A31" w:rsidRPr="007B559B">
        <w:rPr>
          <w:snapToGrid w:val="0"/>
        </w:rPr>
        <w:t>eletrônica</w:t>
      </w:r>
      <w:r w:rsidRPr="007B559B">
        <w:rPr>
          <w:snapToGrid w:val="0"/>
        </w:rPr>
        <w:t xml:space="preserve">, teoria de controle e computação, desempenha papel central nesse cenário, viabilizando soluções para desafios </w:t>
      </w:r>
      <w:r w:rsidR="003F5870" w:rsidRPr="007B559B">
        <w:rPr>
          <w:snapToGrid w:val="0"/>
        </w:rPr>
        <w:t>diversos.</w:t>
      </w:r>
    </w:p>
    <w:p w14:paraId="15D296B6" w14:textId="1972193F" w:rsidR="009017F4" w:rsidRPr="007B559B" w:rsidRDefault="009017F4" w:rsidP="009017F4">
      <w:pPr>
        <w:spacing w:line="360" w:lineRule="auto"/>
        <w:ind w:firstLine="567"/>
        <w:jc w:val="both"/>
        <w:rPr>
          <w:ins w:id="29" w:author="Anderson Hirata" w:date="2025-11-24T15:33:00Z" w16du:dateUtc="2025-11-24T18:33:00Z"/>
          <w:snapToGrid w:val="0"/>
        </w:rPr>
      </w:pPr>
      <w:r w:rsidRPr="007B559B">
        <w:rPr>
          <w:snapToGrid w:val="0"/>
        </w:rPr>
        <w:t>No IFSP</w:t>
      </w:r>
      <w:r w:rsidR="00BA6816" w:rsidRPr="007B559B">
        <w:rPr>
          <w:snapToGrid w:val="0"/>
        </w:rPr>
        <w:t>,</w:t>
      </w:r>
      <w:r w:rsidRPr="007B559B">
        <w:rPr>
          <w:snapToGrid w:val="0"/>
        </w:rPr>
        <w:t xml:space="preserve"> Campus São José dos Campos, encontra-se uma plataforma de Stewart já construída, porém pouco utilizada em atividades acadêmicas devido </w:t>
      </w:r>
      <w:r w:rsidR="00BA6816" w:rsidRPr="007B559B">
        <w:rPr>
          <w:snapToGrid w:val="0"/>
        </w:rPr>
        <w:t>às</w:t>
      </w:r>
      <w:r w:rsidRPr="007B559B">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6CB1F7DD" w14:textId="343BF85C" w:rsidR="00B93A31" w:rsidRPr="007B559B" w:rsidRDefault="00B93A31" w:rsidP="00B93A31">
      <w:pPr>
        <w:spacing w:line="360" w:lineRule="auto"/>
        <w:ind w:firstLine="567"/>
        <w:jc w:val="both"/>
        <w:rPr>
          <w:ins w:id="30" w:author="Guilherme Miyata" w:date="2025-11-25T18:46:00Z" w16du:dateUtc="2025-11-25T21:46:00Z"/>
          <w:snapToGrid w:val="0"/>
        </w:rPr>
      </w:pPr>
      <w:r w:rsidRPr="007B559B">
        <w:t>Este trabalho apresenta o desenvolvimento de um sistema de controle dedicado para uma plataforma de Stewart já existente no Instituto Federal de Educação, Ciência e Tecnologia de São Paulo, campus de São José dos Campos (IFSP-SJC). Dessa forma, nesse trabalho</w:t>
      </w:r>
      <w:r w:rsidR="00805075" w:rsidRPr="007B559B">
        <w:t>,</w:t>
      </w:r>
      <w:r w:rsidRPr="007B559B">
        <w:t xml:space="preserve"> </w:t>
      </w:r>
      <w:r w:rsidR="00805075" w:rsidRPr="007B559B">
        <w:t xml:space="preserve">a </w:t>
      </w:r>
      <w:r w:rsidRPr="007B559B">
        <w:t>estrutura de plataforma de Stewart desenvolvida por Gonçalves (2023)</w:t>
      </w:r>
      <w:r w:rsidR="00805075" w:rsidRPr="007B559B">
        <w:t xml:space="preserve"> será utilizada (Figura 1)</w:t>
      </w:r>
      <w:r w:rsidRPr="007B559B">
        <w:t>,</w:t>
      </w:r>
      <w:r w:rsidR="00805075" w:rsidRPr="007B559B">
        <w:t xml:space="preserve"> no entanto, um novo conjunto de </w:t>
      </w:r>
      <w:r w:rsidR="00805075" w:rsidRPr="007B559B">
        <w:rPr>
          <w:i/>
          <w:iCs/>
          <w:rPrChange w:id="31" w:author="Anderson Hirata" w:date="2025-11-24T15:45:00Z" w16du:dateUtc="2025-11-24T18:45:00Z">
            <w:rPr/>
          </w:rPrChange>
        </w:rPr>
        <w:t>hardware</w:t>
      </w:r>
      <w:r w:rsidR="00805075" w:rsidRPr="007B559B">
        <w:t xml:space="preserve"> controlador é proposto. No trabalho anterior, os comandos e controle do robô foram realizados por meio de um Controlador Lógico Programável (CLP) comercial, bem como a sua interface de operação, desenvolvida em uma Interface Homem-Máquina (IHM).</w:t>
      </w:r>
      <w:r w:rsidRPr="007B559B">
        <w:t xml:space="preserve"> </w:t>
      </w:r>
      <w:r w:rsidR="00805075" w:rsidRPr="007B559B">
        <w:t xml:space="preserve">Isso traz limitações no seu uso e modificações, por se tratar de dispositivos que precisam de software específico com licença comercial, além de restringir a exploração de abordagens didáticas e pesquisas sobre a implementação de novos algoritmos ou técnicas de controle à linguagem de programação desse equipamento. </w:t>
      </w:r>
      <w:del w:id="32" w:author="Guilherme Miyata" w:date="2025-11-25T18:46:00Z" w16du:dateUtc="2025-11-25T21:46:00Z">
        <w:r w:rsidR="00805075" w:rsidRPr="007B559B" w:rsidDel="005D7D67">
          <w:delText xml:space="preserve">Além disso, em </w:delText>
        </w:r>
        <w:commentRangeStart w:id="33"/>
        <w:r w:rsidR="00805075" w:rsidRPr="007B559B" w:rsidDel="005D7D67">
          <w:delText>trabalho anterior</w:delText>
        </w:r>
        <w:r w:rsidR="006E022C" w:rsidRPr="007B559B" w:rsidDel="005D7D67">
          <w:delText xml:space="preserve"> </w:delText>
        </w:r>
        <w:commentRangeEnd w:id="33"/>
        <w:r w:rsidR="006E022C" w:rsidRPr="007B559B" w:rsidDel="005D7D67">
          <w:rPr>
            <w:rStyle w:val="Refdecomentrio"/>
          </w:rPr>
          <w:commentReference w:id="33"/>
        </w:r>
        <w:r w:rsidR="006E022C" w:rsidRPr="007B559B" w:rsidDel="005D7D67">
          <w:delText>foram</w:delText>
        </w:r>
        <w:r w:rsidR="00805075" w:rsidRPr="007B559B" w:rsidDel="005D7D67">
          <w:rPr>
            <w:snapToGrid w:val="0"/>
          </w:rPr>
          <w:delText xml:space="preserve"> aponta</w:delText>
        </w:r>
        <w:r w:rsidR="006E022C" w:rsidRPr="007B559B" w:rsidDel="005D7D67">
          <w:rPr>
            <w:snapToGrid w:val="0"/>
          </w:rPr>
          <w:delText>dos</w:delText>
        </w:r>
        <w:r w:rsidR="00805075" w:rsidRPr="007B559B" w:rsidDel="005D7D67">
          <w:rPr>
            <w:snapToGrid w:val="0"/>
          </w:rPr>
          <w:delText xml:space="preserve"> problemas como ruído elevado nos sensores de posição das juntas, diferenças de especificação</w:delText>
        </w:r>
        <w:r w:rsidR="006E022C" w:rsidRPr="007B559B" w:rsidDel="005D7D67">
          <w:rPr>
            <w:snapToGrid w:val="0"/>
          </w:rPr>
          <w:delText xml:space="preserve"> de trabalho</w:delText>
        </w:r>
        <w:r w:rsidR="00805075" w:rsidRPr="007B559B" w:rsidDel="005D7D67">
          <w:rPr>
            <w:snapToGrid w:val="0"/>
          </w:rPr>
          <w:delText xml:space="preserve"> entre os </w:delText>
        </w:r>
        <w:r w:rsidR="00805075" w:rsidRPr="007B559B" w:rsidDel="005D7D67">
          <w:rPr>
            <w:i/>
            <w:iCs/>
            <w:snapToGrid w:val="0"/>
            <w:rPrChange w:id="34" w:author="Anderson Hirata" w:date="2025-11-24T15:50:00Z" w16du:dateUtc="2025-11-24T18:50:00Z">
              <w:rPr>
                <w:snapToGrid w:val="0"/>
              </w:rPr>
            </w:rPrChange>
          </w:rPr>
          <w:delText>drivers</w:delText>
        </w:r>
        <w:r w:rsidR="00805075" w:rsidRPr="007B559B" w:rsidDel="005D7D67">
          <w:rPr>
            <w:snapToGrid w:val="0"/>
          </w:rPr>
          <w:delText xml:space="preserve"> de potência dos atuadores, que resultam em velocidades desiguais</w:delText>
        </w:r>
        <w:r w:rsidR="006E022C" w:rsidRPr="007B559B" w:rsidDel="005D7D67">
          <w:rPr>
            <w:snapToGrid w:val="0"/>
          </w:rPr>
          <w:delText xml:space="preserve"> no deslocamento das juntas</w:delText>
        </w:r>
        <w:r w:rsidR="00805075" w:rsidRPr="007B559B" w:rsidDel="005D7D67">
          <w:rPr>
            <w:snapToGrid w:val="0"/>
          </w:rPr>
          <w:delText xml:space="preserve">, e a restrição </w:delText>
        </w:r>
        <w:r w:rsidR="006E022C" w:rsidRPr="007B559B" w:rsidDel="005D7D67">
          <w:rPr>
            <w:snapToGrid w:val="0"/>
          </w:rPr>
          <w:delText>d</w:delText>
        </w:r>
        <w:r w:rsidR="00805075" w:rsidRPr="007B559B" w:rsidDel="005D7D67">
          <w:rPr>
            <w:snapToGrid w:val="0"/>
          </w:rPr>
          <w:delText>o número de canais analógicos de controladores disponíveis no campus, o que inviabiliza o acionamento simultâneo das seis juntas</w:delText>
        </w:r>
        <w:r w:rsidR="006E022C" w:rsidRPr="007B559B" w:rsidDel="005D7D67">
          <w:rPr>
            <w:snapToGrid w:val="0"/>
          </w:rPr>
          <w:delText xml:space="preserve"> desse sistema robótico</w:delText>
        </w:r>
        <w:r w:rsidR="00805075" w:rsidRPr="007B559B" w:rsidDel="005D7D67">
          <w:rPr>
            <w:snapToGrid w:val="0"/>
          </w:rPr>
          <w:delText>.</w:delText>
        </w:r>
      </w:del>
    </w:p>
    <w:p w14:paraId="7AD7DDFD" w14:textId="2720FABA" w:rsidR="005D7D67" w:rsidRPr="007B559B" w:rsidRDefault="005D7D67" w:rsidP="00B93A31">
      <w:pPr>
        <w:spacing w:line="360" w:lineRule="auto"/>
        <w:ind w:firstLine="567"/>
        <w:jc w:val="both"/>
      </w:pPr>
      <w:ins w:id="35" w:author="Guilherme Miyata" w:date="2025-11-25T18:47:00Z">
        <w:r w:rsidRPr="007B559B">
          <w:lastRenderedPageBreak/>
          <w:t xml:space="preserve">Além disso, </w:t>
        </w:r>
        <w:r w:rsidRPr="007B559B">
          <w:rPr>
            <w:rPrChange w:id="36" w:author="Guilherme Miyata" w:date="2025-11-25T18:47:00Z" w16du:dateUtc="2025-11-25T21:47:00Z">
              <w:rPr>
                <w:b/>
                <w:bCs/>
              </w:rPr>
            </w:rPrChange>
          </w:rPr>
          <w:t>em um trabalho anterior desenvolvido no âmbito da disciplina Laboratório de Sistemas de Controle II</w:t>
        </w:r>
        <w:r w:rsidRPr="007B559B">
          <w:t xml:space="preserve">, no qual foi realizado o controle individual de um pistão da plataforma Stewart (Rabello et al., 2024), foram identificados problemas relevantes, tais como ruído elevado nos sensores internos de posição, diferenças entre os </w:t>
        </w:r>
        <w:r w:rsidRPr="007B559B">
          <w:rPr>
            <w:i/>
            <w:iCs/>
          </w:rPr>
          <w:t>drivers</w:t>
        </w:r>
        <w:r w:rsidRPr="007B559B">
          <w:t xml:space="preserve"> de potência dos atuadores</w:t>
        </w:r>
      </w:ins>
      <w:ins w:id="37" w:author="Guilherme Miyata" w:date="2025-11-25T18:47:00Z" w16du:dateUtc="2025-11-25T21:47:00Z">
        <w:r w:rsidRPr="007B559B">
          <w:t>,</w:t>
        </w:r>
      </w:ins>
      <w:ins w:id="38" w:author="Guilherme Miyata" w:date="2025-11-25T18:47:00Z">
        <w:r w:rsidRPr="007B559B">
          <w:t xml:space="preserve"> que resultavam em velocidades desiguais entre as juntas</w:t>
        </w:r>
      </w:ins>
      <w:ins w:id="39" w:author="Guilherme Miyata" w:date="2025-11-25T18:47:00Z" w16du:dateUtc="2025-11-25T21:47:00Z">
        <w:r w:rsidRPr="007B559B">
          <w:t>,</w:t>
        </w:r>
      </w:ins>
      <w:ins w:id="40" w:author="Guilherme Miyata" w:date="2025-11-25T18:47:00Z">
        <w:r w:rsidRPr="007B559B">
          <w:t xml:space="preserve"> e a limitação de apenas duas saídas analógicas no módulo NI-USB-6212, o que inviabilizava o acionamento simultâneo das seis juntas do sistema robótico.</w:t>
        </w:r>
      </w:ins>
    </w:p>
    <w:p w14:paraId="027EDA9E" w14:textId="77777777" w:rsidR="00B93A31" w:rsidRPr="007B559B" w:rsidRDefault="00B93A31" w:rsidP="00B93A31">
      <w:pPr>
        <w:keepNext/>
        <w:spacing w:line="360" w:lineRule="auto"/>
        <w:ind w:firstLine="567"/>
        <w:jc w:val="center"/>
      </w:pPr>
      <w:r w:rsidRPr="007B559B">
        <w:drawing>
          <wp:inline distT="0" distB="0" distL="0" distR="0" wp14:anchorId="6E29B07E" wp14:editId="35B95000">
            <wp:extent cx="2567992" cy="2982403"/>
            <wp:effectExtent l="0" t="0" r="3810" b="8890"/>
            <wp:docPr id="157063204" name="Imagem 1"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204" name="Imagem 1" descr="Uma imagem contendo mesa&#10;&#10;O conteúdo gerado por IA pode estar incorreto."/>
                    <pic:cNvPicPr/>
                  </pic:nvPicPr>
                  <pic:blipFill>
                    <a:blip r:embed="rId13"/>
                    <a:stretch>
                      <a:fillRect/>
                    </a:stretch>
                  </pic:blipFill>
                  <pic:spPr>
                    <a:xfrm>
                      <a:off x="0" y="0"/>
                      <a:ext cx="2576381" cy="2992145"/>
                    </a:xfrm>
                    <a:prstGeom prst="rect">
                      <a:avLst/>
                    </a:prstGeom>
                  </pic:spPr>
                </pic:pic>
              </a:graphicData>
            </a:graphic>
          </wp:inline>
        </w:drawing>
      </w:r>
    </w:p>
    <w:p w14:paraId="5795804A" w14:textId="579CDE7E" w:rsidR="00B93A31" w:rsidRPr="007B559B" w:rsidRDefault="00B93A31" w:rsidP="00B93A31">
      <w:pPr>
        <w:pStyle w:val="Legenda"/>
      </w:pPr>
      <w:r w:rsidRPr="007B559B">
        <w:t xml:space="preserve">Figura </w:t>
      </w:r>
      <w:r w:rsidR="0018407C" w:rsidRPr="007B559B">
        <w:fldChar w:fldCharType="begin"/>
      </w:r>
      <w:r w:rsidR="0018407C" w:rsidRPr="007B559B">
        <w:instrText xml:space="preserve"> SEQ Figura \* ARABIC </w:instrText>
      </w:r>
      <w:r w:rsidR="0018407C" w:rsidRPr="007B559B">
        <w:fldChar w:fldCharType="separate"/>
      </w:r>
      <w:r w:rsidR="00BB721A">
        <w:rPr>
          <w:noProof/>
        </w:rPr>
        <w:t>1</w:t>
      </w:r>
      <w:r w:rsidR="0018407C" w:rsidRPr="007B559B">
        <w:fldChar w:fldCharType="end"/>
      </w:r>
      <w:r w:rsidRPr="007B559B">
        <w:t xml:space="preserve"> – Plataforma de Stewart IFSP</w:t>
      </w:r>
    </w:p>
    <w:p w14:paraId="1D678D20" w14:textId="77777777" w:rsidR="00B93A31" w:rsidRPr="007B559B" w:rsidRDefault="00B93A31" w:rsidP="00B93A31">
      <w:pPr>
        <w:jc w:val="center"/>
        <w:rPr>
          <w:sz w:val="22"/>
          <w:szCs w:val="22"/>
        </w:rPr>
      </w:pPr>
      <w:r w:rsidRPr="007B559B">
        <w:rPr>
          <w:sz w:val="22"/>
          <w:szCs w:val="22"/>
        </w:rPr>
        <w:t>Fonte: Case Controlador Portátil e Plataforma de Stewart (GONÇALVES, 2023)</w:t>
      </w:r>
    </w:p>
    <w:p w14:paraId="289DC0DE" w14:textId="77777777" w:rsidR="00B93A31" w:rsidRPr="007B559B" w:rsidRDefault="00B93A31" w:rsidP="00B93A31"/>
    <w:p w14:paraId="2C8F5B2A" w14:textId="529266D4" w:rsidR="00B93A31" w:rsidRPr="007B559B" w:rsidRDefault="006E022C" w:rsidP="005D7D67">
      <w:pPr>
        <w:spacing w:line="360" w:lineRule="auto"/>
        <w:ind w:firstLine="567"/>
        <w:jc w:val="both"/>
      </w:pPr>
      <w:r w:rsidRPr="007B559B">
        <w:t xml:space="preserve">Com o exposto, é esperado que o presente trabalho contribua para a disponibilização da bancada didática de plataforma de Stewart com um novo </w:t>
      </w:r>
      <w:r w:rsidRPr="007B559B">
        <w:rPr>
          <w:i/>
          <w:iCs/>
          <w:rPrChange w:id="41" w:author="Anderson Hirata" w:date="2025-11-24T15:57:00Z" w16du:dateUtc="2025-11-24T18:57:00Z">
            <w:rPr/>
          </w:rPrChange>
        </w:rPr>
        <w:t>hardware</w:t>
      </w:r>
      <w:r w:rsidRPr="007B559B">
        <w:t xml:space="preserve"> controlador, além de uma interface de operação intuitiva desenvolvida usando linguagens de código aberto, possibilitando a sua aplicabilidade em atividades de ensino e pesquisa</w:t>
      </w:r>
      <w:r w:rsidR="00DA569C" w:rsidRPr="007B559B">
        <w:t xml:space="preserve"> no curso de Engenharia de Controle e Automação</w:t>
      </w:r>
      <w:r w:rsidRPr="007B559B">
        <w:t>, para acesso e uso por alunos e professores da comun</w:t>
      </w:r>
      <w:r w:rsidR="00DA569C" w:rsidRPr="007B559B">
        <w:t>idade acadêmica do IFSP-SJC</w:t>
      </w:r>
      <w:r w:rsidRPr="007B559B">
        <w:t>.</w:t>
      </w:r>
    </w:p>
    <w:p w14:paraId="4AEC7E7C" w14:textId="40CA4D11" w:rsidR="009017F4" w:rsidRPr="007B559B" w:rsidRDefault="003F5870" w:rsidP="009017F4">
      <w:pPr>
        <w:spacing w:line="360" w:lineRule="auto"/>
        <w:ind w:firstLine="567"/>
        <w:jc w:val="both"/>
        <w:rPr>
          <w:snapToGrid w:val="0"/>
        </w:rPr>
      </w:pPr>
      <w:r w:rsidRPr="007B559B">
        <w:rPr>
          <w:snapToGrid w:val="0"/>
        </w:rPr>
        <w:t>O</w:t>
      </w:r>
      <w:r w:rsidR="009017F4" w:rsidRPr="007B559B">
        <w:rPr>
          <w:snapToGrid w:val="0"/>
        </w:rPr>
        <w:t xml:space="preserve"> projeto propõe superar </w:t>
      </w:r>
      <w:r w:rsidR="00DA569C" w:rsidRPr="007B559B">
        <w:rPr>
          <w:snapToGrid w:val="0"/>
        </w:rPr>
        <w:t xml:space="preserve">as </w:t>
      </w:r>
      <w:r w:rsidR="009017F4" w:rsidRPr="007B559B">
        <w:rPr>
          <w:snapToGrid w:val="0"/>
        </w:rPr>
        <w:t xml:space="preserve">restrições </w:t>
      </w:r>
      <w:r w:rsidR="00DA569C" w:rsidRPr="007B559B">
        <w:rPr>
          <w:snapToGrid w:val="0"/>
        </w:rPr>
        <w:t xml:space="preserve">atuais da bancada </w:t>
      </w:r>
      <w:r w:rsidR="009017F4" w:rsidRPr="007B559B">
        <w:rPr>
          <w:snapToGrid w:val="0"/>
        </w:rPr>
        <w:t xml:space="preserve">por meio do desenvolvimento de um sistema de controle dedicado, composto por </w:t>
      </w:r>
      <w:r w:rsidR="009017F4" w:rsidRPr="007B559B">
        <w:rPr>
          <w:i/>
          <w:iCs/>
          <w:snapToGrid w:val="0"/>
          <w:rPrChange w:id="42" w:author="Anderson Hirata" w:date="2025-11-24T16:03:00Z" w16du:dateUtc="2025-11-24T19:03:00Z">
            <w:rPr>
              <w:snapToGrid w:val="0"/>
            </w:rPr>
          </w:rPrChange>
        </w:rPr>
        <w:t>hardware</w:t>
      </w:r>
      <w:r w:rsidR="009017F4" w:rsidRPr="007B559B">
        <w:rPr>
          <w:snapToGrid w:val="0"/>
        </w:rPr>
        <w:t xml:space="preserve"> </w:t>
      </w:r>
      <w:r w:rsidR="00DA569C" w:rsidRPr="007B559B">
        <w:rPr>
          <w:snapToGrid w:val="0"/>
        </w:rPr>
        <w:t xml:space="preserve">aberto </w:t>
      </w:r>
      <w:r w:rsidR="009017F4" w:rsidRPr="007B559B">
        <w:rPr>
          <w:snapToGrid w:val="0"/>
        </w:rPr>
        <w:t>e uma interface gráfica intuitiva para operação e monitoramento</w:t>
      </w:r>
      <w:r w:rsidR="00DA569C" w:rsidRPr="007B559B">
        <w:rPr>
          <w:snapToGrid w:val="0"/>
        </w:rPr>
        <w:t xml:space="preserve"> que sejam compatíveis com demandas modernas, envolvendo a comunicação em rede e uso de protocolos baseados em internet</w:t>
      </w:r>
      <w:r w:rsidR="009017F4" w:rsidRPr="007B559B">
        <w:rPr>
          <w:snapToGrid w:val="0"/>
        </w:rPr>
        <w:t>. A proposta integra hardware e software em uma arquitetura unificada</w:t>
      </w:r>
      <w:r w:rsidR="00DA569C" w:rsidRPr="007B559B">
        <w:rPr>
          <w:snapToGrid w:val="0"/>
        </w:rPr>
        <w:t xml:space="preserve"> para uso de um sistema robótico</w:t>
      </w:r>
      <w:r w:rsidR="009017F4" w:rsidRPr="007B559B">
        <w:rPr>
          <w:snapToGrid w:val="0"/>
        </w:rPr>
        <w:t xml:space="preserve">, oferecendo meios para a realização de experimentos com cinemática direta e inversa, simulação </w:t>
      </w:r>
      <w:r w:rsidR="00DA569C" w:rsidRPr="007B559B">
        <w:rPr>
          <w:snapToGrid w:val="0"/>
        </w:rPr>
        <w:t xml:space="preserve">e seguimento </w:t>
      </w:r>
      <w:r w:rsidR="009017F4" w:rsidRPr="007B559B">
        <w:rPr>
          <w:snapToGrid w:val="0"/>
        </w:rPr>
        <w:t>de trajetórias</w:t>
      </w:r>
      <w:r w:rsidR="00DA569C" w:rsidRPr="007B559B">
        <w:rPr>
          <w:snapToGrid w:val="0"/>
        </w:rPr>
        <w:t xml:space="preserve">. Como </w:t>
      </w:r>
      <w:r w:rsidR="001D0FA0" w:rsidRPr="007B559B">
        <w:rPr>
          <w:snapToGrid w:val="0"/>
        </w:rPr>
        <w:t>exemplo de aplicação</w:t>
      </w:r>
      <w:r w:rsidR="00DA569C" w:rsidRPr="007B559B">
        <w:rPr>
          <w:snapToGrid w:val="0"/>
        </w:rPr>
        <w:t xml:space="preserve">, além do controle da plataforma de </w:t>
      </w:r>
      <w:r w:rsidR="00DA569C" w:rsidRPr="007B559B">
        <w:rPr>
          <w:snapToGrid w:val="0"/>
        </w:rPr>
        <w:lastRenderedPageBreak/>
        <w:t xml:space="preserve">Stewart, o trabalho propõe </w:t>
      </w:r>
      <w:r w:rsidR="001D0FA0" w:rsidRPr="007B559B">
        <w:rPr>
          <w:snapToGrid w:val="0"/>
        </w:rPr>
        <w:t>seu uso no setor aéreo</w:t>
      </w:r>
      <w:r w:rsidR="00DA569C" w:rsidRPr="007B559B">
        <w:rPr>
          <w:snapToGrid w:val="0"/>
        </w:rPr>
        <w:t>, no qual ela será usada para posicionar um modelo de aeronave</w:t>
      </w:r>
      <w:r w:rsidR="001D0FA0" w:rsidRPr="007B559B">
        <w:rPr>
          <w:snapToGrid w:val="0"/>
        </w:rPr>
        <w:t xml:space="preserve"> seguindo a trajetória de um simulador de </w:t>
      </w:r>
      <w:proofErr w:type="spellStart"/>
      <w:r w:rsidR="001D0FA0" w:rsidRPr="007B559B">
        <w:rPr>
          <w:snapToGrid w:val="0"/>
        </w:rPr>
        <w:t>vôo</w:t>
      </w:r>
      <w:proofErr w:type="spellEnd"/>
      <w:r w:rsidR="001D0FA0" w:rsidRPr="007B559B">
        <w:rPr>
          <w:snapToGrid w:val="0"/>
        </w:rPr>
        <w:t xml:space="preserve"> que será integrado à aplicação desenvolvida. Dessa forma,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w:t>
      </w:r>
    </w:p>
    <w:p w14:paraId="40468EB1" w14:textId="7ED53340" w:rsidR="00437E20" w:rsidRPr="007B559B" w:rsidRDefault="00FC1651" w:rsidP="00E00E4C">
      <w:pPr>
        <w:pStyle w:val="sub"/>
        <w:rPr>
          <w:noProof w:val="0"/>
          <w:lang w:val="pt-BR"/>
        </w:rPr>
      </w:pPr>
      <w:bookmarkStart w:id="43" w:name="_Toc158057796"/>
      <w:bookmarkStart w:id="44" w:name="_Toc158057868"/>
      <w:bookmarkStart w:id="45" w:name="_Toc158058280"/>
      <w:bookmarkStart w:id="46" w:name="_Toc158058351"/>
      <w:bookmarkStart w:id="47" w:name="_Toc158059819"/>
      <w:bookmarkStart w:id="48" w:name="_Toc248838263"/>
      <w:bookmarkStart w:id="49" w:name="_Toc349591110"/>
      <w:bookmarkStart w:id="50" w:name="_Toc213517994"/>
      <w:bookmarkStart w:id="51" w:name="_Toc214231427"/>
      <w:bookmarkStart w:id="52" w:name="_Toc214231541"/>
      <w:bookmarkStart w:id="53" w:name="_Toc214232671"/>
      <w:bookmarkEnd w:id="43"/>
      <w:bookmarkEnd w:id="44"/>
      <w:bookmarkEnd w:id="45"/>
      <w:bookmarkEnd w:id="46"/>
      <w:bookmarkEnd w:id="47"/>
      <w:r w:rsidRPr="007B559B">
        <w:rPr>
          <w:noProof w:val="0"/>
          <w:lang w:val="pt-BR"/>
        </w:rPr>
        <w:t>Problema de Pesquisa</w:t>
      </w:r>
      <w:bookmarkStart w:id="54" w:name="_Toc248838265"/>
      <w:bookmarkStart w:id="55" w:name="_Toc349591112"/>
      <w:bookmarkEnd w:id="48"/>
      <w:bookmarkEnd w:id="49"/>
      <w:bookmarkEnd w:id="50"/>
      <w:bookmarkEnd w:id="51"/>
      <w:bookmarkEnd w:id="52"/>
      <w:bookmarkEnd w:id="53"/>
    </w:p>
    <w:p w14:paraId="6F52A726" w14:textId="050CDDBB" w:rsidR="00437E20" w:rsidRPr="007B559B" w:rsidRDefault="00437E20" w:rsidP="00875699">
      <w:pPr>
        <w:autoSpaceDE w:val="0"/>
        <w:autoSpaceDN w:val="0"/>
        <w:adjustRightInd w:val="0"/>
        <w:spacing w:after="120" w:line="360" w:lineRule="auto"/>
        <w:ind w:firstLine="567"/>
        <w:jc w:val="both"/>
      </w:pPr>
      <w:r w:rsidRPr="007B559B">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7B559B" w:rsidRDefault="00C14818" w:rsidP="00E00E4C">
      <w:pPr>
        <w:pStyle w:val="sub"/>
        <w:rPr>
          <w:noProof w:val="0"/>
          <w:lang w:val="pt-BR"/>
        </w:rPr>
      </w:pPr>
      <w:bookmarkStart w:id="56" w:name="_Toc213517995"/>
      <w:bookmarkStart w:id="57" w:name="_Toc214231428"/>
      <w:bookmarkStart w:id="58" w:name="_Toc214231542"/>
      <w:bookmarkStart w:id="59" w:name="_Toc214232672"/>
      <w:r w:rsidRPr="007B559B">
        <w:rPr>
          <w:noProof w:val="0"/>
          <w:lang w:val="pt-BR"/>
        </w:rPr>
        <w:t>Objetivos</w:t>
      </w:r>
      <w:bookmarkEnd w:id="56"/>
      <w:bookmarkEnd w:id="57"/>
      <w:bookmarkEnd w:id="58"/>
      <w:bookmarkEnd w:id="59"/>
    </w:p>
    <w:p w14:paraId="33B9848D" w14:textId="221A5C88" w:rsidR="00D46A65" w:rsidRPr="007B559B" w:rsidRDefault="00B77960" w:rsidP="00BA6816">
      <w:pPr>
        <w:spacing w:line="360" w:lineRule="auto"/>
        <w:ind w:firstLine="475"/>
        <w:jc w:val="both"/>
      </w:pPr>
      <w:r w:rsidRPr="007B559B">
        <w:t xml:space="preserve">A seguir, são apresentados os objetivos desse trabalho. Numa visão geral, a principal contribuição pretendida com este trabalho é apresentada em Objetivo Geral. Na sequência, os passos seguidos para o desenvolvimento do trabalho tiveram como métrica os pontos destacados em Objetivos Específicos. </w:t>
      </w:r>
    </w:p>
    <w:p w14:paraId="13F4A2C7" w14:textId="05ABD063" w:rsidR="0030144F" w:rsidRPr="007B559B" w:rsidRDefault="00FC1651" w:rsidP="00E00E4C">
      <w:pPr>
        <w:pStyle w:val="sub"/>
        <w:rPr>
          <w:noProof w:val="0"/>
          <w:lang w:val="pt-BR"/>
        </w:rPr>
      </w:pPr>
      <w:bookmarkStart w:id="60" w:name="_Toc213517996"/>
      <w:bookmarkStart w:id="61" w:name="_Toc214231429"/>
      <w:bookmarkStart w:id="62" w:name="_Toc214231543"/>
      <w:bookmarkStart w:id="63" w:name="_Toc214232673"/>
      <w:r w:rsidRPr="007B559B">
        <w:rPr>
          <w:noProof w:val="0"/>
          <w:lang w:val="pt-BR"/>
        </w:rPr>
        <w:t>Objetivo Geral</w:t>
      </w:r>
      <w:bookmarkEnd w:id="54"/>
      <w:bookmarkEnd w:id="55"/>
      <w:bookmarkEnd w:id="60"/>
      <w:bookmarkEnd w:id="61"/>
      <w:bookmarkEnd w:id="62"/>
      <w:bookmarkEnd w:id="63"/>
    </w:p>
    <w:p w14:paraId="1C7431B3" w14:textId="4675EE81" w:rsidR="0030144F" w:rsidRPr="007B559B" w:rsidRDefault="00B77960" w:rsidP="005D7D67">
      <w:pPr>
        <w:autoSpaceDE w:val="0"/>
        <w:autoSpaceDN w:val="0"/>
        <w:adjustRightInd w:val="0"/>
        <w:spacing w:after="120" w:line="360" w:lineRule="auto"/>
        <w:ind w:firstLine="567"/>
        <w:jc w:val="both"/>
        <w:rPr>
          <w:color w:val="000000" w:themeColor="text1"/>
        </w:rPr>
      </w:pPr>
      <w:r w:rsidRPr="007B559B">
        <w:rPr>
          <w:color w:val="000000" w:themeColor="text1"/>
        </w:rPr>
        <w:t xml:space="preserve">O objetivo deste trabalho foi desenvolver um sistema de controle dedicado para a bancada de plataforma de Stewart, no qual deverá contar com o </w:t>
      </w:r>
      <w:r w:rsidR="002A67A4" w:rsidRPr="007B559B">
        <w:rPr>
          <w:color w:val="000000" w:themeColor="text1"/>
        </w:rPr>
        <w:t>a implementação de um</w:t>
      </w:r>
      <w:r w:rsidRPr="007B559B">
        <w:rPr>
          <w:color w:val="000000" w:themeColor="text1"/>
        </w:rPr>
        <w:t xml:space="preserve"> hardware controlador, </w:t>
      </w:r>
      <w:r w:rsidR="002A67A4" w:rsidRPr="007B559B">
        <w:rPr>
          <w:color w:val="000000" w:themeColor="text1"/>
        </w:rPr>
        <w:t>e uma</w:t>
      </w:r>
      <w:r w:rsidRPr="007B559B">
        <w:rPr>
          <w:color w:val="000000" w:themeColor="text1"/>
        </w:rPr>
        <w:t xml:space="preserve"> interface gráfica para operação</w:t>
      </w:r>
      <w:r w:rsidR="002A67A4" w:rsidRPr="007B559B">
        <w:rPr>
          <w:color w:val="000000" w:themeColor="text1"/>
        </w:rPr>
        <w:t xml:space="preserve"> e monitoramento. </w:t>
      </w:r>
      <w:bookmarkStart w:id="64" w:name="_Toc213517997"/>
      <w:bookmarkStart w:id="65" w:name="_Toc214231430"/>
      <w:bookmarkStart w:id="66" w:name="_Toc214231544"/>
      <w:bookmarkStart w:id="67" w:name="_Toc214232674"/>
      <w:r w:rsidR="00FC1651" w:rsidRPr="007B559B">
        <w:rPr>
          <w:color w:val="000000" w:themeColor="text1"/>
        </w:rPr>
        <w:t>Objetivo</w:t>
      </w:r>
      <w:r w:rsidR="00C14818" w:rsidRPr="007B559B">
        <w:rPr>
          <w:color w:val="000000" w:themeColor="text1"/>
        </w:rPr>
        <w:t>s</w:t>
      </w:r>
      <w:r w:rsidR="00C114A2" w:rsidRPr="007B559B">
        <w:rPr>
          <w:color w:val="000000" w:themeColor="text1"/>
        </w:rPr>
        <w:t xml:space="preserve"> </w:t>
      </w:r>
      <w:r w:rsidR="00FC1651" w:rsidRPr="007B559B">
        <w:rPr>
          <w:color w:val="000000" w:themeColor="text1"/>
        </w:rPr>
        <w:t>Específico</w:t>
      </w:r>
      <w:r w:rsidR="00C14818" w:rsidRPr="007B559B">
        <w:rPr>
          <w:color w:val="000000" w:themeColor="text1"/>
        </w:rPr>
        <w:t>s</w:t>
      </w:r>
      <w:bookmarkEnd w:id="64"/>
      <w:bookmarkEnd w:id="65"/>
      <w:bookmarkEnd w:id="66"/>
      <w:bookmarkEnd w:id="67"/>
    </w:p>
    <w:p w14:paraId="30A35D65" w14:textId="195489C0" w:rsidR="00FB60CC" w:rsidRPr="007B559B" w:rsidRDefault="00740E4C" w:rsidP="00FB60CC">
      <w:pPr>
        <w:autoSpaceDE w:val="0"/>
        <w:autoSpaceDN w:val="0"/>
        <w:adjustRightInd w:val="0"/>
        <w:spacing w:after="120" w:line="360" w:lineRule="auto"/>
        <w:ind w:firstLine="567"/>
        <w:jc w:val="both"/>
        <w:rPr>
          <w:color w:val="000000" w:themeColor="text1"/>
        </w:rPr>
      </w:pPr>
      <w:r w:rsidRPr="007B559B">
        <w:rPr>
          <w:color w:val="000000" w:themeColor="text1"/>
        </w:rPr>
        <w:t xml:space="preserve">Em decorrência do </w:t>
      </w:r>
      <w:r w:rsidR="00FB60CC" w:rsidRPr="007B559B">
        <w:rPr>
          <w:color w:val="000000" w:themeColor="text1"/>
        </w:rPr>
        <w:t xml:space="preserve">objetivo geral proposto </w:t>
      </w:r>
      <w:r w:rsidR="002A67A4" w:rsidRPr="007B559B">
        <w:rPr>
          <w:color w:val="000000" w:themeColor="text1"/>
        </w:rPr>
        <w:t xml:space="preserve">foram </w:t>
      </w:r>
      <w:r w:rsidR="00FB60CC" w:rsidRPr="007B559B">
        <w:rPr>
          <w:color w:val="000000" w:themeColor="text1"/>
        </w:rPr>
        <w:t>estabelecidos os seguintes objetivos específicos do trabalho:</w:t>
      </w:r>
    </w:p>
    <w:p w14:paraId="7546FFE2" w14:textId="17CBCF3C" w:rsidR="00C114A2" w:rsidRPr="007B559B" w:rsidRDefault="00C52D51" w:rsidP="00C52D51">
      <w:pPr>
        <w:pStyle w:val="PargrafodaLista"/>
        <w:numPr>
          <w:ilvl w:val="0"/>
          <w:numId w:val="2"/>
        </w:numPr>
        <w:spacing w:line="360" w:lineRule="auto"/>
        <w:ind w:left="851" w:hanging="284"/>
        <w:jc w:val="both"/>
      </w:pPr>
      <w:r w:rsidRPr="007B559B">
        <w:t xml:space="preserve">Levantamento e análise da plataforma existente (mecânica, sensores, atuadores, drivers, fonte de potência, fixações, juntas e curso útil), identificando </w:t>
      </w:r>
      <w:r w:rsidR="002A67A4" w:rsidRPr="007B559B">
        <w:t xml:space="preserve">suas </w:t>
      </w:r>
      <w:r w:rsidRPr="007B559B">
        <w:t>limitações</w:t>
      </w:r>
      <w:r w:rsidR="00503947" w:rsidRPr="007B559B">
        <w:t>.</w:t>
      </w:r>
    </w:p>
    <w:p w14:paraId="3FD36EB9" w14:textId="2DA6F68A" w:rsidR="00C114A2" w:rsidRPr="007B559B" w:rsidRDefault="00503947" w:rsidP="00FB60CC">
      <w:pPr>
        <w:pStyle w:val="PargrafodaLista"/>
        <w:numPr>
          <w:ilvl w:val="0"/>
          <w:numId w:val="2"/>
        </w:numPr>
        <w:spacing w:line="360" w:lineRule="auto"/>
        <w:ind w:left="851" w:hanging="284"/>
        <w:jc w:val="both"/>
      </w:pPr>
      <w:r w:rsidRPr="007B559B">
        <w:t xml:space="preserve">Implementar </w:t>
      </w:r>
      <w:r w:rsidR="002A67A4" w:rsidRPr="007B559B">
        <w:t xml:space="preserve">hardware </w:t>
      </w:r>
      <w:r w:rsidRPr="007B559B">
        <w:t xml:space="preserve">para controle </w:t>
      </w:r>
      <w:r w:rsidR="002A67A4" w:rsidRPr="007B559B">
        <w:t xml:space="preserve">especificando uma placa eletrônica com controlador embarcado </w:t>
      </w:r>
      <w:r w:rsidRPr="007B559B">
        <w:t>que faça interface com os outros componentes de hardware já existentes</w:t>
      </w:r>
      <w:r w:rsidR="002A67A4" w:rsidRPr="007B559B">
        <w:t>, e que permita expansão futura</w:t>
      </w:r>
      <w:r w:rsidRPr="007B559B">
        <w:t>.</w:t>
      </w:r>
    </w:p>
    <w:p w14:paraId="39F5912D" w14:textId="4FCFCE38" w:rsidR="00503947" w:rsidRPr="007B559B" w:rsidRDefault="00503947" w:rsidP="00FB60CC">
      <w:pPr>
        <w:pStyle w:val="PargrafodaLista"/>
        <w:numPr>
          <w:ilvl w:val="0"/>
          <w:numId w:val="2"/>
        </w:numPr>
        <w:spacing w:line="360" w:lineRule="auto"/>
        <w:ind w:left="851" w:hanging="284"/>
        <w:jc w:val="both"/>
      </w:pPr>
      <w:r w:rsidRPr="007B559B">
        <w:t>Avaliar e implementar algoritmos de controle para funcionamento dos atuadores do robô</w:t>
      </w:r>
      <w:r w:rsidR="002A67A4" w:rsidRPr="007B559B">
        <w:t>, baseando-se na sua modelagem e simulação</w:t>
      </w:r>
      <w:r w:rsidRPr="007B559B">
        <w:t>.</w:t>
      </w:r>
    </w:p>
    <w:p w14:paraId="5FA7072F" w14:textId="75F7E4AB" w:rsidR="00503947" w:rsidRPr="007B559B" w:rsidRDefault="00C52D51" w:rsidP="00FB60CC">
      <w:pPr>
        <w:pStyle w:val="PargrafodaLista"/>
        <w:numPr>
          <w:ilvl w:val="0"/>
          <w:numId w:val="2"/>
        </w:numPr>
        <w:spacing w:line="360" w:lineRule="auto"/>
        <w:ind w:left="851" w:hanging="284"/>
        <w:jc w:val="both"/>
      </w:pPr>
      <w:r w:rsidRPr="007B559B">
        <w:lastRenderedPageBreak/>
        <w:t>Desenvolver a interface gráfica para operação local, incluindo: modos de comando (</w:t>
      </w:r>
      <w:r w:rsidR="002A67A4" w:rsidRPr="007B559B">
        <w:t xml:space="preserve">atuação de cada junta individualmente, </w:t>
      </w:r>
      <w:r w:rsidR="0055641F" w:rsidRPr="007B559B">
        <w:t>e</w:t>
      </w:r>
      <w:r w:rsidR="002A67A4" w:rsidRPr="007B559B">
        <w:t xml:space="preserve"> da referência para a plataforma</w:t>
      </w:r>
      <w:r w:rsidR="0055641F" w:rsidRPr="007B559B">
        <w:t xml:space="preserve"> </w:t>
      </w:r>
      <w:r w:rsidR="002A67A4" w:rsidRPr="007B559B">
        <w:t xml:space="preserve">usando </w:t>
      </w:r>
      <w:r w:rsidR="0055641F" w:rsidRPr="007B559B">
        <w:t>cinemática inversa</w:t>
      </w:r>
      <w:r w:rsidRPr="007B559B">
        <w:t xml:space="preserve">), visualização </w:t>
      </w:r>
      <w:r w:rsidR="002A67A4" w:rsidRPr="007B559B">
        <w:t>de posição das juntas,</w:t>
      </w:r>
      <w:r w:rsidR="007849C2" w:rsidRPr="007B559B">
        <w:t xml:space="preserve"> e da bancada para monitoramento</w:t>
      </w:r>
      <w:r w:rsidR="00962905" w:rsidRPr="007B559B">
        <w:t>.</w:t>
      </w:r>
    </w:p>
    <w:p w14:paraId="4459F41A" w14:textId="5B312F06" w:rsidR="0030144F" w:rsidRPr="007B559B" w:rsidRDefault="00503947" w:rsidP="00BA6816">
      <w:pPr>
        <w:pStyle w:val="PargrafodaLista"/>
        <w:numPr>
          <w:ilvl w:val="0"/>
          <w:numId w:val="2"/>
        </w:numPr>
        <w:spacing w:line="360" w:lineRule="auto"/>
        <w:ind w:left="851" w:hanging="284"/>
        <w:jc w:val="both"/>
      </w:pPr>
      <w:r w:rsidRPr="007B559B">
        <w:t>Validar o funcionamento do sistema com testes práticos e simulações comparativas</w:t>
      </w:r>
      <w:r w:rsidR="007849C2" w:rsidRPr="007B559B">
        <w:t xml:space="preserve"> com o modelo, ou com sensores implementados na bancada</w:t>
      </w:r>
      <w:r w:rsidRPr="007B559B">
        <w:t>.</w:t>
      </w:r>
    </w:p>
    <w:p w14:paraId="49F669BA" w14:textId="51B39F5C" w:rsidR="00FC1651" w:rsidRPr="007B559B" w:rsidRDefault="00FC1651" w:rsidP="00E00E4C">
      <w:pPr>
        <w:pStyle w:val="sub"/>
        <w:rPr>
          <w:noProof w:val="0"/>
          <w:lang w:val="pt-BR"/>
        </w:rPr>
      </w:pPr>
      <w:bookmarkStart w:id="68" w:name="_Toc158057802"/>
      <w:bookmarkStart w:id="69" w:name="_Toc158057874"/>
      <w:bookmarkStart w:id="70" w:name="_Toc158058286"/>
      <w:bookmarkStart w:id="71" w:name="_Toc158058357"/>
      <w:bookmarkStart w:id="72" w:name="_Toc158059825"/>
      <w:bookmarkStart w:id="73" w:name="_Toc248838266"/>
      <w:bookmarkStart w:id="74" w:name="_Toc349591113"/>
      <w:bookmarkStart w:id="75" w:name="_Toc213517998"/>
      <w:bookmarkStart w:id="76" w:name="_Toc214231431"/>
      <w:bookmarkStart w:id="77" w:name="_Toc214231545"/>
      <w:bookmarkStart w:id="78" w:name="_Toc214232675"/>
      <w:bookmarkEnd w:id="68"/>
      <w:bookmarkEnd w:id="69"/>
      <w:bookmarkEnd w:id="70"/>
      <w:bookmarkEnd w:id="71"/>
      <w:bookmarkEnd w:id="72"/>
      <w:r w:rsidRPr="007B559B">
        <w:rPr>
          <w:noProof w:val="0"/>
          <w:lang w:val="pt-BR"/>
        </w:rPr>
        <w:t>Apresentação da Estrutura do Trabalho</w:t>
      </w:r>
      <w:bookmarkEnd w:id="73"/>
      <w:bookmarkEnd w:id="74"/>
      <w:bookmarkEnd w:id="75"/>
      <w:bookmarkEnd w:id="76"/>
      <w:bookmarkEnd w:id="77"/>
      <w:bookmarkEnd w:id="78"/>
    </w:p>
    <w:p w14:paraId="0D42EE13" w14:textId="0E53D3AB" w:rsidR="00FC1651" w:rsidRPr="007B559B" w:rsidRDefault="00536534" w:rsidP="0030144F">
      <w:pPr>
        <w:autoSpaceDE w:val="0"/>
        <w:autoSpaceDN w:val="0"/>
        <w:adjustRightInd w:val="0"/>
        <w:spacing w:after="120" w:line="360" w:lineRule="auto"/>
        <w:ind w:firstLine="567"/>
        <w:jc w:val="both"/>
        <w:rPr>
          <w:bCs/>
          <w:color w:val="EE0000"/>
        </w:rPr>
      </w:pPr>
      <w:r w:rsidRPr="007B559B">
        <w:rPr>
          <w:bCs/>
          <w:color w:val="EE0000"/>
        </w:rPr>
        <w:t>Fazer depois</w:t>
      </w:r>
    </w:p>
    <w:p w14:paraId="5BB3F8C9" w14:textId="77777777" w:rsidR="00AC5ED5" w:rsidRPr="007B559B" w:rsidRDefault="00AC5ED5" w:rsidP="00AC5ED5">
      <w:pPr>
        <w:autoSpaceDE w:val="0"/>
        <w:autoSpaceDN w:val="0"/>
        <w:adjustRightInd w:val="0"/>
        <w:spacing w:after="120" w:line="360" w:lineRule="auto"/>
        <w:ind w:firstLine="567"/>
        <w:jc w:val="both"/>
      </w:pPr>
      <w:r w:rsidRPr="007B559B">
        <w:t xml:space="preserve">O Capítulo 1 se encerra com uma apresentação sucinta do que o leitor encontrará nos próximos capítulos. Faça uma síntese do conteúdo que o leitor encontrará nas páginas </w:t>
      </w:r>
      <w:proofErr w:type="spellStart"/>
      <w:r w:rsidRPr="007B559B">
        <w:t>subseqüentes</w:t>
      </w:r>
      <w:proofErr w:type="spellEnd"/>
      <w:r w:rsidRPr="007B559B">
        <w:t xml:space="preserve">. Não há necessidade de apresentar o conteúdo do capítulo introdutório, pois o leitor acabou de ter contato com </w:t>
      </w:r>
      <w:proofErr w:type="gramStart"/>
      <w:r w:rsidRPr="007B559B">
        <w:t>o mesmo</w:t>
      </w:r>
      <w:proofErr w:type="gramEnd"/>
      <w:r w:rsidRPr="007B559B">
        <w:t xml:space="preserve">. </w:t>
      </w:r>
    </w:p>
    <w:p w14:paraId="225C2577" w14:textId="77777777" w:rsidR="0030144F" w:rsidRPr="007B559B" w:rsidRDefault="0030144F" w:rsidP="0030144F">
      <w:pPr>
        <w:autoSpaceDE w:val="0"/>
        <w:autoSpaceDN w:val="0"/>
        <w:adjustRightInd w:val="0"/>
        <w:spacing w:after="120" w:line="360" w:lineRule="auto"/>
        <w:ind w:firstLine="567"/>
        <w:jc w:val="both"/>
        <w:rPr>
          <w:bCs/>
        </w:rPr>
      </w:pPr>
    </w:p>
    <w:p w14:paraId="44161607"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color w:val="FF0000"/>
          <w:highlight w:val="yellow"/>
        </w:rPr>
        <w:t xml:space="preserve">O trabalho </w:t>
      </w:r>
      <w:r w:rsidR="0067688B" w:rsidRPr="007B559B">
        <w:rPr>
          <w:color w:val="FF0000"/>
          <w:highlight w:val="yellow"/>
        </w:rPr>
        <w:t xml:space="preserve">está estruturado </w:t>
      </w:r>
      <w:r w:rsidRPr="007B559B">
        <w:rPr>
          <w:color w:val="FF0000"/>
          <w:highlight w:val="yellow"/>
        </w:rPr>
        <w:t xml:space="preserve">em 5 capítulos, os quais </w:t>
      </w:r>
      <w:r w:rsidR="0086035D" w:rsidRPr="007B559B">
        <w:rPr>
          <w:color w:val="FF0000"/>
          <w:highlight w:val="yellow"/>
        </w:rPr>
        <w:t xml:space="preserve">estão </w:t>
      </w:r>
      <w:r w:rsidR="0067688B" w:rsidRPr="007B559B">
        <w:rPr>
          <w:color w:val="FF0000"/>
          <w:highlight w:val="yellow"/>
        </w:rPr>
        <w:t>apresentados com os seguintes conteúdos:</w:t>
      </w:r>
    </w:p>
    <w:p w14:paraId="1E57F58B"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b/>
          <w:bCs/>
          <w:color w:val="FF0000"/>
          <w:highlight w:val="yellow"/>
        </w:rPr>
        <w:t>Capítulo 1:</w:t>
      </w:r>
      <w:r w:rsidRPr="007B559B">
        <w:rPr>
          <w:color w:val="FF0000"/>
          <w:highlight w:val="yellow"/>
        </w:rPr>
        <w:t xml:space="preserve"> Introdução – </w:t>
      </w:r>
      <w:r w:rsidR="0067688B" w:rsidRPr="007B559B">
        <w:rPr>
          <w:color w:val="FF0000"/>
          <w:highlight w:val="yellow"/>
        </w:rPr>
        <w:t>...</w:t>
      </w:r>
      <w:r w:rsidRPr="007B559B">
        <w:rPr>
          <w:color w:val="FF0000"/>
          <w:highlight w:val="yellow"/>
        </w:rPr>
        <w:t>;</w:t>
      </w:r>
    </w:p>
    <w:p w14:paraId="2F7397A9"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b/>
          <w:bCs/>
          <w:color w:val="FF0000"/>
          <w:highlight w:val="yellow"/>
        </w:rPr>
        <w:t>Capítulo 2:</w:t>
      </w:r>
      <w:r w:rsidRPr="007B559B">
        <w:rPr>
          <w:color w:val="FF0000"/>
          <w:highlight w:val="yellow"/>
        </w:rPr>
        <w:t xml:space="preserve"> Fundamentação Teórica – </w:t>
      </w:r>
      <w:r w:rsidR="0067688B" w:rsidRPr="007B559B">
        <w:rPr>
          <w:color w:val="FF0000"/>
          <w:highlight w:val="yellow"/>
        </w:rPr>
        <w:t>...</w:t>
      </w:r>
      <w:r w:rsidRPr="007B559B">
        <w:rPr>
          <w:color w:val="FF0000"/>
          <w:highlight w:val="yellow"/>
        </w:rPr>
        <w:t>;</w:t>
      </w:r>
    </w:p>
    <w:p w14:paraId="008DF0C9"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b/>
          <w:bCs/>
          <w:color w:val="FF0000"/>
          <w:highlight w:val="yellow"/>
        </w:rPr>
        <w:t>Capítulo 3:</w:t>
      </w:r>
      <w:r w:rsidRPr="007B559B">
        <w:rPr>
          <w:color w:val="FF0000"/>
          <w:highlight w:val="yellow"/>
        </w:rPr>
        <w:t xml:space="preserve"> Método – </w:t>
      </w:r>
      <w:r w:rsidR="0067688B" w:rsidRPr="007B559B">
        <w:rPr>
          <w:color w:val="FF0000"/>
          <w:highlight w:val="yellow"/>
        </w:rPr>
        <w:t>...</w:t>
      </w:r>
      <w:r w:rsidR="004764A2" w:rsidRPr="007B559B">
        <w:rPr>
          <w:color w:val="FF0000"/>
          <w:highlight w:val="yellow"/>
        </w:rPr>
        <w:t>;</w:t>
      </w:r>
    </w:p>
    <w:p w14:paraId="605AFFF2"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b/>
          <w:bCs/>
          <w:color w:val="FF0000"/>
          <w:highlight w:val="yellow"/>
        </w:rPr>
        <w:t>Capítulo 4:</w:t>
      </w:r>
      <w:r w:rsidRPr="007B559B">
        <w:rPr>
          <w:color w:val="FF0000"/>
          <w:highlight w:val="yellow"/>
        </w:rPr>
        <w:t xml:space="preserve"> Apresentação e Análise do Estudo de Caso – </w:t>
      </w:r>
      <w:r w:rsidR="0067688B" w:rsidRPr="007B559B">
        <w:rPr>
          <w:color w:val="FF0000"/>
          <w:highlight w:val="yellow"/>
        </w:rPr>
        <w:t>...</w:t>
      </w:r>
      <w:r w:rsidR="004764A2" w:rsidRPr="007B559B">
        <w:rPr>
          <w:color w:val="FF0000"/>
          <w:highlight w:val="yellow"/>
        </w:rPr>
        <w:t>;</w:t>
      </w:r>
    </w:p>
    <w:p w14:paraId="1E19D836" w14:textId="77777777" w:rsidR="00FC1651" w:rsidRPr="007B559B" w:rsidRDefault="00FC1651" w:rsidP="00FC1651">
      <w:pPr>
        <w:autoSpaceDE w:val="0"/>
        <w:autoSpaceDN w:val="0"/>
        <w:adjustRightInd w:val="0"/>
        <w:spacing w:after="120" w:line="360" w:lineRule="auto"/>
        <w:ind w:firstLine="567"/>
        <w:jc w:val="both"/>
        <w:rPr>
          <w:color w:val="FF0000"/>
          <w:highlight w:val="yellow"/>
        </w:rPr>
      </w:pPr>
      <w:r w:rsidRPr="007B559B">
        <w:rPr>
          <w:b/>
          <w:bCs/>
          <w:color w:val="FF0000"/>
          <w:highlight w:val="yellow"/>
        </w:rPr>
        <w:t>Capítulo 5:</w:t>
      </w:r>
      <w:r w:rsidRPr="007B559B">
        <w:rPr>
          <w:color w:val="FF0000"/>
          <w:highlight w:val="yellow"/>
        </w:rPr>
        <w:t xml:space="preserve"> Conclusões – </w:t>
      </w:r>
      <w:r w:rsidR="0067688B" w:rsidRPr="007B559B">
        <w:rPr>
          <w:color w:val="FF0000"/>
          <w:highlight w:val="yellow"/>
        </w:rPr>
        <w:t>...</w:t>
      </w:r>
      <w:r w:rsidRPr="007B559B">
        <w:rPr>
          <w:color w:val="FF0000"/>
          <w:highlight w:val="yellow"/>
        </w:rPr>
        <w:t>.</w:t>
      </w:r>
    </w:p>
    <w:p w14:paraId="608840C5" w14:textId="77777777" w:rsidR="00FC1651" w:rsidRPr="007B559B" w:rsidRDefault="00FC1651" w:rsidP="00FC1651">
      <w:pPr>
        <w:autoSpaceDE w:val="0"/>
        <w:autoSpaceDN w:val="0"/>
        <w:adjustRightInd w:val="0"/>
        <w:spacing w:after="120" w:line="360" w:lineRule="auto"/>
        <w:ind w:firstLine="567"/>
        <w:jc w:val="both"/>
        <w:rPr>
          <w:color w:val="FF0000"/>
        </w:rPr>
      </w:pPr>
      <w:r w:rsidRPr="007B559B">
        <w:rPr>
          <w:color w:val="FF0000"/>
          <w:highlight w:val="yellow"/>
        </w:rPr>
        <w:t>Ao final são apresentad</w:t>
      </w:r>
      <w:r w:rsidR="001509E2" w:rsidRPr="007B559B">
        <w:rPr>
          <w:color w:val="FF0000"/>
          <w:highlight w:val="yellow"/>
        </w:rPr>
        <w:t>a</w:t>
      </w:r>
      <w:r w:rsidR="0020140B" w:rsidRPr="007B559B">
        <w:rPr>
          <w:color w:val="FF0000"/>
          <w:highlight w:val="yellow"/>
        </w:rPr>
        <w:t>s</w:t>
      </w:r>
      <w:r w:rsidRPr="007B559B">
        <w:rPr>
          <w:color w:val="FF0000"/>
          <w:highlight w:val="yellow"/>
        </w:rPr>
        <w:t xml:space="preserve"> as referências utilizadas </w:t>
      </w:r>
      <w:r w:rsidR="004764A2" w:rsidRPr="007B559B">
        <w:rPr>
          <w:color w:val="FF0000"/>
          <w:highlight w:val="yellow"/>
        </w:rPr>
        <w:t xml:space="preserve">no desenvolvimento do trabalho </w:t>
      </w:r>
      <w:r w:rsidRPr="007B559B">
        <w:rPr>
          <w:color w:val="FF0000"/>
          <w:highlight w:val="yellow"/>
        </w:rPr>
        <w:t>e os anexos</w:t>
      </w:r>
      <w:r w:rsidR="0086035D" w:rsidRPr="007B559B">
        <w:rPr>
          <w:color w:val="FF0000"/>
          <w:highlight w:val="yellow"/>
        </w:rPr>
        <w:t>/apêndices</w:t>
      </w:r>
      <w:r w:rsidRPr="007B559B">
        <w:rPr>
          <w:color w:val="FF0000"/>
          <w:highlight w:val="yellow"/>
        </w:rPr>
        <w:t>.</w:t>
      </w:r>
    </w:p>
    <w:p w14:paraId="6629A566" w14:textId="77777777" w:rsidR="001509E2" w:rsidRPr="007B559B" w:rsidRDefault="0067688B" w:rsidP="00FC1651">
      <w:pPr>
        <w:autoSpaceDE w:val="0"/>
        <w:autoSpaceDN w:val="0"/>
        <w:adjustRightInd w:val="0"/>
        <w:spacing w:after="120" w:line="360" w:lineRule="auto"/>
        <w:ind w:firstLine="567"/>
        <w:jc w:val="both"/>
        <w:rPr>
          <w:color w:val="FF0000"/>
        </w:rPr>
      </w:pPr>
      <w:r w:rsidRPr="007B559B">
        <w:rPr>
          <w:color w:val="FF0000"/>
        </w:rPr>
        <w:t>ESTRUTURAR SEÇÃO</w:t>
      </w:r>
    </w:p>
    <w:p w14:paraId="66BB201B" w14:textId="77777777" w:rsidR="001509E2" w:rsidRPr="007B559B" w:rsidRDefault="001509E2" w:rsidP="00FC1651">
      <w:pPr>
        <w:autoSpaceDE w:val="0"/>
        <w:autoSpaceDN w:val="0"/>
        <w:adjustRightInd w:val="0"/>
        <w:spacing w:after="120" w:line="360" w:lineRule="auto"/>
        <w:ind w:firstLine="567"/>
        <w:jc w:val="both"/>
      </w:pPr>
    </w:p>
    <w:p w14:paraId="33CB94C9" w14:textId="77777777" w:rsidR="0067688B" w:rsidRPr="007B559B" w:rsidRDefault="0067688B" w:rsidP="00FC1651">
      <w:pPr>
        <w:autoSpaceDE w:val="0"/>
        <w:autoSpaceDN w:val="0"/>
        <w:adjustRightInd w:val="0"/>
        <w:spacing w:after="120" w:line="360" w:lineRule="auto"/>
        <w:ind w:firstLine="567"/>
        <w:jc w:val="both"/>
      </w:pPr>
    </w:p>
    <w:p w14:paraId="2417A8DB" w14:textId="77777777" w:rsidR="001509E2" w:rsidRPr="007B559B" w:rsidRDefault="001509E2" w:rsidP="0067688B">
      <w:pPr>
        <w:autoSpaceDE w:val="0"/>
        <w:autoSpaceDN w:val="0"/>
        <w:adjustRightInd w:val="0"/>
        <w:spacing w:after="120" w:line="360" w:lineRule="auto"/>
        <w:ind w:firstLine="567"/>
        <w:jc w:val="both"/>
      </w:pPr>
      <w:r w:rsidRPr="007B559B">
        <w:br w:type="page"/>
      </w:r>
    </w:p>
    <w:bookmarkStart w:id="79" w:name="_Toc213518125"/>
    <w:bookmarkStart w:id="80" w:name="_Toc214231432"/>
    <w:bookmarkStart w:id="81" w:name="_Toc214231546"/>
    <w:bookmarkStart w:id="82" w:name="_Toc214232676"/>
    <w:p w14:paraId="1EEC25C3" w14:textId="5EB9B829" w:rsidR="00A24BBC" w:rsidRPr="007B559B" w:rsidRDefault="00437E20" w:rsidP="00BA6816">
      <w:pPr>
        <w:pStyle w:val="Main"/>
        <w:rPr>
          <w:noProof w:val="0"/>
          <w:lang w:val="pt-BR"/>
        </w:rPr>
      </w:pPr>
      <w:r w:rsidRPr="007B559B">
        <w:rPr>
          <w:noProof w:val="0"/>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7B559B">
        <w:rPr>
          <w:noProof w:val="0"/>
          <w:lang w:val="pt-BR"/>
        </w:rPr>
        <w:t>FUNDAMENTAÇÃO TEÓRICA</w:t>
      </w:r>
      <w:bookmarkEnd w:id="79"/>
      <w:bookmarkEnd w:id="80"/>
      <w:bookmarkEnd w:id="81"/>
      <w:bookmarkEnd w:id="82"/>
    </w:p>
    <w:p w14:paraId="315277BF" w14:textId="72DE78CE" w:rsidR="003825F8" w:rsidRPr="007B559B" w:rsidRDefault="003825F8" w:rsidP="00590894">
      <w:pPr>
        <w:pStyle w:val="sub"/>
        <w:rPr>
          <w:noProof w:val="0"/>
          <w:lang w:val="pt-BR"/>
        </w:rPr>
      </w:pPr>
      <w:bookmarkStart w:id="83" w:name="_Toc12034061"/>
      <w:bookmarkStart w:id="84" w:name="_Toc213517999"/>
      <w:bookmarkStart w:id="85" w:name="_Toc214231433"/>
      <w:bookmarkStart w:id="86" w:name="_Toc214231547"/>
      <w:bookmarkStart w:id="87" w:name="_Toc214232677"/>
      <w:r w:rsidRPr="007B559B">
        <w:rPr>
          <w:noProof w:val="0"/>
          <w:lang w:val="pt-BR"/>
        </w:rPr>
        <w:t>Robótica</w:t>
      </w:r>
      <w:bookmarkEnd w:id="83"/>
      <w:bookmarkEnd w:id="84"/>
      <w:bookmarkEnd w:id="85"/>
      <w:bookmarkEnd w:id="86"/>
      <w:bookmarkEnd w:id="87"/>
    </w:p>
    <w:p w14:paraId="7224750B" w14:textId="76FECDB2" w:rsidR="00543A33" w:rsidRPr="007B559B" w:rsidRDefault="00627E98" w:rsidP="002F0BE9">
      <w:pPr>
        <w:spacing w:line="360" w:lineRule="auto"/>
        <w:ind w:firstLine="567"/>
        <w:jc w:val="both"/>
      </w:pPr>
      <w:r w:rsidRPr="007B559B">
        <w:t xml:space="preserve">A robótica tem se consolidado como uma das áreas mais dinâmicas e estratégicas da engenharia, impulsionada pelos avanços em sensores, atuadores, computação embarcada e algoritmos de controle e inteligência artificial. </w:t>
      </w:r>
      <w:commentRangeStart w:id="88"/>
      <w:r w:rsidRPr="007B559B">
        <w:t xml:space="preserve">Dados recentes da </w:t>
      </w:r>
      <w:proofErr w:type="spellStart"/>
      <w:r w:rsidRPr="007B559B">
        <w:rPr>
          <w:i/>
          <w:iCs/>
        </w:rPr>
        <w:t>International</w:t>
      </w:r>
      <w:proofErr w:type="spellEnd"/>
      <w:r w:rsidRPr="007B559B">
        <w:rPr>
          <w:i/>
          <w:iCs/>
        </w:rPr>
        <w:t xml:space="preserve"> Federation </w:t>
      </w:r>
      <w:proofErr w:type="spellStart"/>
      <w:r w:rsidRPr="007B559B">
        <w:rPr>
          <w:i/>
          <w:iCs/>
        </w:rPr>
        <w:t>of</w:t>
      </w:r>
      <w:proofErr w:type="spellEnd"/>
      <w:r w:rsidRPr="007B559B">
        <w:rPr>
          <w:i/>
          <w:iCs/>
        </w:rPr>
        <w:t xml:space="preserve"> </w:t>
      </w:r>
      <w:proofErr w:type="spellStart"/>
      <w:r w:rsidRPr="007B559B">
        <w:rPr>
          <w:i/>
          <w:iCs/>
        </w:rPr>
        <w:t>Robotics</w:t>
      </w:r>
      <w:proofErr w:type="spellEnd"/>
      <w:r w:rsidRPr="007B559B">
        <w:t xml:space="preserve"> (IFR)</w:t>
      </w:r>
      <w:del w:id="89" w:author="Guilherme Miyata" w:date="2025-11-29T02:22:00Z" w16du:dateUtc="2025-11-29T05:22:00Z">
        <w:r w:rsidRPr="007B559B" w:rsidDel="0039363B">
          <w:delText xml:space="preserve"> indicam um recorde de 4,28 milhões de robôs operando em fábricas no mundo em 202</w:delText>
        </w:r>
        <w:commentRangeEnd w:id="88"/>
        <w:r w:rsidR="00473549" w:rsidRPr="007B559B" w:rsidDel="0039363B">
          <w:rPr>
            <w:rStyle w:val="Refdecomentrio"/>
          </w:rPr>
          <w:commentReference w:id="88"/>
        </w:r>
        <w:r w:rsidRPr="007B559B" w:rsidDel="0039363B">
          <w:delText>3 e instalações anuais acima de meio milhão de unidades por três anos consecutivos</w:delText>
        </w:r>
      </w:del>
      <w:ins w:id="90" w:author="Guilherme Miyata" w:date="2025-11-29T02:22:00Z" w16du:dateUtc="2025-11-29T05:22:00Z">
        <w:r w:rsidR="0039363B" w:rsidRPr="007B559B">
          <w:t xml:space="preserve"> indicam um recorde de </w:t>
        </w:r>
        <w:bookmarkStart w:id="91" w:name="_Hlk215162885"/>
        <w:r w:rsidR="0039363B" w:rsidRPr="007B559B">
          <w:t>4,66 milhões de robôs operando em fábricas no mundo em 2024 e instalações anuais consistentemente acima de meio milhão de unidades desde 2021</w:t>
        </w:r>
      </w:ins>
      <w:bookmarkEnd w:id="91"/>
      <w:r w:rsidRPr="007B559B">
        <w:t>,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7B559B">
        <w:t>2</w:t>
      </w:r>
      <w:r w:rsidRPr="007B559B">
        <w:t>; IFR, 2023).</w:t>
      </w:r>
    </w:p>
    <w:p w14:paraId="24CACC8F" w14:textId="77777777" w:rsidR="00EA6E56" w:rsidRPr="007B559B" w:rsidRDefault="00EA6E56" w:rsidP="00EA6E56">
      <w:pPr>
        <w:keepNext/>
        <w:spacing w:line="360" w:lineRule="auto"/>
        <w:jc w:val="center"/>
        <w:rPr>
          <w:snapToGrid w:val="0"/>
        </w:rPr>
      </w:pPr>
    </w:p>
    <w:p w14:paraId="70A68200" w14:textId="77777777" w:rsidR="0039363B" w:rsidRPr="007B559B" w:rsidRDefault="0039363B" w:rsidP="0039363B">
      <w:pPr>
        <w:keepNext/>
        <w:spacing w:line="360" w:lineRule="auto"/>
        <w:jc w:val="center"/>
      </w:pPr>
      <w:r w:rsidRPr="007B559B">
        <w:drawing>
          <wp:inline distT="0" distB="0" distL="0" distR="0" wp14:anchorId="68F0C473" wp14:editId="77AD6A22">
            <wp:extent cx="5544000" cy="1865317"/>
            <wp:effectExtent l="0" t="0" r="0" b="1905"/>
            <wp:docPr id="1780329703"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9703" name="Imagem 1" descr="Gráfico, Gráfico de barras&#10;&#10;O conteúdo gerado por IA pode estar incorreto."/>
                    <pic:cNvPicPr/>
                  </pic:nvPicPr>
                  <pic:blipFill rotWithShape="1">
                    <a:blip r:embed="rId14"/>
                    <a:srcRect t="14318"/>
                    <a:stretch>
                      <a:fillRect/>
                    </a:stretch>
                  </pic:blipFill>
                  <pic:spPr bwMode="auto">
                    <a:xfrm>
                      <a:off x="0" y="0"/>
                      <a:ext cx="5544000" cy="1865317"/>
                    </a:xfrm>
                    <a:prstGeom prst="rect">
                      <a:avLst/>
                    </a:prstGeom>
                    <a:ln>
                      <a:noFill/>
                    </a:ln>
                    <a:extLst>
                      <a:ext uri="{53640926-AAD7-44D8-BBD7-CCE9431645EC}">
                        <a14:shadowObscured xmlns:a14="http://schemas.microsoft.com/office/drawing/2010/main"/>
                      </a:ext>
                    </a:extLst>
                  </pic:spPr>
                </pic:pic>
              </a:graphicData>
            </a:graphic>
          </wp:inline>
        </w:drawing>
      </w:r>
    </w:p>
    <w:p w14:paraId="3ED64092" w14:textId="64354124" w:rsidR="0039363B" w:rsidRPr="007B559B" w:rsidRDefault="0039363B" w:rsidP="0039363B">
      <w:pPr>
        <w:pStyle w:val="Legenda"/>
      </w:pPr>
      <w:bookmarkStart w:id="92" w:name="_Toc213518000"/>
      <w:bookmarkStart w:id="93" w:name="_Toc214231775"/>
      <w:r w:rsidRPr="007B559B">
        <w:t xml:space="preserve">Figura </w:t>
      </w:r>
      <w:r w:rsidRPr="007B559B">
        <w:fldChar w:fldCharType="begin"/>
      </w:r>
      <w:r w:rsidRPr="007B559B">
        <w:instrText xml:space="preserve"> SEQ Figura \* ARABIC </w:instrText>
      </w:r>
      <w:r w:rsidRPr="007B559B">
        <w:fldChar w:fldCharType="separate"/>
      </w:r>
      <w:r w:rsidR="00BB721A">
        <w:rPr>
          <w:noProof/>
        </w:rPr>
        <w:t>2</w:t>
      </w:r>
      <w:r w:rsidRPr="007B559B">
        <w:fldChar w:fldCharType="end"/>
      </w:r>
      <w:r w:rsidRPr="007B559B">
        <w:t>:</w:t>
      </w:r>
      <w:r w:rsidRPr="007B559B">
        <w:rPr>
          <w:sz w:val="22"/>
          <w:szCs w:val="22"/>
        </w:rPr>
        <w:t xml:space="preserve"> Estoque Operacional de Robôs Industriais - Mundo</w:t>
      </w:r>
      <w:bookmarkEnd w:id="92"/>
      <w:bookmarkEnd w:id="93"/>
    </w:p>
    <w:p w14:paraId="3C780392" w14:textId="77777777" w:rsidR="0039363B" w:rsidRPr="007B559B" w:rsidRDefault="0039363B" w:rsidP="0039363B">
      <w:pPr>
        <w:jc w:val="center"/>
        <w:rPr>
          <w:sz w:val="22"/>
          <w:szCs w:val="22"/>
        </w:rPr>
      </w:pPr>
      <w:r w:rsidRPr="007B559B">
        <w:rPr>
          <w:sz w:val="22"/>
          <w:szCs w:val="22"/>
        </w:rPr>
        <w:t xml:space="preserve">Fonte: INTERNATIONAL FEDERATION OF ROBOTICS. World </w:t>
      </w:r>
      <w:proofErr w:type="spellStart"/>
      <w:r w:rsidRPr="007B559B">
        <w:rPr>
          <w:sz w:val="22"/>
          <w:szCs w:val="22"/>
        </w:rPr>
        <w:t>Robotics</w:t>
      </w:r>
      <w:proofErr w:type="spellEnd"/>
      <w:r w:rsidRPr="007B559B">
        <w:rPr>
          <w:sz w:val="22"/>
          <w:szCs w:val="22"/>
        </w:rPr>
        <w:t xml:space="preserve"> 2025. </w:t>
      </w:r>
    </w:p>
    <w:p w14:paraId="632DCC68" w14:textId="77777777" w:rsidR="0039363B" w:rsidRPr="007B559B" w:rsidRDefault="0039363B" w:rsidP="0039363B">
      <w:pPr>
        <w:keepNext/>
        <w:spacing w:line="360" w:lineRule="auto"/>
        <w:rPr>
          <w:snapToGrid w:val="0"/>
        </w:rPr>
      </w:pPr>
      <w:r w:rsidRPr="007B559B">
        <w:rPr>
          <w:snapToGrid w:val="0"/>
        </w:rPr>
        <w:br w:type="textWrapping" w:clear="all"/>
      </w:r>
    </w:p>
    <w:p w14:paraId="6F079FD9" w14:textId="77777777" w:rsidR="0039363B" w:rsidRPr="007B559B" w:rsidRDefault="0039363B" w:rsidP="0039363B">
      <w:pPr>
        <w:keepNext/>
        <w:spacing w:line="360" w:lineRule="auto"/>
        <w:jc w:val="center"/>
      </w:pPr>
      <w:r w:rsidRPr="007B559B">
        <w:drawing>
          <wp:inline distT="0" distB="0" distL="0" distR="0" wp14:anchorId="52CD8BF1" wp14:editId="327E847A">
            <wp:extent cx="5544000" cy="1826201"/>
            <wp:effectExtent l="0" t="0" r="0" b="3175"/>
            <wp:docPr id="1728566539"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539" name="Imagem 1" descr="Gráfico, Gráfico de barras&#10;&#10;O conteúdo gerado por IA pode estar incorreto."/>
                    <pic:cNvPicPr/>
                  </pic:nvPicPr>
                  <pic:blipFill rotWithShape="1">
                    <a:blip r:embed="rId15"/>
                    <a:srcRect t="15306"/>
                    <a:stretch>
                      <a:fillRect/>
                    </a:stretch>
                  </pic:blipFill>
                  <pic:spPr bwMode="auto">
                    <a:xfrm>
                      <a:off x="0" y="0"/>
                      <a:ext cx="5544000" cy="1826201"/>
                    </a:xfrm>
                    <a:prstGeom prst="rect">
                      <a:avLst/>
                    </a:prstGeom>
                    <a:ln>
                      <a:noFill/>
                    </a:ln>
                    <a:extLst>
                      <a:ext uri="{53640926-AAD7-44D8-BBD7-CCE9431645EC}">
                        <a14:shadowObscured xmlns:a14="http://schemas.microsoft.com/office/drawing/2010/main"/>
                      </a:ext>
                    </a:extLst>
                  </pic:spPr>
                </pic:pic>
              </a:graphicData>
            </a:graphic>
          </wp:inline>
        </w:drawing>
      </w:r>
    </w:p>
    <w:p w14:paraId="128C4185" w14:textId="62DB2F69" w:rsidR="0039363B" w:rsidRPr="007B559B" w:rsidRDefault="0039363B" w:rsidP="0039363B">
      <w:pPr>
        <w:pStyle w:val="Legenda"/>
        <w:rPr>
          <w:snapToGrid w:val="0"/>
        </w:rPr>
      </w:pPr>
      <w:bookmarkStart w:id="94" w:name="_Toc213518001"/>
      <w:bookmarkStart w:id="95" w:name="_Toc214231776"/>
      <w:r w:rsidRPr="007B559B">
        <w:t xml:space="preserve">Figura </w:t>
      </w:r>
      <w:r w:rsidRPr="007B559B">
        <w:fldChar w:fldCharType="begin"/>
      </w:r>
      <w:r w:rsidRPr="007B559B">
        <w:instrText xml:space="preserve"> SEQ Figura \* ARABIC </w:instrText>
      </w:r>
      <w:r w:rsidRPr="007B559B">
        <w:fldChar w:fldCharType="separate"/>
      </w:r>
      <w:r w:rsidR="00BB721A">
        <w:rPr>
          <w:noProof/>
        </w:rPr>
        <w:t>3</w:t>
      </w:r>
      <w:r w:rsidRPr="007B559B">
        <w:fldChar w:fldCharType="end"/>
      </w:r>
      <w:r w:rsidRPr="007B559B">
        <w:t>:</w:t>
      </w:r>
      <w:r w:rsidRPr="007B559B">
        <w:rPr>
          <w:snapToGrid w:val="0"/>
        </w:rPr>
        <w:t xml:space="preserve"> Instalações Anuais de Robôs Industriais – Mundo</w:t>
      </w:r>
      <w:bookmarkEnd w:id="94"/>
      <w:bookmarkEnd w:id="95"/>
    </w:p>
    <w:p w14:paraId="11E37531" w14:textId="3B0334B7" w:rsidR="00627E98" w:rsidRPr="007B559B" w:rsidRDefault="0039363B" w:rsidP="0039363B">
      <w:pPr>
        <w:jc w:val="center"/>
        <w:rPr>
          <w:sz w:val="22"/>
          <w:szCs w:val="22"/>
        </w:rPr>
      </w:pPr>
      <w:r w:rsidRPr="007B559B">
        <w:rPr>
          <w:sz w:val="22"/>
          <w:szCs w:val="22"/>
        </w:rPr>
        <w:t xml:space="preserve">Fonte: INTERNATIONAL FEDERATION OF ROBOTICS. World </w:t>
      </w:r>
      <w:proofErr w:type="spellStart"/>
      <w:r w:rsidRPr="007B559B">
        <w:rPr>
          <w:sz w:val="22"/>
          <w:szCs w:val="22"/>
        </w:rPr>
        <w:t>Robotics</w:t>
      </w:r>
      <w:proofErr w:type="spellEnd"/>
      <w:r w:rsidRPr="007B559B">
        <w:rPr>
          <w:sz w:val="22"/>
          <w:szCs w:val="22"/>
        </w:rPr>
        <w:t xml:space="preserve"> 2025. </w:t>
      </w:r>
    </w:p>
    <w:p w14:paraId="52F19221" w14:textId="608E7F56" w:rsidR="00C81D67" w:rsidRPr="007B559B" w:rsidRDefault="00627E98" w:rsidP="00627E98">
      <w:pPr>
        <w:spacing w:line="360" w:lineRule="auto"/>
        <w:ind w:firstLine="567"/>
        <w:jc w:val="both"/>
        <w:rPr>
          <w:ins w:id="96" w:author="Anderson Hirata" w:date="2025-11-25T19:58:00Z" w16du:dateUtc="2025-11-25T22:58:00Z"/>
          <w:snapToGrid w:val="0"/>
        </w:rPr>
      </w:pPr>
      <w:r w:rsidRPr="007B559B">
        <w:rPr>
          <w:snapToGrid w:val="0"/>
        </w:rPr>
        <w:lastRenderedPageBreak/>
        <w:t xml:space="preserve">Os sistemas robóticos podem ser classificados de diversas formas, </w:t>
      </w:r>
      <w:r w:rsidR="00473549" w:rsidRPr="007B559B">
        <w:rPr>
          <w:snapToGrid w:val="0"/>
        </w:rPr>
        <w:t xml:space="preserve">por exemplo separando-os por campo de aplicação, ambiente de operação, ou características construtivas. Nesse último caso, é comum </w:t>
      </w:r>
      <w:proofErr w:type="gramStart"/>
      <w:r w:rsidR="00473549" w:rsidRPr="007B559B">
        <w:rPr>
          <w:snapToGrid w:val="0"/>
        </w:rPr>
        <w:t>a</w:t>
      </w:r>
      <w:proofErr w:type="gramEnd"/>
      <w:r w:rsidR="00473549" w:rsidRPr="007B559B">
        <w:rPr>
          <w:snapToGrid w:val="0"/>
        </w:rPr>
        <w:t xml:space="preserve"> sua distinção </w:t>
      </w:r>
      <w:r w:rsidRPr="007B559B">
        <w:rPr>
          <w:snapToGrid w:val="0"/>
        </w:rPr>
        <w:t>entre robôs seriais e robôs paralelos. Os manipuladores seriais</w:t>
      </w:r>
      <w:r w:rsidR="00C81D67" w:rsidRPr="007B559B">
        <w:rPr>
          <w:snapToGrid w:val="0"/>
        </w:rPr>
        <w:t xml:space="preserve"> (Figura 4)</w:t>
      </w:r>
      <w:r w:rsidR="00473549" w:rsidRPr="007B559B">
        <w:rPr>
          <w:snapToGrid w:val="0"/>
        </w:rPr>
        <w:t>, também chamados de cadeia cinemática aberta,</w:t>
      </w:r>
      <w:r w:rsidRPr="007B559B">
        <w:rPr>
          <w:snapToGrid w:val="0"/>
        </w:rPr>
        <w:t xml:space="preserve"> são compostos por elos e juntas dispostos em sequência,</w:t>
      </w:r>
      <w:r w:rsidR="00C81D67" w:rsidRPr="007B559B">
        <w:rPr>
          <w:snapToGrid w:val="0"/>
        </w:rPr>
        <w:t xml:space="preserve"> sendo que os cálculos de sua cinemática envolvem a descrição de transformações de sistemas de referência partindo da base (que é fixa) até a sua ferramenta. Uma das configurações mais comuns encontradas na indústria, é o manipulador robótico articulado, com seis graus de liberdade que se assemelha à movimentação realizada pelo braço humano, assim. Esses robôs são</w:t>
      </w:r>
      <w:r w:rsidRPr="007B559B">
        <w:rPr>
          <w:snapToGrid w:val="0"/>
        </w:rPr>
        <w:t xml:space="preserve"> amplamente utilizados em linhas de produção em tarefas como soldagem, pintura e montagem</w:t>
      </w:r>
      <w:r w:rsidR="00C81D67" w:rsidRPr="007B559B">
        <w:rPr>
          <w:snapToGrid w:val="0"/>
        </w:rPr>
        <w:t>,</w:t>
      </w:r>
      <w:r w:rsidRPr="007B559B">
        <w:rPr>
          <w:snapToGrid w:val="0"/>
        </w:rPr>
        <w:t xml:space="preserve"> </w:t>
      </w:r>
      <w:r w:rsidR="00C81D67" w:rsidRPr="007B559B">
        <w:rPr>
          <w:snapToGrid w:val="0"/>
        </w:rPr>
        <w:t xml:space="preserve">apresentando </w:t>
      </w:r>
      <w:r w:rsidRPr="007B559B">
        <w:rPr>
          <w:snapToGrid w:val="0"/>
        </w:rPr>
        <w:t xml:space="preserve">como principais vantagens o grande alcance e a flexibilidade, mas sofrem com menor rigidez estrutural. </w:t>
      </w:r>
    </w:p>
    <w:p w14:paraId="2E0BA88E" w14:textId="77777777" w:rsidR="00C81D67" w:rsidRPr="007B559B" w:rsidRDefault="00C81D67" w:rsidP="00C81D67">
      <w:pPr>
        <w:jc w:val="center"/>
      </w:pPr>
      <w:commentRangeStart w:id="97"/>
      <w:r w:rsidRPr="007B559B">
        <w:rPr>
          <w:snapToGrid w:val="0"/>
        </w:rPr>
        <w:drawing>
          <wp:inline distT="0" distB="0" distL="0" distR="0" wp14:anchorId="2DF4CB4D" wp14:editId="72823E90">
            <wp:extent cx="2147978" cy="2333606"/>
            <wp:effectExtent l="0" t="0" r="5080" b="0"/>
            <wp:docPr id="641687129"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7129" name="Imagem 1" descr="Forma&#10;&#10;O conteúdo gerado por IA pode estar incorreto."/>
                    <pic:cNvPicPr/>
                  </pic:nvPicPr>
                  <pic:blipFill>
                    <a:blip r:embed="rId16"/>
                    <a:stretch>
                      <a:fillRect/>
                    </a:stretch>
                  </pic:blipFill>
                  <pic:spPr>
                    <a:xfrm>
                      <a:off x="0" y="0"/>
                      <a:ext cx="2150158" cy="2335975"/>
                    </a:xfrm>
                    <a:prstGeom prst="rect">
                      <a:avLst/>
                    </a:prstGeom>
                  </pic:spPr>
                </pic:pic>
              </a:graphicData>
            </a:graphic>
          </wp:inline>
        </w:drawing>
      </w:r>
    </w:p>
    <w:p w14:paraId="104E277B" w14:textId="4E95C688" w:rsidR="00C81D67" w:rsidRPr="007B559B" w:rsidRDefault="00C81D67" w:rsidP="00C81D67">
      <w:pPr>
        <w:pStyle w:val="Legenda"/>
      </w:pPr>
      <w:r w:rsidRPr="007B559B">
        <w:t xml:space="preserve">Figura </w:t>
      </w:r>
      <w:r w:rsidRPr="007B559B">
        <w:fldChar w:fldCharType="begin"/>
      </w:r>
      <w:r w:rsidRPr="007B559B">
        <w:instrText xml:space="preserve"> SEQ Figura \* ARABIC </w:instrText>
      </w:r>
      <w:r w:rsidRPr="007B559B">
        <w:fldChar w:fldCharType="separate"/>
      </w:r>
      <w:r w:rsidR="00BB721A">
        <w:rPr>
          <w:noProof/>
        </w:rPr>
        <w:t>4</w:t>
      </w:r>
      <w:r w:rsidRPr="007B559B">
        <w:fldChar w:fldCharType="end"/>
      </w:r>
      <w:r w:rsidRPr="007B559B">
        <w:t>: Robô Serial</w:t>
      </w:r>
    </w:p>
    <w:p w14:paraId="214D4FA2" w14:textId="77777777" w:rsidR="00C81D67" w:rsidRPr="007B559B" w:rsidRDefault="00C81D67" w:rsidP="00C81D67">
      <w:pPr>
        <w:jc w:val="center"/>
        <w:rPr>
          <w:sz w:val="22"/>
          <w:szCs w:val="22"/>
        </w:rPr>
      </w:pPr>
      <w:r w:rsidRPr="007B559B">
        <w:rPr>
          <w:sz w:val="22"/>
          <w:szCs w:val="22"/>
        </w:rPr>
        <w:t>Fonte: Robótica (CRAIG, 2012)</w:t>
      </w:r>
      <w:commentRangeEnd w:id="97"/>
      <w:r w:rsidRPr="007B559B">
        <w:rPr>
          <w:rStyle w:val="Refdecomentrio"/>
        </w:rPr>
        <w:commentReference w:id="97"/>
      </w:r>
    </w:p>
    <w:p w14:paraId="70CB908D" w14:textId="77777777" w:rsidR="00C81D67" w:rsidRPr="007B559B" w:rsidRDefault="00C81D67" w:rsidP="00627E98">
      <w:pPr>
        <w:spacing w:line="360" w:lineRule="auto"/>
        <w:ind w:firstLine="567"/>
        <w:jc w:val="both"/>
        <w:rPr>
          <w:ins w:id="98" w:author="Anderson Hirata" w:date="2025-11-25T19:58:00Z" w16du:dateUtc="2025-11-25T22:58:00Z"/>
          <w:snapToGrid w:val="0"/>
        </w:rPr>
      </w:pPr>
    </w:p>
    <w:p w14:paraId="6908E505" w14:textId="44F1D596" w:rsidR="00627E98" w:rsidRPr="007B559B" w:rsidDel="0039363B" w:rsidRDefault="00627E98" w:rsidP="00627E98">
      <w:pPr>
        <w:spacing w:line="360" w:lineRule="auto"/>
        <w:ind w:firstLine="567"/>
        <w:jc w:val="both"/>
        <w:rPr>
          <w:del w:id="99" w:author="Guilherme Miyata" w:date="2025-11-29T02:23:00Z" w16du:dateUtc="2025-11-29T05:23:00Z"/>
          <w:snapToGrid w:val="0"/>
        </w:rPr>
      </w:pPr>
      <w:del w:id="100" w:author="Guilherme Miyata" w:date="2025-11-29T02:23:00Z" w16du:dateUtc="2025-11-29T05:23:00Z">
        <w:r w:rsidRPr="007B559B" w:rsidDel="0039363B">
          <w:rPr>
            <w:snapToGrid w:val="0"/>
          </w:rPr>
          <w:delText>Já os robôs paralelos possuem múltiplas cadeias cinemáticas fechadas que conectam a base</w:delText>
        </w:r>
        <w:r w:rsidR="00C81D67" w:rsidRPr="007B559B" w:rsidDel="0039363B">
          <w:rPr>
            <w:snapToGrid w:val="0"/>
          </w:rPr>
          <w:delText xml:space="preserve"> (fixa)</w:delText>
        </w:r>
        <w:r w:rsidRPr="007B559B" w:rsidDel="0039363B">
          <w:rPr>
            <w:snapToGrid w:val="0"/>
          </w:rPr>
          <w:delText xml:space="preserve"> à plataforma móvel, o que proporciona maior rigidez, precisão e capacidade de suportar cargas elevadas, ainda que com </w:delText>
        </w:r>
        <w:commentRangeStart w:id="101"/>
        <w:r w:rsidRPr="007B559B" w:rsidDel="0039363B">
          <w:rPr>
            <w:snapToGrid w:val="0"/>
          </w:rPr>
          <w:delText xml:space="preserve">área de trabalho reduzida </w:delText>
        </w:r>
        <w:commentRangeEnd w:id="101"/>
        <w:r w:rsidR="00C81D67" w:rsidRPr="007B559B" w:rsidDel="0039363B">
          <w:rPr>
            <w:rStyle w:val="Refdecomentrio"/>
          </w:rPr>
          <w:commentReference w:id="101"/>
        </w:r>
        <w:r w:rsidRPr="007B559B" w:rsidDel="0039363B">
          <w:rPr>
            <w:snapToGrid w:val="0"/>
          </w:rPr>
          <w:delText xml:space="preserve">e </w:delText>
        </w:r>
        <w:commentRangeStart w:id="102"/>
        <w:r w:rsidRPr="007B559B" w:rsidDel="0039363B">
          <w:rPr>
            <w:snapToGrid w:val="0"/>
          </w:rPr>
          <w:delText>análise cinemática mais complexa</w:delText>
        </w:r>
        <w:commentRangeEnd w:id="102"/>
        <w:r w:rsidR="00C81D67" w:rsidRPr="007B559B" w:rsidDel="0039363B">
          <w:rPr>
            <w:rStyle w:val="Refdecomentrio"/>
          </w:rPr>
          <w:commentReference w:id="102"/>
        </w:r>
        <w:r w:rsidRPr="007B559B" w:rsidDel="0039363B">
          <w:rPr>
            <w:snapToGrid w:val="0"/>
          </w:rPr>
          <w:delText xml:space="preserve"> </w:delText>
        </w:r>
        <w:r w:rsidR="00001CC7" w:rsidRPr="007B559B" w:rsidDel="0039363B">
          <w:rPr>
            <w:snapToGrid w:val="0"/>
          </w:rPr>
          <w:delText>(CRAIG, 201</w:delText>
        </w:r>
        <w:r w:rsidR="007051BF" w:rsidRPr="007B559B" w:rsidDel="0039363B">
          <w:rPr>
            <w:snapToGrid w:val="0"/>
          </w:rPr>
          <w:delText>2</w:delText>
        </w:r>
        <w:r w:rsidR="00001CC7" w:rsidRPr="007B559B" w:rsidDel="0039363B">
          <w:rPr>
            <w:snapToGrid w:val="0"/>
          </w:rPr>
          <w:delText xml:space="preserve">). </w:delText>
        </w:r>
        <w:r w:rsidRPr="007B559B" w:rsidDel="0039363B">
          <w:rPr>
            <w:snapToGrid w:val="0"/>
          </w:rPr>
          <w:delText>Essa distinção é fundamental, pois influencia diretamente o desempenho, as estratégias de controle e as possíveis aplicações de cada tipo de robô.</w:delText>
        </w:r>
      </w:del>
    </w:p>
    <w:p w14:paraId="2807B04A" w14:textId="77777777" w:rsidR="0039363B" w:rsidRPr="007B559B" w:rsidRDefault="0039363B" w:rsidP="0039363B">
      <w:pPr>
        <w:spacing w:line="360" w:lineRule="auto"/>
        <w:ind w:firstLine="567"/>
        <w:jc w:val="both"/>
        <w:rPr>
          <w:ins w:id="103" w:author="Guilherme Miyata" w:date="2025-11-29T02:24:00Z" w16du:dateUtc="2025-11-29T05:24:00Z"/>
          <w:snapToGrid w:val="0"/>
        </w:rPr>
      </w:pPr>
      <w:ins w:id="104" w:author="Guilherme Miyata" w:date="2025-11-29T02:24:00Z" w16du:dateUtc="2025-11-29T05:24:00Z">
        <w:r w:rsidRPr="007B559B">
          <w:rPr>
            <w:snapToGrid w:val="0"/>
          </w:rPr>
          <w:t xml:space="preserve">Já os robôs paralelos possuem múltiplas cadeias cinemáticas fechadas que conectam a base fixa à plataforma móvel, o que proporciona maior rigidez, precisão e capacidade de suportar cargas elevadas, ainda que com volume de trabalho reduzido e análise cinemática mais complexa. Essa maior complexidade decorre das restrições geométricas não lineares impostas pelas cadeias em laço fechado, o que torna especialmente difícil a solução da cinemática direta, que em muitos casos não admite forma analítica fechada e exige métodos numéricos (CRAIG, 2012; WANG et al., 2017; STEWART, 1965). Essa distinção é fundamental, pois influencia </w:t>
        </w:r>
        <w:r w:rsidRPr="007B559B">
          <w:rPr>
            <w:snapToGrid w:val="0"/>
          </w:rPr>
          <w:lastRenderedPageBreak/>
          <w:t>diretamente o desempenho, as estratégias de controle e as possíveis aplicações de cada tipo de robô.</w:t>
        </w:r>
      </w:ins>
    </w:p>
    <w:p w14:paraId="0DD70973" w14:textId="77777777" w:rsidR="00072C36" w:rsidRPr="007B559B" w:rsidRDefault="00072C36">
      <w:pPr>
        <w:rPr>
          <w:sz w:val="22"/>
          <w:szCs w:val="22"/>
        </w:rPr>
        <w:pPrChange w:id="105" w:author="Guilherme Miyata" w:date="2025-11-29T02:24:00Z" w16du:dateUtc="2025-11-29T05:24:00Z">
          <w:pPr>
            <w:jc w:val="center"/>
          </w:pPr>
        </w:pPrChange>
      </w:pPr>
    </w:p>
    <w:p w14:paraId="268D6EED" w14:textId="2F3022D5" w:rsidR="00627E98" w:rsidRPr="007B559B" w:rsidRDefault="00627E98" w:rsidP="00627E98">
      <w:pPr>
        <w:spacing w:line="360" w:lineRule="auto"/>
        <w:ind w:firstLine="567"/>
        <w:jc w:val="both"/>
        <w:rPr>
          <w:snapToGrid w:val="0"/>
        </w:rPr>
      </w:pPr>
      <w:r w:rsidRPr="007B559B">
        <w:rPr>
          <w:snapToGrid w:val="0"/>
        </w:rPr>
        <w:t>Entre os robôs paralelos, destaca-se a plataforma de Stewart, proposta originalmente para aplicações em simuladores de voo (STEWART, 1965). O mecanismo é composto por uma base fixa e uma plataforma móvel</w:t>
      </w:r>
      <w:r w:rsidR="002A17A0" w:rsidRPr="007B559B">
        <w:rPr>
          <w:snapToGrid w:val="0"/>
        </w:rPr>
        <w:t>, que são</w:t>
      </w:r>
      <w:r w:rsidRPr="007B559B">
        <w:rPr>
          <w:snapToGrid w:val="0"/>
        </w:rPr>
        <w:t xml:space="preserve"> interligadas por seis atuadores prismáticos, configurando um sistema com seis graus de </w:t>
      </w:r>
      <w:r w:rsidR="004E5AD9" w:rsidRPr="007B559B">
        <w:rPr>
          <w:snapToGrid w:val="0"/>
        </w:rPr>
        <w:t>liberdade</w:t>
      </w:r>
      <w:r w:rsidR="00E959DC" w:rsidRPr="007B559B">
        <w:rPr>
          <w:snapToGrid w:val="0"/>
        </w:rPr>
        <w:t xml:space="preserve"> (6 DOF – </w:t>
      </w:r>
      <w:proofErr w:type="spellStart"/>
      <w:r w:rsidR="00E959DC" w:rsidRPr="007B559B">
        <w:rPr>
          <w:i/>
          <w:iCs/>
          <w:snapToGrid w:val="0"/>
          <w:rPrChange w:id="106" w:author="Anderson Hirata" w:date="2025-11-26T21:09:00Z" w16du:dateUtc="2025-11-27T00:09:00Z">
            <w:rPr>
              <w:snapToGrid w:val="0"/>
            </w:rPr>
          </w:rPrChange>
        </w:rPr>
        <w:t>Degree</w:t>
      </w:r>
      <w:proofErr w:type="spellEnd"/>
      <w:r w:rsidR="00E959DC" w:rsidRPr="007B559B">
        <w:rPr>
          <w:i/>
          <w:iCs/>
          <w:snapToGrid w:val="0"/>
          <w:rPrChange w:id="107" w:author="Anderson Hirata" w:date="2025-11-26T21:09:00Z" w16du:dateUtc="2025-11-27T00:09:00Z">
            <w:rPr>
              <w:snapToGrid w:val="0"/>
            </w:rPr>
          </w:rPrChange>
        </w:rPr>
        <w:t xml:space="preserve"> </w:t>
      </w:r>
      <w:proofErr w:type="spellStart"/>
      <w:r w:rsidR="00E959DC" w:rsidRPr="007B559B">
        <w:rPr>
          <w:i/>
          <w:iCs/>
          <w:snapToGrid w:val="0"/>
          <w:rPrChange w:id="108" w:author="Anderson Hirata" w:date="2025-11-26T21:09:00Z" w16du:dateUtc="2025-11-27T00:09:00Z">
            <w:rPr>
              <w:snapToGrid w:val="0"/>
            </w:rPr>
          </w:rPrChange>
        </w:rPr>
        <w:t>of</w:t>
      </w:r>
      <w:proofErr w:type="spellEnd"/>
      <w:r w:rsidR="00E959DC" w:rsidRPr="007B559B">
        <w:rPr>
          <w:i/>
          <w:iCs/>
          <w:snapToGrid w:val="0"/>
          <w:rPrChange w:id="109" w:author="Anderson Hirata" w:date="2025-11-26T21:09:00Z" w16du:dateUtc="2025-11-27T00:09:00Z">
            <w:rPr>
              <w:snapToGrid w:val="0"/>
            </w:rPr>
          </w:rPrChange>
        </w:rPr>
        <w:t xml:space="preserve"> </w:t>
      </w:r>
      <w:proofErr w:type="spellStart"/>
      <w:r w:rsidR="00E959DC" w:rsidRPr="007B559B">
        <w:rPr>
          <w:i/>
          <w:iCs/>
          <w:snapToGrid w:val="0"/>
          <w:rPrChange w:id="110" w:author="Anderson Hirata" w:date="2025-11-26T21:09:00Z" w16du:dateUtc="2025-11-27T00:09:00Z">
            <w:rPr>
              <w:snapToGrid w:val="0"/>
            </w:rPr>
          </w:rPrChange>
        </w:rPr>
        <w:t>Freedom</w:t>
      </w:r>
      <w:proofErr w:type="spellEnd"/>
      <w:r w:rsidR="00E959DC" w:rsidRPr="007B559B">
        <w:rPr>
          <w:snapToGrid w:val="0"/>
        </w:rPr>
        <w:t>)</w:t>
      </w:r>
      <w:r w:rsidR="002A17A0" w:rsidRPr="007B559B">
        <w:rPr>
          <w:snapToGrid w:val="0"/>
        </w:rPr>
        <w:t>:</w:t>
      </w:r>
      <w:r w:rsidRPr="007B559B">
        <w:rPr>
          <w:snapToGrid w:val="0"/>
        </w:rPr>
        <w:t xml:space="preserve"> três translacionais e três rotacionais</w:t>
      </w:r>
      <w:r w:rsidR="002A17A0" w:rsidRPr="007B559B">
        <w:rPr>
          <w:snapToGrid w:val="0"/>
        </w:rPr>
        <w:t xml:space="preserve"> (Figura 5)</w:t>
      </w:r>
      <w:r w:rsidRPr="007B559B">
        <w:rPr>
          <w:snapToGrid w:val="0"/>
        </w:rPr>
        <w:t xml:space="preserve">. </w:t>
      </w:r>
      <w:commentRangeStart w:id="111"/>
      <w:del w:id="112" w:author="Guilherme Miyata" w:date="2025-11-29T02:24:00Z" w16du:dateUtc="2025-11-29T05:24:00Z">
        <w:r w:rsidRPr="007B559B" w:rsidDel="0039363B">
          <w:rPr>
            <w:snapToGrid w:val="0"/>
          </w:rPr>
          <w:delText>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delText>
        </w:r>
        <w:r w:rsidR="003825F8" w:rsidRPr="007B559B" w:rsidDel="0039363B">
          <w:rPr>
            <w:snapToGrid w:val="0"/>
          </w:rPr>
          <w:delText>.</w:delText>
        </w:r>
        <w:commentRangeEnd w:id="111"/>
        <w:r w:rsidR="002A17A0" w:rsidRPr="007B559B" w:rsidDel="0039363B">
          <w:rPr>
            <w:rStyle w:val="Refdecomentrio"/>
          </w:rPr>
          <w:commentReference w:id="111"/>
        </w:r>
      </w:del>
      <w:ins w:id="113" w:author="Guilherme Miyata" w:date="2025-11-29T02:24:00Z" w16du:dateUtc="2025-11-29T05:24:00Z">
        <w:r w:rsidR="0039363B" w:rsidRPr="007B559B">
          <w:rPr>
            <w:snapToGrid w:val="0"/>
          </w:rPr>
          <w:t xml:space="preserve"> Sua versatilidade foi demonstrada ao longo das décadas, com aplicações em simulação de veículos e aeronaves, ensaios estruturais, compensação de movimento em ambientes marítimos, dispositivos médicos de alta precisão, micromanipulação e pesquisas acadêmicas voltadas à cinemática e ao controle (SILVA; GARRIDO; RIVEIRO, 2022).</w:t>
        </w:r>
      </w:ins>
    </w:p>
    <w:p w14:paraId="14DD3E00" w14:textId="77777777" w:rsidR="00A75E9D" w:rsidRPr="007B559B" w:rsidRDefault="008279D1" w:rsidP="00A75E9D">
      <w:pPr>
        <w:keepNext/>
        <w:spacing w:line="360" w:lineRule="auto"/>
        <w:ind w:firstLine="567"/>
        <w:jc w:val="center"/>
      </w:pPr>
      <w:r w:rsidRPr="007B559B">
        <w:rPr>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7"/>
                    <a:stretch>
                      <a:fillRect/>
                    </a:stretch>
                  </pic:blipFill>
                  <pic:spPr>
                    <a:xfrm>
                      <a:off x="0" y="0"/>
                      <a:ext cx="3316957" cy="3644720"/>
                    </a:xfrm>
                    <a:prstGeom prst="rect">
                      <a:avLst/>
                    </a:prstGeom>
                  </pic:spPr>
                </pic:pic>
              </a:graphicData>
            </a:graphic>
          </wp:inline>
        </w:drawing>
      </w:r>
    </w:p>
    <w:p w14:paraId="7EE842BC" w14:textId="1721C6B3" w:rsidR="008279D1" w:rsidRPr="007B559B" w:rsidRDefault="00A75E9D" w:rsidP="00A75E9D">
      <w:pPr>
        <w:pStyle w:val="Legenda"/>
      </w:pPr>
      <w:bookmarkStart w:id="114" w:name="_Toc213518003"/>
      <w:bookmarkStart w:id="115" w:name="_Toc214231778"/>
      <w:r w:rsidRPr="007B559B">
        <w:t xml:space="preserve">Figura </w:t>
      </w:r>
      <w:r w:rsidR="0018407C" w:rsidRPr="007B559B">
        <w:fldChar w:fldCharType="begin"/>
      </w:r>
      <w:r w:rsidR="0018407C" w:rsidRPr="007B559B">
        <w:instrText xml:space="preserve"> SEQ Figura \* ARABIC </w:instrText>
      </w:r>
      <w:r w:rsidR="0018407C" w:rsidRPr="007B559B">
        <w:fldChar w:fldCharType="separate"/>
      </w:r>
      <w:r w:rsidR="00BB721A">
        <w:rPr>
          <w:noProof/>
        </w:rPr>
        <w:t>5</w:t>
      </w:r>
      <w:r w:rsidR="0018407C" w:rsidRPr="007B559B">
        <w:fldChar w:fldCharType="end"/>
      </w:r>
      <w:r w:rsidRPr="007B559B">
        <w:t>:</w:t>
      </w:r>
      <w:r w:rsidR="00590894" w:rsidRPr="007B559B">
        <w:t xml:space="preserve"> Plataforma de Stewart</w:t>
      </w:r>
      <w:bookmarkEnd w:id="114"/>
      <w:bookmarkEnd w:id="115"/>
    </w:p>
    <w:p w14:paraId="6645911E" w14:textId="19EEE778" w:rsidR="007051BF" w:rsidRPr="007B559B" w:rsidRDefault="007051BF" w:rsidP="007051BF">
      <w:pPr>
        <w:jc w:val="center"/>
        <w:rPr>
          <w:sz w:val="22"/>
          <w:szCs w:val="22"/>
        </w:rPr>
      </w:pPr>
      <w:r w:rsidRPr="007B559B">
        <w:rPr>
          <w:sz w:val="22"/>
          <w:szCs w:val="22"/>
        </w:rPr>
        <w:t>Fonte: Robótica (CRAIG, 201</w:t>
      </w:r>
      <w:r w:rsidR="002C135F" w:rsidRPr="007B559B">
        <w:rPr>
          <w:sz w:val="22"/>
          <w:szCs w:val="22"/>
        </w:rPr>
        <w:t>2</w:t>
      </w:r>
      <w:r w:rsidRPr="007B559B">
        <w:rPr>
          <w:sz w:val="22"/>
          <w:szCs w:val="22"/>
        </w:rPr>
        <w:t>)</w:t>
      </w:r>
    </w:p>
    <w:p w14:paraId="16A7F14A" w14:textId="77777777" w:rsidR="00EC7A63" w:rsidRPr="007B559B" w:rsidRDefault="00EC7A63" w:rsidP="00EC7A63"/>
    <w:p w14:paraId="1AC11720" w14:textId="36896795" w:rsidR="00886FC1" w:rsidRPr="007B559B" w:rsidRDefault="00886FC1" w:rsidP="00061CF7">
      <w:pPr>
        <w:spacing w:line="360" w:lineRule="auto"/>
        <w:ind w:firstLine="567"/>
        <w:jc w:val="both"/>
        <w:rPr>
          <w:snapToGrid w:val="0"/>
        </w:rPr>
      </w:pPr>
      <w:r w:rsidRPr="007B559B">
        <w:rPr>
          <w:snapToGrid w:val="0"/>
        </w:rPr>
        <w:t xml:space="preserve">O projeto envolvendo a plataforma de Stewart, com o objetivo de descrever como </w:t>
      </w:r>
      <w:r w:rsidR="00DC5098" w:rsidRPr="007B559B">
        <w:rPr>
          <w:snapToGrid w:val="0"/>
        </w:rPr>
        <w:t>se dá o posicionamento d</w:t>
      </w:r>
      <w:r w:rsidRPr="007B559B">
        <w:rPr>
          <w:snapToGrid w:val="0"/>
        </w:rPr>
        <w:t>a plataforma móvel</w:t>
      </w:r>
      <w:r w:rsidR="00DC5098" w:rsidRPr="007B559B">
        <w:rPr>
          <w:snapToGrid w:val="0"/>
        </w:rPr>
        <w:t xml:space="preserve">, demanda o domínio sobre os conceitos da sua cinemática direta e inversa, que por sua vez envolve a relação entre os deslocamentos das juntas </w:t>
      </w:r>
      <w:r w:rsidR="00DC5098" w:rsidRPr="007B559B">
        <w:rPr>
          <w:snapToGrid w:val="0"/>
        </w:rPr>
        <w:lastRenderedPageBreak/>
        <w:t xml:space="preserve">e posição e orientação final atingida pelo robô. Além dos cálculos envolvidos, é necessário realizar o uso de controladores para lidar com o acoplamento dinâmico dos atuadores e a sua estrutura, para atender os requisitos de operação. Fatores como sensibilidade a ruídos dos sinais de sensores empregados, e incertezas geométricas, podem aumentar o nível de complexidade do projeto. </w:t>
      </w:r>
    </w:p>
    <w:p w14:paraId="3E47C92E" w14:textId="381502A9" w:rsidR="00D52CA6" w:rsidRPr="007B559B" w:rsidRDefault="006C1844" w:rsidP="00D52CA6">
      <w:pPr>
        <w:spacing w:line="360" w:lineRule="auto"/>
        <w:ind w:firstLine="567"/>
        <w:jc w:val="both"/>
        <w:rPr>
          <w:snapToGrid w:val="0"/>
        </w:rPr>
      </w:pPr>
      <w:r w:rsidRPr="007B559B">
        <w:rPr>
          <w:snapToGrid w:val="0"/>
        </w:rPr>
        <w:t>Conforme destaca Craig (201</w:t>
      </w:r>
      <w:r w:rsidR="00030669" w:rsidRPr="007B559B">
        <w:rPr>
          <w:snapToGrid w:val="0"/>
        </w:rPr>
        <w:t>2</w:t>
      </w:r>
      <w:r w:rsidRPr="007B559B">
        <w:rPr>
          <w:snapToGrid w:val="0"/>
        </w:rPr>
        <w:t>), os métodos de controle linear, como os baseados em controladores PID</w:t>
      </w:r>
      <w:r w:rsidR="00DC5098" w:rsidRPr="007B559B">
        <w:rPr>
          <w:snapToGrid w:val="0"/>
        </w:rPr>
        <w:t xml:space="preserve"> (Proporcional, Integral e Derivativo)</w:t>
      </w:r>
      <w:r w:rsidRPr="007B559B">
        <w:rPr>
          <w:snapToGrid w:val="0"/>
        </w:rPr>
        <w:t xml:space="preserve">, devem ser entendidos como aproximações aplicadas a sistemas essencialmente não lineares, como </w:t>
      </w:r>
      <w:ins w:id="116" w:author="Anderson Hirata" w:date="2025-11-26T16:57:00Z" w16du:dateUtc="2025-11-26T19:57:00Z">
        <w:r w:rsidR="00DC5098" w:rsidRPr="007B559B">
          <w:rPr>
            <w:snapToGrid w:val="0"/>
          </w:rPr>
          <w:t xml:space="preserve">os </w:t>
        </w:r>
      </w:ins>
      <w:r w:rsidRPr="007B559B">
        <w:rPr>
          <w:snapToGrid w:val="0"/>
        </w:rPr>
        <w:t>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7B559B" w:rsidRDefault="000D7957" w:rsidP="004E5AD9">
      <w:pPr>
        <w:pStyle w:val="sub"/>
        <w:rPr>
          <w:noProof w:val="0"/>
          <w:snapToGrid w:val="0"/>
          <w:lang w:val="pt-BR"/>
        </w:rPr>
      </w:pPr>
      <w:bookmarkStart w:id="117" w:name="_Toc214231434"/>
      <w:bookmarkStart w:id="118" w:name="_Toc214231548"/>
      <w:bookmarkStart w:id="119" w:name="_Toc214232678"/>
      <w:r w:rsidRPr="007B559B">
        <w:rPr>
          <w:noProof w:val="0"/>
          <w:snapToGrid w:val="0"/>
          <w:lang w:val="pt-BR"/>
        </w:rPr>
        <w:t>C</w:t>
      </w:r>
      <w:r w:rsidR="00D52CA6" w:rsidRPr="007B559B">
        <w:rPr>
          <w:noProof w:val="0"/>
          <w:snapToGrid w:val="0"/>
          <w:lang w:val="pt-BR"/>
        </w:rPr>
        <w:t xml:space="preserve">inemática da </w:t>
      </w:r>
      <w:r w:rsidRPr="007B559B">
        <w:rPr>
          <w:noProof w:val="0"/>
          <w:snapToGrid w:val="0"/>
          <w:lang w:val="pt-BR"/>
        </w:rPr>
        <w:t>P</w:t>
      </w:r>
      <w:r w:rsidR="00D52CA6" w:rsidRPr="007B559B">
        <w:rPr>
          <w:noProof w:val="0"/>
          <w:snapToGrid w:val="0"/>
          <w:lang w:val="pt-BR"/>
        </w:rPr>
        <w:t xml:space="preserve">lataforma de </w:t>
      </w:r>
      <w:r w:rsidRPr="007B559B">
        <w:rPr>
          <w:noProof w:val="0"/>
          <w:snapToGrid w:val="0"/>
          <w:lang w:val="pt-BR"/>
        </w:rPr>
        <w:t>S</w:t>
      </w:r>
      <w:r w:rsidR="00D52CA6" w:rsidRPr="007B559B">
        <w:rPr>
          <w:noProof w:val="0"/>
          <w:snapToGrid w:val="0"/>
          <w:lang w:val="pt-BR"/>
        </w:rPr>
        <w:t>tewart</w:t>
      </w:r>
      <w:bookmarkEnd w:id="117"/>
      <w:bookmarkEnd w:id="118"/>
      <w:bookmarkEnd w:id="119"/>
    </w:p>
    <w:p w14:paraId="0C4B5ADA" w14:textId="62AFC248" w:rsidR="004E5AD9" w:rsidRPr="007B559B" w:rsidRDefault="004E5AD9" w:rsidP="004E5AD9">
      <w:pPr>
        <w:spacing w:line="360" w:lineRule="auto"/>
        <w:ind w:firstLine="567"/>
        <w:jc w:val="both"/>
        <w:rPr>
          <w:snapToGrid w:val="0"/>
        </w:rPr>
      </w:pPr>
      <w:r w:rsidRPr="007B559B">
        <w:rPr>
          <w:snapToGrid w:val="0"/>
        </w:rPr>
        <w:t>A análise cinemática é um dos elementos centrais para o estudo e o controle de robôs</w:t>
      </w:r>
      <w:r w:rsidR="003F7DFB" w:rsidRPr="007B559B">
        <w:rPr>
          <w:snapToGrid w:val="0"/>
        </w:rPr>
        <w:t>, pois relaciona a posição das juntas, como elemento de atuação, para descrever a posição e orientação da ferramenta.</w:t>
      </w:r>
      <w:r w:rsidRPr="007B559B">
        <w:rPr>
          <w:snapToGrid w:val="0"/>
        </w:rPr>
        <w:t xml:space="preserve"> </w:t>
      </w:r>
      <w:r w:rsidR="003F7DFB" w:rsidRPr="007B559B">
        <w:rPr>
          <w:snapToGrid w:val="0"/>
        </w:rPr>
        <w:t xml:space="preserve">A plataforma de Stewart consiste em uma base fixada ao chão, e uma plataforma móvel na qual alguma estrutura ou efetuador é acoplado. As juntas paralelas são atuadores prismáticos, que são conectados em suas extremidades, tanto na base quanto na plataforma móvel, usando-se juntas esféricas (ou tipo </w:t>
      </w:r>
      <w:proofErr w:type="spellStart"/>
      <w:r w:rsidR="003F7DFB" w:rsidRPr="007B559B">
        <w:rPr>
          <w:snapToGrid w:val="0"/>
        </w:rPr>
        <w:t>Cardan</w:t>
      </w:r>
      <w:proofErr w:type="spellEnd"/>
      <w:r w:rsidR="003F7DFB" w:rsidRPr="007B559B">
        <w:rPr>
          <w:snapToGrid w:val="0"/>
        </w:rPr>
        <w:t xml:space="preserve">, nesse trabalho), formando um sistema robótico de cadeia fechada. </w:t>
      </w:r>
      <w:r w:rsidRPr="007B559B">
        <w:rPr>
          <w:snapToGrid w:val="0"/>
        </w:rPr>
        <w:t>Dessa forma, a relação entre posição/orientação da plataforma e os comprimentos dos atuadores não é trivial e envolve restrições geométricas acopladas.</w:t>
      </w:r>
      <w:r w:rsidR="003F7DFB" w:rsidRPr="007B559B">
        <w:rPr>
          <w:snapToGrid w:val="0"/>
        </w:rPr>
        <w:t xml:space="preserve"> Ainda dentro desse </w:t>
      </w:r>
      <w:del w:id="120" w:author="Guilherme Miyata" w:date="2025-11-29T02:25:00Z" w16du:dateUtc="2025-11-29T05:25:00Z">
        <w:r w:rsidR="003F7DFB" w:rsidRPr="007B559B" w:rsidDel="0039363B">
          <w:rPr>
            <w:snapToGrid w:val="0"/>
          </w:rPr>
          <w:delText>contexo</w:delText>
        </w:r>
      </w:del>
      <w:ins w:id="121" w:author="Guilherme Miyata" w:date="2025-11-29T02:25:00Z" w16du:dateUtc="2025-11-29T05:25:00Z">
        <w:r w:rsidR="0039363B" w:rsidRPr="007B559B">
          <w:rPr>
            <w:snapToGrid w:val="0"/>
          </w:rPr>
          <w:t>contexto</w:t>
        </w:r>
      </w:ins>
      <w:r w:rsidR="003F7DFB" w:rsidRPr="007B559B">
        <w:rPr>
          <w:snapToGrid w:val="0"/>
        </w:rPr>
        <w:t xml:space="preserve">, dois estudos envolvendo a cinemática de sistemas robóticos precisam ser consideradas, a cinemática direta e a cinemática inversa, sendo ambas necessárias </w:t>
      </w:r>
      <w:r w:rsidR="006A7281" w:rsidRPr="007B559B">
        <w:rPr>
          <w:snapToGrid w:val="0"/>
        </w:rPr>
        <w:t>para o projeto desse tipo de robô.</w:t>
      </w:r>
      <w:r w:rsidR="003F7DFB" w:rsidRPr="007B559B">
        <w:rPr>
          <w:snapToGrid w:val="0"/>
        </w:rPr>
        <w:t xml:space="preserve"> </w:t>
      </w:r>
    </w:p>
    <w:p w14:paraId="4AE62E25" w14:textId="24BF2B69" w:rsidR="000958C4" w:rsidRPr="007B559B" w:rsidRDefault="000D7957" w:rsidP="000958C4">
      <w:pPr>
        <w:pStyle w:val="subsub"/>
        <w:rPr>
          <w:noProof w:val="0"/>
          <w:lang w:val="pt-BR"/>
        </w:rPr>
      </w:pPr>
      <w:bookmarkStart w:id="122" w:name="_Toc214231435"/>
      <w:bookmarkStart w:id="123" w:name="_Toc214231549"/>
      <w:bookmarkStart w:id="124" w:name="_Toc214232679"/>
      <w:commentRangeStart w:id="125"/>
      <w:commentRangeStart w:id="126"/>
      <w:r w:rsidRPr="007B559B">
        <w:rPr>
          <w:noProof w:val="0"/>
          <w:lang w:val="pt-BR"/>
        </w:rPr>
        <w:t>C</w:t>
      </w:r>
      <w:r w:rsidR="006A5E5A" w:rsidRPr="007B559B">
        <w:rPr>
          <w:noProof w:val="0"/>
          <w:lang w:val="pt-BR"/>
        </w:rPr>
        <w:t xml:space="preserve">inemática </w:t>
      </w:r>
      <w:r w:rsidRPr="007B559B">
        <w:rPr>
          <w:noProof w:val="0"/>
          <w:lang w:val="pt-BR"/>
        </w:rPr>
        <w:t>I</w:t>
      </w:r>
      <w:r w:rsidR="006A5E5A" w:rsidRPr="007B559B">
        <w:rPr>
          <w:noProof w:val="0"/>
          <w:lang w:val="pt-BR"/>
        </w:rPr>
        <w:t>nversa</w:t>
      </w:r>
      <w:bookmarkEnd w:id="122"/>
      <w:bookmarkEnd w:id="123"/>
      <w:bookmarkEnd w:id="124"/>
      <w:commentRangeEnd w:id="125"/>
      <w:r w:rsidR="007F3B19" w:rsidRPr="007B559B">
        <w:rPr>
          <w:rStyle w:val="Refdecomentrio"/>
          <w:rFonts w:ascii="Times New Roman" w:hAnsi="Times New Roman" w:cs="Times New Roman"/>
          <w:b w:val="0"/>
          <w:bCs w:val="0"/>
          <w:caps w:val="0"/>
          <w:noProof w:val="0"/>
          <w:snapToGrid/>
          <w:kern w:val="0"/>
          <w:lang w:val="pt-BR" w:eastAsia="pt-BR"/>
        </w:rPr>
        <w:commentReference w:id="125"/>
      </w:r>
      <w:commentRangeEnd w:id="126"/>
      <w:r w:rsidR="00D105E3" w:rsidRPr="007B559B">
        <w:rPr>
          <w:rStyle w:val="Refdecomentrio"/>
          <w:rFonts w:ascii="Times New Roman" w:hAnsi="Times New Roman" w:cs="Times New Roman"/>
          <w:b w:val="0"/>
          <w:bCs w:val="0"/>
          <w:caps w:val="0"/>
          <w:noProof w:val="0"/>
          <w:snapToGrid/>
          <w:kern w:val="0"/>
          <w:lang w:val="pt-BR" w:eastAsia="pt-BR"/>
        </w:rPr>
        <w:commentReference w:id="126"/>
      </w:r>
    </w:p>
    <w:p w14:paraId="41E9267A" w14:textId="62FA4962" w:rsidR="004E5AD9" w:rsidRPr="007B559B" w:rsidRDefault="004E5AD9" w:rsidP="004E5AD9">
      <w:pPr>
        <w:spacing w:line="360" w:lineRule="auto"/>
        <w:ind w:firstLine="567"/>
        <w:jc w:val="both"/>
        <w:rPr>
          <w:ins w:id="127" w:author="Guilherme Miyata" w:date="2025-11-29T02:26:00Z" w16du:dateUtc="2025-11-29T05:26:00Z"/>
          <w:snapToGrid w:val="0"/>
        </w:rPr>
      </w:pPr>
      <w:commentRangeStart w:id="128"/>
      <w:commentRangeStart w:id="129"/>
      <w:commentRangeStart w:id="130"/>
      <w:r w:rsidRPr="007B559B">
        <w:rPr>
          <w:snapToGrid w:val="0"/>
        </w:rPr>
        <w:t>A cinemática inversa consiste em determinar os comprimentos dos seis atuadores a partir de uma pose desejada composta por três translações e três rotações</w:t>
      </w:r>
      <w:r w:rsidR="00996D2F" w:rsidRPr="007B559B">
        <w:rPr>
          <w:snapToGrid w:val="0"/>
        </w:rPr>
        <w:t>, em relação a um sistema de coordenadas de três eixos (X, Y e Z)</w:t>
      </w:r>
      <w:r w:rsidRPr="007B559B">
        <w:rPr>
          <w:snapToGrid w:val="0"/>
        </w:rPr>
        <w:t>.</w:t>
      </w:r>
      <w:ins w:id="131" w:author="Guilherme Miyata" w:date="2025-11-29T02:25:00Z" w16du:dateUtc="2025-11-29T05:25:00Z">
        <w:r w:rsidR="0039363B" w:rsidRPr="007B559B">
          <w:rPr>
            <w:snapToGrid w:val="0"/>
          </w:rPr>
          <w:t xml:space="preserve"> A Figura 6 ilustra os referenciais adotados para a plataforma de Stewart, evidenciando os sistemas de coordenadas da base </w:t>
        </w:r>
      </w:ins>
      <m:oMath>
        <m:r>
          <w:ins w:id="132" w:author="Guilherme Miyata" w:date="2025-11-29T02:25:00Z" w16du:dateUtc="2025-11-29T05:25:00Z">
            <w:rPr>
              <w:rFonts w:ascii="Cambria Math" w:hAnsi="Cambria Math"/>
              <w:snapToGrid w:val="0"/>
            </w:rPr>
            <m:t>{B}</m:t>
          </w:ins>
        </m:r>
      </m:oMath>
      <w:ins w:id="133" w:author="Guilherme Miyata" w:date="2025-11-29T02:25:00Z" w16du:dateUtc="2025-11-29T05:25:00Z">
        <w:r w:rsidR="0039363B" w:rsidRPr="007B559B">
          <w:rPr>
            <w:snapToGrid w:val="0"/>
          </w:rPr>
          <w:t xml:space="preserve">e da plataforma móvel </w:t>
        </w:r>
      </w:ins>
      <m:oMath>
        <m:r>
          <w:ins w:id="134" w:author="Guilherme Miyata" w:date="2025-11-29T02:25:00Z" w16du:dateUtc="2025-11-29T05:25:00Z">
            <w:rPr>
              <w:rFonts w:ascii="Cambria Math" w:hAnsi="Cambria Math"/>
              <w:snapToGrid w:val="0"/>
            </w:rPr>
            <m:t>{P}</m:t>
          </w:ins>
        </m:r>
      </m:oMath>
      <w:ins w:id="135" w:author="Guilherme Miyata" w:date="2025-11-29T02:25:00Z" w16du:dateUtc="2025-11-29T05:25:00Z">
        <w:r w:rsidR="0039363B" w:rsidRPr="007B559B">
          <w:rPr>
            <w:snapToGrid w:val="0"/>
          </w:rPr>
          <w:t>.</w:t>
        </w:r>
      </w:ins>
      <w:r w:rsidRPr="007B559B">
        <w:rPr>
          <w:snapToGrid w:val="0"/>
        </w:rPr>
        <w:t xml:space="preserve"> </w:t>
      </w:r>
      <w:commentRangeStart w:id="136"/>
      <w:del w:id="137" w:author="Guilherme Miyata" w:date="2025-11-29T02:26:00Z" w16du:dateUtc="2025-11-29T05:26:00Z">
        <w:r w:rsidRPr="007B559B" w:rsidDel="0039363B">
          <w:rPr>
            <w:snapToGrid w:val="0"/>
          </w:rPr>
          <w:delText>Este é o problema mais direto do ponto de vista computacional: aplicam-se transformações homogêneas (</w:delText>
        </w:r>
      </w:del>
      <w:ins w:id="138" w:author="Anderson Hirata" w:date="2025-11-26T17:11:00Z" w16du:dateUtc="2025-11-26T20:11:00Z">
        <w:del w:id="139" w:author="Guilherme Miyata" w:date="2025-11-29T02:26:00Z" w16du:dateUtc="2025-11-29T05:26:00Z">
          <w:r w:rsidR="00996D2F" w:rsidRPr="007B559B" w:rsidDel="0039363B">
            <w:rPr>
              <w:snapToGrid w:val="0"/>
            </w:rPr>
            <w:delText xml:space="preserve">isto é, envolvendo juntas a </w:delText>
          </w:r>
        </w:del>
      </w:ins>
      <w:del w:id="140" w:author="Guilherme Miyata" w:date="2025-11-29T02:26:00Z" w16du:dateUtc="2025-11-29T05:26:00Z">
        <w:r w:rsidRPr="007B559B" w:rsidDel="0039363B">
          <w:rPr>
            <w:snapToGrid w:val="0"/>
          </w:rPr>
          <w:delText>rotação e translação)</w:delText>
        </w:r>
        <w:commentRangeEnd w:id="136"/>
        <w:r w:rsidR="00996D2F" w:rsidRPr="007B559B" w:rsidDel="0039363B">
          <w:rPr>
            <w:rStyle w:val="Refdecomentrio"/>
          </w:rPr>
          <w:commentReference w:id="136"/>
        </w:r>
        <w:r w:rsidRPr="007B559B" w:rsidDel="0039363B">
          <w:rPr>
            <w:snapToGrid w:val="0"/>
          </w:rPr>
          <w:delText xml:space="preserve"> aos pontos de fixação da plataforma e, em seguida, calcula-se a distância entre esses pontos transformados e seus correspondentes na base. Assim, cada atuador tem seu comprimento obtido de forma </w:delText>
        </w:r>
        <w:r w:rsidRPr="007B559B" w:rsidDel="0039363B">
          <w:rPr>
            <w:snapToGrid w:val="0"/>
          </w:rPr>
          <w:lastRenderedPageBreak/>
          <w:delText>independente, desde que a pose desejada esteja dentro da região de operação e não viole limitações mecânicas do sistema.</w:delText>
        </w:r>
        <w:commentRangeEnd w:id="128"/>
        <w:r w:rsidR="00F979A5" w:rsidRPr="007B559B" w:rsidDel="0039363B">
          <w:rPr>
            <w:rStyle w:val="Refdecomentrio"/>
          </w:rPr>
          <w:commentReference w:id="128"/>
        </w:r>
        <w:commentRangeEnd w:id="129"/>
        <w:r w:rsidR="00F979A5" w:rsidRPr="007B559B" w:rsidDel="0039363B">
          <w:rPr>
            <w:rStyle w:val="Refdecomentrio"/>
          </w:rPr>
          <w:commentReference w:id="129"/>
        </w:r>
        <w:commentRangeEnd w:id="130"/>
        <w:r w:rsidR="00234BC9" w:rsidRPr="007B559B" w:rsidDel="0039363B">
          <w:rPr>
            <w:rStyle w:val="Refdecomentrio"/>
          </w:rPr>
          <w:commentReference w:id="130"/>
        </w:r>
      </w:del>
    </w:p>
    <w:p w14:paraId="3105D7E3" w14:textId="77777777" w:rsidR="0039363B" w:rsidRPr="007B559B" w:rsidRDefault="0039363B" w:rsidP="0039363B">
      <w:pPr>
        <w:keepNext/>
        <w:spacing w:line="360" w:lineRule="auto"/>
        <w:ind w:firstLine="567"/>
        <w:jc w:val="center"/>
        <w:rPr>
          <w:ins w:id="141" w:author="Guilherme Miyata" w:date="2025-11-29T02:26:00Z" w16du:dateUtc="2025-11-29T05:26:00Z"/>
        </w:rPr>
      </w:pPr>
      <w:ins w:id="142" w:author="Guilherme Miyata" w:date="2025-11-29T02:26:00Z" w16du:dateUtc="2025-11-29T05:26:00Z">
        <w:r w:rsidRPr="007B559B">
          <w:rPr>
            <w:snapToGrid w:val="0"/>
          </w:rPr>
          <w:drawing>
            <wp:inline distT="0" distB="0" distL="0" distR="0" wp14:anchorId="0C22A137" wp14:editId="278F6C0F">
              <wp:extent cx="3086240" cy="3740727"/>
              <wp:effectExtent l="0" t="0" r="0" b="0"/>
              <wp:docPr id="8791254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9834" cy="3745083"/>
                      </a:xfrm>
                      <a:prstGeom prst="rect">
                        <a:avLst/>
                      </a:prstGeom>
                      <a:noFill/>
                      <a:ln>
                        <a:noFill/>
                      </a:ln>
                    </pic:spPr>
                  </pic:pic>
                </a:graphicData>
              </a:graphic>
            </wp:inline>
          </w:drawing>
        </w:r>
      </w:ins>
    </w:p>
    <w:p w14:paraId="4837DC75" w14:textId="362C36BB" w:rsidR="0039363B" w:rsidRPr="007B559B" w:rsidRDefault="0039363B" w:rsidP="0039363B">
      <w:pPr>
        <w:pStyle w:val="Legenda"/>
        <w:rPr>
          <w:ins w:id="143" w:author="Guilherme Miyata" w:date="2025-11-29T02:26:00Z" w16du:dateUtc="2025-11-29T05:26:00Z"/>
        </w:rPr>
      </w:pPr>
      <w:ins w:id="144" w:author="Guilherme Miyata" w:date="2025-11-29T02:26:00Z" w16du:dateUtc="2025-11-29T05:26:00Z">
        <w:r w:rsidRPr="007B559B">
          <w:t xml:space="preserve">Figura </w:t>
        </w:r>
        <w:r w:rsidRPr="007B559B">
          <w:fldChar w:fldCharType="begin"/>
        </w:r>
        <w:r w:rsidRPr="007B559B">
          <w:instrText xml:space="preserve"> SEQ Figura \* ARABIC </w:instrText>
        </w:r>
        <w:r w:rsidRPr="007B559B">
          <w:fldChar w:fldCharType="separate"/>
        </w:r>
      </w:ins>
      <w:r w:rsidR="00BB721A">
        <w:rPr>
          <w:noProof/>
        </w:rPr>
        <w:t>6</w:t>
      </w:r>
      <w:ins w:id="145" w:author="Guilherme Miyata" w:date="2025-11-29T02:26:00Z" w16du:dateUtc="2025-11-29T05:26:00Z">
        <w:r w:rsidRPr="007B559B">
          <w:fldChar w:fldCharType="end"/>
        </w:r>
        <w:r w:rsidRPr="007B559B">
          <w:t>: Sistema de Coordenadas de uma Plataforma de Stewart</w:t>
        </w:r>
      </w:ins>
    </w:p>
    <w:p w14:paraId="221148CD" w14:textId="77777777" w:rsidR="0039363B" w:rsidRPr="007B559B" w:rsidRDefault="0039363B" w:rsidP="0039363B">
      <w:pPr>
        <w:jc w:val="center"/>
        <w:rPr>
          <w:ins w:id="146" w:author="Guilherme Miyata" w:date="2025-11-29T02:26:00Z" w16du:dateUtc="2025-11-29T05:26:00Z"/>
        </w:rPr>
      </w:pPr>
      <w:ins w:id="147" w:author="Guilherme Miyata" w:date="2025-11-29T02:26:00Z" w16du:dateUtc="2025-11-29T05:26:00Z">
        <w:r w:rsidRPr="007B559B">
          <w:t>Fonte: TANG et al., 2021.</w:t>
        </w:r>
      </w:ins>
    </w:p>
    <w:p w14:paraId="6C73C5D5" w14:textId="77777777" w:rsidR="0039363B" w:rsidRPr="007B559B" w:rsidRDefault="0039363B">
      <w:pPr>
        <w:spacing w:line="360" w:lineRule="auto"/>
        <w:jc w:val="both"/>
        <w:rPr>
          <w:snapToGrid w:val="0"/>
        </w:rPr>
        <w:pPrChange w:id="148" w:author="Guilherme Miyata" w:date="2025-11-29T02:26:00Z" w16du:dateUtc="2025-11-29T05:26:00Z">
          <w:pPr>
            <w:spacing w:line="360" w:lineRule="auto"/>
            <w:ind w:firstLine="567"/>
            <w:jc w:val="both"/>
          </w:pPr>
        </w:pPrChange>
      </w:pPr>
    </w:p>
    <w:p w14:paraId="634EC099" w14:textId="77777777" w:rsidR="0039363B" w:rsidRPr="007B559B" w:rsidRDefault="0039363B" w:rsidP="0039363B">
      <w:pPr>
        <w:spacing w:line="360" w:lineRule="auto"/>
        <w:ind w:firstLine="708"/>
        <w:jc w:val="both"/>
        <w:rPr>
          <w:ins w:id="149" w:author="Guilherme Miyata" w:date="2025-11-29T02:27:00Z" w16du:dateUtc="2025-11-29T05:27:00Z"/>
        </w:rPr>
      </w:pPr>
      <w:ins w:id="150" w:author="Guilherme Miyata" w:date="2025-11-29T02:27:00Z" w16du:dateUtc="2025-11-29T05:27:00Z">
        <w:r w:rsidRPr="007B559B">
          <w:t>O posicionamento da plataforma móvel é definido pela sua pose, isto é, a combinação entre a posição do ponto central no espaço e a orientação da plataforma em relação ao sistema de coordenadas da base. A posição é representada pelo vetor</w:t>
        </w:r>
      </w:ins>
    </w:p>
    <w:p w14:paraId="5F3F9D26" w14:textId="77777777" w:rsidR="0039363B" w:rsidRPr="007B559B" w:rsidRDefault="0039363B" w:rsidP="0039363B">
      <w:pPr>
        <w:spacing w:line="360" w:lineRule="auto"/>
        <w:jc w:val="both"/>
        <w:rPr>
          <w:ins w:id="151" w:author="Guilherme Miyata" w:date="2025-11-29T02:27:00Z" w16du:dateUtc="2025-11-29T05:27:00Z"/>
        </w:rPr>
      </w:pPr>
      <m:oMathPara>
        <m:oMath>
          <m:r>
            <w:ins w:id="152" w:author="Guilherme Miyata" w:date="2025-11-29T02:27:00Z" w16du:dateUtc="2025-11-29T05:27:00Z">
              <m:rPr>
                <m:sty m:val="p"/>
              </m:rPr>
              <w:rPr>
                <w:rFonts w:ascii="Cambria Math" w:hAnsi="Cambria Math"/>
              </w:rPr>
              <m:t>p=[</m:t>
            </w:ins>
          </m:r>
          <m:r>
            <w:ins w:id="153" w:author="Guilherme Miyata" w:date="2025-11-29T02:27:00Z" w16du:dateUtc="2025-11-29T05:27:00Z">
              <w:rPr>
                <w:rFonts w:ascii="Cambria Math" w:hAnsi="Cambria Math"/>
              </w:rPr>
              <m:t>x</m:t>
            </w:ins>
          </m:r>
          <m:r>
            <w:ins w:id="154" w:author="Guilherme Miyata" w:date="2025-11-29T02:27:00Z" w16du:dateUtc="2025-11-29T05:27:00Z">
              <m:rPr>
                <m:nor/>
              </m:rPr>
              <m:t>  </m:t>
            </w:ins>
          </m:r>
          <m:r>
            <w:ins w:id="155" w:author="Guilherme Miyata" w:date="2025-11-29T02:27:00Z" w16du:dateUtc="2025-11-29T05:27:00Z">
              <w:rPr>
                <w:rFonts w:ascii="Cambria Math" w:hAnsi="Cambria Math"/>
              </w:rPr>
              <m:t>y</m:t>
            </w:ins>
          </m:r>
          <m:r>
            <w:ins w:id="156" w:author="Guilherme Miyata" w:date="2025-11-29T02:27:00Z" w16du:dateUtc="2025-11-29T05:27:00Z">
              <m:rPr>
                <m:nor/>
              </m:rPr>
              <m:t>  </m:t>
            </w:ins>
          </m:r>
          <m:r>
            <w:ins w:id="157" w:author="Guilherme Miyata" w:date="2025-11-29T02:27:00Z" w16du:dateUtc="2025-11-29T05:27:00Z">
              <w:rPr>
                <w:rFonts w:ascii="Cambria Math" w:hAnsi="Cambria Math"/>
              </w:rPr>
              <m:t>z</m:t>
            </w:ins>
          </m:r>
          <m:sSup>
            <m:sSupPr>
              <m:ctrlPr>
                <w:ins w:id="158" w:author="Guilherme Miyata" w:date="2025-11-29T02:27:00Z" w16du:dateUtc="2025-11-29T05:27:00Z">
                  <w:rPr>
                    <w:rFonts w:ascii="Cambria Math" w:hAnsi="Cambria Math"/>
                  </w:rPr>
                </w:ins>
              </m:ctrlPr>
            </m:sSupPr>
            <m:e>
              <m:r>
                <w:ins w:id="159" w:author="Guilherme Miyata" w:date="2025-11-29T02:27:00Z" w16du:dateUtc="2025-11-29T05:27:00Z">
                  <m:rPr>
                    <m:sty m:val="p"/>
                  </m:rPr>
                  <w:rPr>
                    <w:rFonts w:ascii="Cambria Math" w:hAnsi="Cambria Math"/>
                  </w:rPr>
                  <m:t>]</m:t>
                </w:ins>
              </m:r>
            </m:e>
            <m:sup>
              <m:r>
                <w:ins w:id="160" w:author="Guilherme Miyata" w:date="2025-11-29T02:27:00Z" w16du:dateUtc="2025-11-29T05:27:00Z">
                  <w:rPr>
                    <w:rFonts w:ascii="Cambria Math" w:hAnsi="Cambria Math"/>
                  </w:rPr>
                  <m:t>T</m:t>
                </w:ins>
              </m:r>
            </m:sup>
          </m:sSup>
          <m:r>
            <w:ins w:id="161" w:author="Guilherme Miyata" w:date="2025-11-29T02:27:00Z" w16du:dateUtc="2025-11-29T05:27:00Z">
              <m:rPr>
                <m:sty m:val="p"/>
              </m:rPr>
              <w:rPr>
                <w:rFonts w:ascii="Cambria Math" w:hAnsi="Cambria Math"/>
              </w:rPr>
              <m:t>,</m:t>
            </w:ins>
          </m:r>
        </m:oMath>
      </m:oMathPara>
    </w:p>
    <w:p w14:paraId="267CA667" w14:textId="77777777" w:rsidR="0039363B" w:rsidRPr="007B559B" w:rsidRDefault="0039363B" w:rsidP="0039363B">
      <w:pPr>
        <w:spacing w:line="360" w:lineRule="auto"/>
        <w:jc w:val="both"/>
        <w:rPr>
          <w:ins w:id="162" w:author="Guilherme Miyata" w:date="2025-11-29T02:27:00Z" w16du:dateUtc="2025-11-29T05:27:00Z"/>
        </w:rPr>
      </w:pPr>
      <w:ins w:id="163" w:author="Guilherme Miyata" w:date="2025-11-29T02:27:00Z" w16du:dateUtc="2025-11-29T05:27:00Z">
        <w:r w:rsidRPr="007B559B">
          <w:t xml:space="preserve">enquanto a orientação é descrita pelas rotações em torno dos três eixos, conhecidas como </w:t>
        </w:r>
        <w:proofErr w:type="spellStart"/>
        <w:r w:rsidRPr="007B559B">
          <w:t>roll</w:t>
        </w:r>
        <w:proofErr w:type="spellEnd"/>
        <w:r w:rsidRPr="007B559B">
          <w:t xml:space="preserve"> (</w:t>
        </w:r>
      </w:ins>
      <m:oMath>
        <m:sSub>
          <m:sSubPr>
            <m:ctrlPr>
              <w:ins w:id="164" w:author="Guilherme Miyata" w:date="2025-11-29T02:27:00Z" w16du:dateUtc="2025-11-29T05:27:00Z">
                <w:rPr>
                  <w:rFonts w:ascii="Cambria Math" w:hAnsi="Cambria Math"/>
                </w:rPr>
              </w:ins>
            </m:ctrlPr>
          </m:sSubPr>
          <m:e>
            <m:r>
              <w:ins w:id="165" w:author="Guilherme Miyata" w:date="2025-11-29T02:27:00Z" w16du:dateUtc="2025-11-29T05:27:00Z">
                <w:rPr>
                  <w:rFonts w:ascii="Cambria Math" w:hAnsi="Cambria Math"/>
                </w:rPr>
                <m:t>θ</m:t>
              </w:ins>
            </m:r>
          </m:e>
          <m:sub>
            <m:r>
              <w:ins w:id="166" w:author="Guilherme Miyata" w:date="2025-11-29T02:27:00Z" w16du:dateUtc="2025-11-29T05:27:00Z">
                <w:rPr>
                  <w:rFonts w:ascii="Cambria Math" w:hAnsi="Cambria Math"/>
                </w:rPr>
                <m:t>x</m:t>
              </w:ins>
            </m:r>
          </m:sub>
        </m:sSub>
      </m:oMath>
      <w:ins w:id="167" w:author="Guilherme Miyata" w:date="2025-11-29T02:27:00Z" w16du:dateUtc="2025-11-29T05:27:00Z">
        <w:r w:rsidRPr="007B559B">
          <w:t>), pitch (</w:t>
        </w:r>
      </w:ins>
      <m:oMath>
        <m:sSub>
          <m:sSubPr>
            <m:ctrlPr>
              <w:ins w:id="168" w:author="Guilherme Miyata" w:date="2025-11-29T02:27:00Z" w16du:dateUtc="2025-11-29T05:27:00Z">
                <w:rPr>
                  <w:rFonts w:ascii="Cambria Math" w:hAnsi="Cambria Math"/>
                </w:rPr>
              </w:ins>
            </m:ctrlPr>
          </m:sSubPr>
          <m:e>
            <m:r>
              <w:ins w:id="169" w:author="Guilherme Miyata" w:date="2025-11-29T02:27:00Z" w16du:dateUtc="2025-11-29T05:27:00Z">
                <w:rPr>
                  <w:rFonts w:ascii="Cambria Math" w:hAnsi="Cambria Math"/>
                </w:rPr>
                <m:t>θ</m:t>
              </w:ins>
            </m:r>
          </m:e>
          <m:sub>
            <m:r>
              <w:ins w:id="170" w:author="Guilherme Miyata" w:date="2025-11-29T02:27:00Z" w16du:dateUtc="2025-11-29T05:27:00Z">
                <w:rPr>
                  <w:rFonts w:ascii="Cambria Math" w:hAnsi="Cambria Math"/>
                </w:rPr>
                <m:t>y</m:t>
              </w:ins>
            </m:r>
          </m:sub>
        </m:sSub>
      </m:oMath>
      <w:ins w:id="171" w:author="Guilherme Miyata" w:date="2025-11-29T02:27:00Z" w16du:dateUtc="2025-11-29T05:27:00Z">
        <w:r w:rsidRPr="007B559B">
          <w:t>) e yaw (</w:t>
        </w:r>
      </w:ins>
      <m:oMath>
        <m:sSub>
          <m:sSubPr>
            <m:ctrlPr>
              <w:ins w:id="172" w:author="Guilherme Miyata" w:date="2025-11-29T02:27:00Z" w16du:dateUtc="2025-11-29T05:27:00Z">
                <w:rPr>
                  <w:rFonts w:ascii="Cambria Math" w:hAnsi="Cambria Math"/>
                </w:rPr>
              </w:ins>
            </m:ctrlPr>
          </m:sSubPr>
          <m:e>
            <m:r>
              <w:ins w:id="173" w:author="Guilherme Miyata" w:date="2025-11-29T02:27:00Z" w16du:dateUtc="2025-11-29T05:27:00Z">
                <w:rPr>
                  <w:rFonts w:ascii="Cambria Math" w:hAnsi="Cambria Math"/>
                </w:rPr>
                <m:t>θ</m:t>
              </w:ins>
            </m:r>
          </m:e>
          <m:sub>
            <m:r>
              <w:ins w:id="174" w:author="Guilherme Miyata" w:date="2025-11-29T02:27:00Z" w16du:dateUtc="2025-11-29T05:27:00Z">
                <w:rPr>
                  <w:rFonts w:ascii="Cambria Math" w:hAnsi="Cambria Math"/>
                </w:rPr>
                <m:t>z</m:t>
              </w:ins>
            </m:r>
          </m:sub>
        </m:sSub>
      </m:oMath>
      <w:ins w:id="175" w:author="Guilherme Miyata" w:date="2025-11-29T02:27:00Z" w16du:dateUtc="2025-11-29T05:27:00Z">
        <w:r w:rsidRPr="007B559B">
          <w:t>).</w:t>
        </w:r>
      </w:ins>
    </w:p>
    <w:p w14:paraId="170890F7" w14:textId="77777777" w:rsidR="0039363B" w:rsidRPr="007B559B" w:rsidRDefault="0039363B" w:rsidP="0039363B">
      <w:pPr>
        <w:spacing w:line="360" w:lineRule="auto"/>
        <w:ind w:firstLine="708"/>
        <w:jc w:val="both"/>
        <w:rPr>
          <w:ins w:id="176" w:author="Guilherme Miyata" w:date="2025-11-29T02:27:00Z" w16du:dateUtc="2025-11-29T05:27:00Z"/>
        </w:rPr>
      </w:pPr>
      <w:ins w:id="177" w:author="Guilherme Miyata" w:date="2025-11-29T02:27:00Z" w16du:dateUtc="2025-11-29T05:27:00Z">
        <w:r w:rsidRPr="007B559B">
          <w:t xml:space="preserve">Para determinar a pose final da plataforma, os pontos de fixação superiores </w:t>
        </w:r>
      </w:ins>
      <m:oMath>
        <m:sSub>
          <m:sSubPr>
            <m:ctrlPr>
              <w:ins w:id="178" w:author="Guilherme Miyata" w:date="2025-11-29T02:27:00Z" w16du:dateUtc="2025-11-29T05:27:00Z">
                <w:rPr>
                  <w:rFonts w:ascii="Cambria Math" w:hAnsi="Cambria Math"/>
                </w:rPr>
              </w:ins>
            </m:ctrlPr>
          </m:sSubPr>
          <m:e>
            <m:r>
              <w:ins w:id="179" w:author="Guilherme Miyata" w:date="2025-11-29T02:27:00Z" w16du:dateUtc="2025-11-29T05:27:00Z">
                <w:rPr>
                  <w:rFonts w:ascii="Cambria Math" w:hAnsi="Cambria Math"/>
                </w:rPr>
                <m:t>P</m:t>
              </w:ins>
            </m:r>
          </m:e>
          <m:sub>
            <m:r>
              <w:ins w:id="180" w:author="Guilherme Miyata" w:date="2025-11-29T02:27:00Z" w16du:dateUtc="2025-11-29T05:27:00Z">
                <w:rPr>
                  <w:rFonts w:ascii="Cambria Math" w:hAnsi="Cambria Math"/>
                </w:rPr>
                <m:t>i</m:t>
              </w:ins>
            </m:r>
          </m:sub>
        </m:sSub>
      </m:oMath>
      <w:ins w:id="181" w:author="Guilherme Miyata" w:date="2025-11-29T02:27:00Z" w16du:dateUtc="2025-11-29T05:27:00Z">
        <w:r w:rsidRPr="007B559B">
          <w:t xml:space="preserve">, originalmente definidos no referencial da plataforma </w:t>
        </w:r>
      </w:ins>
      <m:oMath>
        <m:r>
          <w:ins w:id="182" w:author="Guilherme Miyata" w:date="2025-11-29T02:27:00Z" w16du:dateUtc="2025-11-29T05:27:00Z">
            <m:rPr>
              <m:sty m:val="p"/>
            </m:rPr>
            <w:rPr>
              <w:rFonts w:ascii="Cambria Math" w:hAnsi="Cambria Math"/>
            </w:rPr>
            <m:t>{</m:t>
          </w:ins>
        </m:r>
        <m:r>
          <w:ins w:id="183" w:author="Guilherme Miyata" w:date="2025-11-29T02:27:00Z" w16du:dateUtc="2025-11-29T05:27:00Z">
            <w:rPr>
              <w:rFonts w:ascii="Cambria Math" w:hAnsi="Cambria Math"/>
            </w:rPr>
            <m:t>P</m:t>
          </w:ins>
        </m:r>
        <m:r>
          <w:ins w:id="184" w:author="Guilherme Miyata" w:date="2025-11-29T02:27:00Z" w16du:dateUtc="2025-11-29T05:27:00Z">
            <m:rPr>
              <m:sty m:val="p"/>
            </m:rPr>
            <w:rPr>
              <w:rFonts w:ascii="Cambria Math" w:hAnsi="Cambria Math"/>
            </w:rPr>
            <m:t>}</m:t>
          </w:ins>
        </m:r>
      </m:oMath>
      <w:ins w:id="185" w:author="Guilherme Miyata" w:date="2025-11-29T02:27:00Z" w16du:dateUtc="2025-11-29T05:27:00Z">
        <w:r w:rsidRPr="007B559B">
          <w:t xml:space="preserve">, são transformados para o referencial da base </w:t>
        </w:r>
      </w:ins>
      <m:oMath>
        <m:r>
          <w:ins w:id="186" w:author="Guilherme Miyata" w:date="2025-11-29T02:27:00Z" w16du:dateUtc="2025-11-29T05:27:00Z">
            <m:rPr>
              <m:sty m:val="p"/>
            </m:rPr>
            <w:rPr>
              <w:rFonts w:ascii="Cambria Math" w:hAnsi="Cambria Math"/>
            </w:rPr>
            <m:t>{</m:t>
          </w:ins>
        </m:r>
        <m:r>
          <w:ins w:id="187" w:author="Guilherme Miyata" w:date="2025-11-29T02:27:00Z" w16du:dateUtc="2025-11-29T05:27:00Z">
            <w:rPr>
              <w:rFonts w:ascii="Cambria Math" w:hAnsi="Cambria Math"/>
            </w:rPr>
            <m:t>B</m:t>
          </w:ins>
        </m:r>
        <m:r>
          <w:ins w:id="188" w:author="Guilherme Miyata" w:date="2025-11-29T02:27:00Z" w16du:dateUtc="2025-11-29T05:27:00Z">
            <m:rPr>
              <m:sty m:val="p"/>
            </m:rPr>
            <w:rPr>
              <w:rFonts w:ascii="Cambria Math" w:hAnsi="Cambria Math"/>
            </w:rPr>
            <m:t>}</m:t>
          </w:ins>
        </m:r>
      </m:oMath>
      <w:ins w:id="189" w:author="Guilherme Miyata" w:date="2025-11-29T02:27:00Z" w16du:dateUtc="2025-11-29T05:27:00Z">
        <w:r w:rsidRPr="007B559B">
          <w:t xml:space="preserve"> por meio da matriz de rotação </w:t>
        </w:r>
      </w:ins>
      <m:oMath>
        <m:r>
          <w:ins w:id="190" w:author="Guilherme Miyata" w:date="2025-11-29T02:27:00Z" w16du:dateUtc="2025-11-29T05:27:00Z">
            <w:rPr>
              <w:rFonts w:ascii="Cambria Math" w:hAnsi="Cambria Math"/>
            </w:rPr>
            <m:t>R</m:t>
          </w:ins>
        </m:r>
        <m:r>
          <w:ins w:id="191" w:author="Guilherme Miyata" w:date="2025-11-29T02:27:00Z" w16du:dateUtc="2025-11-29T05:27:00Z">
            <m:rPr>
              <m:sty m:val="p"/>
            </m:rPr>
            <w:rPr>
              <w:rFonts w:ascii="Cambria Math" w:hAnsi="Cambria Math"/>
            </w:rPr>
            <m:t>(</m:t>
          </w:ins>
        </m:r>
        <m:sSub>
          <m:sSubPr>
            <m:ctrlPr>
              <w:ins w:id="192" w:author="Guilherme Miyata" w:date="2025-11-29T02:27:00Z" w16du:dateUtc="2025-11-29T05:27:00Z">
                <w:rPr>
                  <w:rFonts w:ascii="Cambria Math" w:hAnsi="Cambria Math"/>
                </w:rPr>
              </w:ins>
            </m:ctrlPr>
          </m:sSubPr>
          <m:e>
            <m:r>
              <w:ins w:id="193" w:author="Guilherme Miyata" w:date="2025-11-29T02:27:00Z" w16du:dateUtc="2025-11-29T05:27:00Z">
                <w:rPr>
                  <w:rFonts w:ascii="Cambria Math" w:hAnsi="Cambria Math"/>
                </w:rPr>
                <m:t>θ</m:t>
              </w:ins>
            </m:r>
          </m:e>
          <m:sub>
            <m:r>
              <w:ins w:id="194" w:author="Guilherme Miyata" w:date="2025-11-29T02:27:00Z" w16du:dateUtc="2025-11-29T05:27:00Z">
                <w:rPr>
                  <w:rFonts w:ascii="Cambria Math" w:hAnsi="Cambria Math"/>
                </w:rPr>
                <m:t>x</m:t>
              </w:ins>
            </m:r>
          </m:sub>
        </m:sSub>
        <m:r>
          <w:ins w:id="195" w:author="Guilherme Miyata" w:date="2025-11-29T02:27:00Z" w16du:dateUtc="2025-11-29T05:27:00Z">
            <m:rPr>
              <m:sty m:val="p"/>
            </m:rPr>
            <w:rPr>
              <w:rFonts w:ascii="Cambria Math" w:hAnsi="Cambria Math"/>
            </w:rPr>
            <m:t>,</m:t>
          </w:ins>
        </m:r>
        <m:sSub>
          <m:sSubPr>
            <m:ctrlPr>
              <w:ins w:id="196" w:author="Guilherme Miyata" w:date="2025-11-29T02:27:00Z" w16du:dateUtc="2025-11-29T05:27:00Z">
                <w:rPr>
                  <w:rFonts w:ascii="Cambria Math" w:hAnsi="Cambria Math"/>
                </w:rPr>
              </w:ins>
            </m:ctrlPr>
          </m:sSubPr>
          <m:e>
            <m:r>
              <w:ins w:id="197" w:author="Guilherme Miyata" w:date="2025-11-29T02:27:00Z" w16du:dateUtc="2025-11-29T05:27:00Z">
                <w:rPr>
                  <w:rFonts w:ascii="Cambria Math" w:hAnsi="Cambria Math"/>
                </w:rPr>
                <m:t>θ</m:t>
              </w:ins>
            </m:r>
          </m:e>
          <m:sub>
            <m:r>
              <w:ins w:id="198" w:author="Guilherme Miyata" w:date="2025-11-29T02:27:00Z" w16du:dateUtc="2025-11-29T05:27:00Z">
                <w:rPr>
                  <w:rFonts w:ascii="Cambria Math" w:hAnsi="Cambria Math"/>
                </w:rPr>
                <m:t>y</m:t>
              </w:ins>
            </m:r>
          </m:sub>
        </m:sSub>
        <m:r>
          <w:ins w:id="199" w:author="Guilherme Miyata" w:date="2025-11-29T02:27:00Z" w16du:dateUtc="2025-11-29T05:27:00Z">
            <m:rPr>
              <m:sty m:val="p"/>
            </m:rPr>
            <w:rPr>
              <w:rFonts w:ascii="Cambria Math" w:hAnsi="Cambria Math"/>
            </w:rPr>
            <m:t>,</m:t>
          </w:ins>
        </m:r>
        <m:sSub>
          <m:sSubPr>
            <m:ctrlPr>
              <w:ins w:id="200" w:author="Guilherme Miyata" w:date="2025-11-29T02:27:00Z" w16du:dateUtc="2025-11-29T05:27:00Z">
                <w:rPr>
                  <w:rFonts w:ascii="Cambria Math" w:hAnsi="Cambria Math"/>
                </w:rPr>
              </w:ins>
            </m:ctrlPr>
          </m:sSubPr>
          <m:e>
            <m:r>
              <w:ins w:id="201" w:author="Guilherme Miyata" w:date="2025-11-29T02:27:00Z" w16du:dateUtc="2025-11-29T05:27:00Z">
                <w:rPr>
                  <w:rFonts w:ascii="Cambria Math" w:hAnsi="Cambria Math"/>
                </w:rPr>
                <m:t>θ</m:t>
              </w:ins>
            </m:r>
          </m:e>
          <m:sub>
            <m:r>
              <w:ins w:id="202" w:author="Guilherme Miyata" w:date="2025-11-29T02:27:00Z" w16du:dateUtc="2025-11-29T05:27:00Z">
                <w:rPr>
                  <w:rFonts w:ascii="Cambria Math" w:hAnsi="Cambria Math"/>
                </w:rPr>
                <m:t>z</m:t>
              </w:ins>
            </m:r>
          </m:sub>
        </m:sSub>
        <m:r>
          <w:ins w:id="203" w:author="Guilherme Miyata" w:date="2025-11-29T02:27:00Z" w16du:dateUtc="2025-11-29T05:27:00Z">
            <m:rPr>
              <m:sty m:val="p"/>
            </m:rPr>
            <w:rPr>
              <w:rFonts w:ascii="Cambria Math" w:hAnsi="Cambria Math"/>
            </w:rPr>
            <m:t>)</m:t>
          </w:ins>
        </m:r>
      </m:oMath>
      <w:ins w:id="204" w:author="Guilherme Miyata" w:date="2025-11-29T02:27:00Z" w16du:dateUtc="2025-11-29T05:27:00Z">
        <w:r w:rsidRPr="007B559B">
          <w:t xml:space="preserve"> e do vetor de posição </w:t>
        </w:r>
      </w:ins>
      <m:oMath>
        <m:r>
          <w:ins w:id="205" w:author="Guilherme Miyata" w:date="2025-11-29T02:27:00Z" w16du:dateUtc="2025-11-29T05:27:00Z">
            <m:rPr>
              <m:sty m:val="b"/>
            </m:rPr>
            <w:rPr>
              <w:rFonts w:ascii="Cambria Math" w:hAnsi="Cambria Math"/>
            </w:rPr>
            <m:t>p</m:t>
          </w:ins>
        </m:r>
      </m:oMath>
      <w:ins w:id="206" w:author="Guilherme Miyata" w:date="2025-11-29T02:27:00Z" w16du:dateUtc="2025-11-29T05:27:00Z">
        <w:r w:rsidRPr="007B559B">
          <w:t>. Em seguida, calcula-se a distância entre esses pontos transformados e seus correspondentes na base, obtendo-se assim o comprimento necessário de cada atuador.</w:t>
        </w:r>
      </w:ins>
    </w:p>
    <w:p w14:paraId="3EAE1B83" w14:textId="77777777" w:rsidR="0039363B" w:rsidRPr="007B559B" w:rsidRDefault="0039363B" w:rsidP="0039363B">
      <w:pPr>
        <w:spacing w:line="360" w:lineRule="auto"/>
        <w:ind w:firstLine="708"/>
        <w:jc w:val="both"/>
        <w:rPr>
          <w:ins w:id="207" w:author="Guilherme Miyata" w:date="2025-11-29T02:27:00Z" w16du:dateUtc="2025-11-29T05:27:00Z"/>
        </w:rPr>
      </w:pPr>
      <w:ins w:id="208" w:author="Guilherme Miyata" w:date="2025-11-29T02:27:00Z" w16du:dateUtc="2025-11-29T05:27:00Z">
        <w:r w:rsidRPr="007B559B">
          <w:t xml:space="preserve">Esse procedimento torna a cinemática inversa um problema computacionalmente direto: cada atuador tem seu comprimento determinado de forma independente, desde que a pose </w:t>
        </w:r>
        <w:r w:rsidRPr="007B559B">
          <w:lastRenderedPageBreak/>
          <w:t>desejada esteja dentro da região de operação e não viole limitações geométricas ou mecânicas do sistema.</w:t>
        </w:r>
      </w:ins>
    </w:p>
    <w:p w14:paraId="16EFFECA" w14:textId="77777777" w:rsidR="0039363B" w:rsidRPr="007B559B" w:rsidRDefault="0039363B">
      <w:pPr>
        <w:spacing w:line="360" w:lineRule="auto"/>
        <w:jc w:val="both"/>
        <w:rPr>
          <w:ins w:id="209" w:author="Guilherme Miyata" w:date="2025-11-29T02:26:00Z" w16du:dateUtc="2025-11-29T05:26:00Z"/>
          <w:snapToGrid w:val="0"/>
        </w:rPr>
        <w:pPrChange w:id="210" w:author="Guilherme Miyata" w:date="2025-11-29T02:27:00Z" w16du:dateUtc="2025-11-29T05:27:00Z">
          <w:pPr>
            <w:spacing w:line="360" w:lineRule="auto"/>
            <w:ind w:firstLine="567"/>
            <w:jc w:val="both"/>
          </w:pPr>
        </w:pPrChange>
      </w:pPr>
    </w:p>
    <w:p w14:paraId="1745DBA4" w14:textId="379980D3" w:rsidR="006A5E5A" w:rsidRPr="007B559B" w:rsidRDefault="006A5E5A" w:rsidP="006A5E5A">
      <w:pPr>
        <w:spacing w:line="360" w:lineRule="auto"/>
        <w:ind w:firstLine="567"/>
        <w:jc w:val="both"/>
        <w:rPr>
          <w:snapToGrid w:val="0"/>
        </w:rPr>
      </w:pPr>
      <w:commentRangeStart w:id="211"/>
      <w:r w:rsidRPr="007B559B">
        <w:rPr>
          <w:snapToGrid w:val="0"/>
        </w:rPr>
        <w:t>Para descrever matematicamente o comportamento da plataforma de Stewart, utilizam-se dois referenciais principais</w:t>
      </w:r>
      <w:r w:rsidR="00F979A5" w:rsidRPr="007B559B">
        <w:rPr>
          <w:snapToGrid w:val="0"/>
        </w:rPr>
        <w:t xml:space="preserve"> (Figura 6)</w:t>
      </w:r>
      <w:r w:rsidRPr="007B559B">
        <w:rPr>
          <w:snapToGrid w:val="0"/>
        </w:rPr>
        <w:t>:</w:t>
      </w:r>
    </w:p>
    <w:p w14:paraId="0957815D" w14:textId="5103BF08" w:rsidR="006A5E5A" w:rsidRPr="007B559B" w:rsidRDefault="006A5E5A" w:rsidP="006A5E5A">
      <w:pPr>
        <w:pStyle w:val="PargrafodaLista"/>
        <w:numPr>
          <w:ilvl w:val="0"/>
          <w:numId w:val="51"/>
        </w:numPr>
        <w:spacing w:line="360" w:lineRule="auto"/>
        <w:jc w:val="both"/>
        <w:rPr>
          <w:snapToGrid w:val="0"/>
        </w:rPr>
      </w:pPr>
      <w:r w:rsidRPr="007B559B">
        <w:rPr>
          <w:snapToGrid w:val="0"/>
        </w:rPr>
        <w:t xml:space="preserve">Referencial de base </w:t>
      </w:r>
      <m:oMath>
        <m:r>
          <w:rPr>
            <w:rFonts w:ascii="Cambria Math" w:hAnsi="Cambria Math"/>
            <w:snapToGrid w:val="0"/>
          </w:rPr>
          <m:t>{B}</m:t>
        </m:r>
      </m:oMath>
    </w:p>
    <w:p w14:paraId="55F1894E" w14:textId="629C3461" w:rsidR="006A5E5A" w:rsidRPr="007B559B" w:rsidRDefault="006A5E5A" w:rsidP="006A5E5A">
      <w:pPr>
        <w:pStyle w:val="PargrafodaLista"/>
        <w:numPr>
          <w:ilvl w:val="0"/>
          <w:numId w:val="51"/>
        </w:numPr>
        <w:spacing w:line="360" w:lineRule="auto"/>
        <w:jc w:val="both"/>
        <w:rPr>
          <w:snapToGrid w:val="0"/>
        </w:rPr>
      </w:pPr>
      <w:r w:rsidRPr="007B559B">
        <w:rPr>
          <w:snapToGrid w:val="0"/>
        </w:rPr>
        <w:t xml:space="preserve">Referencial da plataforma móvel </w:t>
      </w:r>
      <m:oMath>
        <m:r>
          <w:rPr>
            <w:rFonts w:ascii="Cambria Math" w:hAnsi="Cambria Math"/>
            <w:snapToGrid w:val="0"/>
          </w:rPr>
          <m:t>{P}</m:t>
        </m:r>
      </m:oMath>
    </w:p>
    <w:p w14:paraId="0CE0CF2D" w14:textId="1AB32543" w:rsidR="006A5E5A" w:rsidRPr="007B559B" w:rsidRDefault="006A5E5A" w:rsidP="006A5E5A">
      <w:pPr>
        <w:spacing w:line="360" w:lineRule="auto"/>
        <w:ind w:firstLine="360"/>
        <w:jc w:val="both"/>
        <w:rPr>
          <w:ins w:id="212" w:author="Guilherme Miyata" w:date="2025-11-29T02:31:00Z" w16du:dateUtc="2025-11-29T05:31:00Z"/>
          <w:snapToGrid w:val="0"/>
        </w:rPr>
      </w:pPr>
      <w:r w:rsidRPr="007B559B">
        <w:rPr>
          <w:snapToGrid w:val="0"/>
        </w:rPr>
        <w:t xml:space="preserve">Cada pistão </w:t>
      </w:r>
      <m:oMath>
        <m:r>
          <w:rPr>
            <w:rFonts w:ascii="Cambria Math" w:hAnsi="Cambria Math"/>
            <w:snapToGrid w:val="0"/>
          </w:rPr>
          <m:t xml:space="preserve">i </m:t>
        </m:r>
      </m:oMath>
      <w:r w:rsidRPr="007B559B">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7B559B">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7B559B">
        <w:rPr>
          <w:snapToGrid w:val="0"/>
        </w:rPr>
        <w:t>.</w:t>
      </w:r>
    </w:p>
    <w:p w14:paraId="2CFE94E6" w14:textId="77777777" w:rsidR="00D105E3" w:rsidRPr="007B559B" w:rsidRDefault="00D105E3" w:rsidP="00D105E3">
      <w:pPr>
        <w:keepNext/>
        <w:spacing w:line="360" w:lineRule="auto"/>
        <w:jc w:val="center"/>
        <w:rPr>
          <w:ins w:id="213" w:author="Guilherme Miyata" w:date="2025-11-29T02:31:00Z" w16du:dateUtc="2025-11-29T05:31:00Z"/>
        </w:rPr>
      </w:pPr>
      <w:ins w:id="214" w:author="Guilherme Miyata" w:date="2025-11-29T02:31:00Z" w16du:dateUtc="2025-11-29T05:31:00Z">
        <w:r w:rsidRPr="007B559B">
          <w:drawing>
            <wp:inline distT="0" distB="0" distL="0" distR="0" wp14:anchorId="687AA34C" wp14:editId="43D7872E">
              <wp:extent cx="3365771" cy="4185722"/>
              <wp:effectExtent l="0" t="0" r="6350" b="5715"/>
              <wp:docPr id="1400655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3378342" cy="4201355"/>
                      </a:xfrm>
                      <a:prstGeom prst="rect">
                        <a:avLst/>
                      </a:prstGeom>
                    </pic:spPr>
                  </pic:pic>
                </a:graphicData>
              </a:graphic>
            </wp:inline>
          </w:drawing>
        </w:r>
      </w:ins>
    </w:p>
    <w:p w14:paraId="3DA2F51A" w14:textId="51672281" w:rsidR="00D105E3" w:rsidRPr="007B559B" w:rsidRDefault="00D105E3" w:rsidP="00D105E3">
      <w:pPr>
        <w:pStyle w:val="Legenda"/>
        <w:rPr>
          <w:ins w:id="215" w:author="Guilherme Miyata" w:date="2025-11-29T02:31:00Z" w16du:dateUtc="2025-11-29T05:31:00Z"/>
        </w:rPr>
      </w:pPr>
      <w:ins w:id="216" w:author="Guilherme Miyata" w:date="2025-11-29T02:31:00Z" w16du:dateUtc="2025-11-29T05:31:00Z">
        <w:r w:rsidRPr="007B559B">
          <w:t xml:space="preserve">Figura </w:t>
        </w:r>
        <w:r w:rsidRPr="007B559B">
          <w:fldChar w:fldCharType="begin"/>
        </w:r>
        <w:r w:rsidRPr="007B559B">
          <w:instrText xml:space="preserve"> SEQ Figura \* ARABIC </w:instrText>
        </w:r>
        <w:r w:rsidRPr="007B559B">
          <w:fldChar w:fldCharType="separate"/>
        </w:r>
      </w:ins>
      <w:r w:rsidR="00BB721A">
        <w:rPr>
          <w:noProof/>
        </w:rPr>
        <w:t>7</w:t>
      </w:r>
      <w:ins w:id="217" w:author="Guilherme Miyata" w:date="2025-11-29T02:31:00Z" w16du:dateUtc="2025-11-29T05:31:00Z">
        <w:r w:rsidRPr="007B559B">
          <w:fldChar w:fldCharType="end"/>
        </w:r>
        <w:r w:rsidRPr="007B559B">
          <w:t>: Representação Vetorial da Cinemática da Plataforma de Stewart</w:t>
        </w:r>
      </w:ins>
    </w:p>
    <w:p w14:paraId="2FA1AD1B" w14:textId="77777777" w:rsidR="00D105E3" w:rsidRPr="007B559B" w:rsidRDefault="00D105E3" w:rsidP="00D105E3">
      <w:pPr>
        <w:jc w:val="center"/>
        <w:rPr>
          <w:ins w:id="218" w:author="Guilherme Miyata" w:date="2025-11-29T02:31:00Z" w16du:dateUtc="2025-11-29T05:31:00Z"/>
          <w:sz w:val="22"/>
          <w:szCs w:val="22"/>
        </w:rPr>
      </w:pPr>
      <w:ins w:id="219" w:author="Guilherme Miyata" w:date="2025-11-29T02:31:00Z" w16du:dateUtc="2025-11-29T05:31:00Z">
        <w:r w:rsidRPr="007B559B">
          <w:rPr>
            <w:sz w:val="22"/>
            <w:szCs w:val="22"/>
          </w:rPr>
          <w:t>Fonte: Adaptado de Robótica (CRAIG, 2012)</w:t>
        </w:r>
      </w:ins>
    </w:p>
    <w:p w14:paraId="7EB7242A" w14:textId="77777777" w:rsidR="00D105E3" w:rsidRPr="007B559B" w:rsidRDefault="00D105E3">
      <w:pPr>
        <w:spacing w:line="360" w:lineRule="auto"/>
        <w:jc w:val="both"/>
        <w:rPr>
          <w:snapToGrid w:val="0"/>
        </w:rPr>
        <w:pPrChange w:id="220" w:author="Guilherme Miyata" w:date="2025-11-29T02:31:00Z" w16du:dateUtc="2025-11-29T05:31:00Z">
          <w:pPr>
            <w:spacing w:line="360" w:lineRule="auto"/>
            <w:ind w:firstLine="360"/>
            <w:jc w:val="both"/>
          </w:pPr>
        </w:pPrChange>
      </w:pPr>
    </w:p>
    <w:p w14:paraId="29B78B19" w14:textId="5249AE54" w:rsidR="006A5E5A" w:rsidRPr="007B559B" w:rsidRDefault="006A5E5A" w:rsidP="006A5E5A">
      <w:pPr>
        <w:spacing w:line="360" w:lineRule="auto"/>
        <w:ind w:firstLine="360"/>
        <w:jc w:val="both"/>
        <w:rPr>
          <w:snapToGrid w:val="0"/>
        </w:rPr>
      </w:pPr>
      <w:r w:rsidRPr="007B559B">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7B559B">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7B559B">
        <w:rPr>
          <w:snapToGrid w:val="0"/>
        </w:rPr>
        <w:t xml:space="preserve"> é a posição do centro da plataforma em relação a </w:t>
      </w:r>
      <m:oMath>
        <m:r>
          <w:rPr>
            <w:rFonts w:ascii="Cambria Math" w:hAnsi="Cambria Math"/>
            <w:snapToGrid w:val="0"/>
          </w:rPr>
          <m:t>{B}</m:t>
        </m:r>
      </m:oMath>
      <w:r w:rsidRPr="007B559B">
        <w:rPr>
          <w:snapToGrid w:val="0"/>
        </w:rPr>
        <w:t xml:space="preserve"> e </w:t>
      </w:r>
      <w:commentRangeStart w:id="221"/>
      <m:oMath>
        <m:r>
          <w:rPr>
            <w:rFonts w:ascii="Cambria Math" w:hAnsi="Cambria Math"/>
            <w:snapToGrid w:val="0"/>
          </w:rPr>
          <m:t>R</m:t>
        </m:r>
      </m:oMath>
      <w:r w:rsidRPr="007B559B">
        <w:rPr>
          <w:snapToGrid w:val="0"/>
        </w:rPr>
        <w:t xml:space="preserve"> é a matriz de rotação</w:t>
      </w:r>
      <w:ins w:id="222" w:author="Guilherme Miyata" w:date="2025-11-29T02:32:00Z" w16du:dateUtc="2025-11-29T05:32:00Z">
        <w:r w:rsidR="00D105E3" w:rsidRPr="007B559B">
          <w:rPr>
            <w:snapToGrid w:val="0"/>
          </w:rPr>
          <w:t xml:space="preserve">, </w:t>
        </w:r>
      </w:ins>
      <m:oMath>
        <m:r>
          <w:ins w:id="223" w:author="Guilherme Miyata" w:date="2025-11-29T02:32:00Z" w16du:dateUtc="2025-11-29T05:32:00Z">
            <w:rPr>
              <w:rFonts w:ascii="Cambria Math" w:hAnsi="Cambria Math"/>
            </w:rPr>
            <m:t>R</m:t>
          </w:ins>
        </m:r>
        <m:d>
          <m:dPr>
            <m:ctrlPr>
              <w:ins w:id="224" w:author="Guilherme Miyata" w:date="2025-11-29T02:32:00Z" w16du:dateUtc="2025-11-29T05:32:00Z">
                <w:rPr>
                  <w:rFonts w:ascii="Cambria Math" w:hAnsi="Cambria Math"/>
                </w:rPr>
              </w:ins>
            </m:ctrlPr>
          </m:dPr>
          <m:e>
            <m:sSub>
              <m:sSubPr>
                <m:ctrlPr>
                  <w:ins w:id="225" w:author="Guilherme Miyata" w:date="2025-11-29T02:32:00Z" w16du:dateUtc="2025-11-29T05:32:00Z">
                    <w:rPr>
                      <w:rFonts w:ascii="Cambria Math" w:hAnsi="Cambria Math"/>
                    </w:rPr>
                  </w:ins>
                </m:ctrlPr>
              </m:sSubPr>
              <m:e>
                <m:r>
                  <w:ins w:id="226" w:author="Guilherme Miyata" w:date="2025-11-29T02:32:00Z" w16du:dateUtc="2025-11-29T05:32:00Z">
                    <w:rPr>
                      <w:rFonts w:ascii="Cambria Math" w:hAnsi="Cambria Math"/>
                    </w:rPr>
                    <m:t>θ</m:t>
                  </w:ins>
                </m:r>
              </m:e>
              <m:sub>
                <m:r>
                  <w:ins w:id="227" w:author="Guilherme Miyata" w:date="2025-11-29T02:32:00Z" w16du:dateUtc="2025-11-29T05:32:00Z">
                    <w:rPr>
                      <w:rFonts w:ascii="Cambria Math" w:hAnsi="Cambria Math"/>
                    </w:rPr>
                    <m:t>x</m:t>
                  </w:ins>
                </m:r>
              </m:sub>
            </m:sSub>
            <m:r>
              <w:ins w:id="228" w:author="Guilherme Miyata" w:date="2025-11-29T02:32:00Z" w16du:dateUtc="2025-11-29T05:32:00Z">
                <m:rPr>
                  <m:sty m:val="p"/>
                </m:rPr>
                <w:rPr>
                  <w:rFonts w:ascii="Cambria Math" w:hAnsi="Cambria Math"/>
                </w:rPr>
                <m:t>,</m:t>
              </w:ins>
            </m:r>
            <m:sSub>
              <m:sSubPr>
                <m:ctrlPr>
                  <w:ins w:id="229" w:author="Guilherme Miyata" w:date="2025-11-29T02:32:00Z" w16du:dateUtc="2025-11-29T05:32:00Z">
                    <w:rPr>
                      <w:rFonts w:ascii="Cambria Math" w:hAnsi="Cambria Math"/>
                    </w:rPr>
                  </w:ins>
                </m:ctrlPr>
              </m:sSubPr>
              <m:e>
                <m:r>
                  <w:ins w:id="230" w:author="Guilherme Miyata" w:date="2025-11-29T02:32:00Z" w16du:dateUtc="2025-11-29T05:32:00Z">
                    <w:rPr>
                      <w:rFonts w:ascii="Cambria Math" w:hAnsi="Cambria Math"/>
                    </w:rPr>
                    <m:t>θ</m:t>
                  </w:ins>
                </m:r>
              </m:e>
              <m:sub>
                <m:r>
                  <w:ins w:id="231" w:author="Guilherme Miyata" w:date="2025-11-29T02:32:00Z" w16du:dateUtc="2025-11-29T05:32:00Z">
                    <w:rPr>
                      <w:rFonts w:ascii="Cambria Math" w:hAnsi="Cambria Math"/>
                    </w:rPr>
                    <m:t>y</m:t>
                  </w:ins>
                </m:r>
              </m:sub>
            </m:sSub>
            <m:r>
              <w:ins w:id="232" w:author="Guilherme Miyata" w:date="2025-11-29T02:32:00Z" w16du:dateUtc="2025-11-29T05:32:00Z">
                <m:rPr>
                  <m:sty m:val="p"/>
                </m:rPr>
                <w:rPr>
                  <w:rFonts w:ascii="Cambria Math" w:hAnsi="Cambria Math"/>
                </w:rPr>
                <m:t>,</m:t>
              </w:ins>
            </m:r>
            <m:sSub>
              <m:sSubPr>
                <m:ctrlPr>
                  <w:ins w:id="233" w:author="Guilherme Miyata" w:date="2025-11-29T02:32:00Z" w16du:dateUtc="2025-11-29T05:32:00Z">
                    <w:rPr>
                      <w:rFonts w:ascii="Cambria Math" w:hAnsi="Cambria Math"/>
                    </w:rPr>
                  </w:ins>
                </m:ctrlPr>
              </m:sSubPr>
              <m:e>
                <m:r>
                  <w:ins w:id="234" w:author="Guilherme Miyata" w:date="2025-11-29T02:32:00Z" w16du:dateUtc="2025-11-29T05:32:00Z">
                    <w:rPr>
                      <w:rFonts w:ascii="Cambria Math" w:hAnsi="Cambria Math"/>
                    </w:rPr>
                    <m:t>θ</m:t>
                  </w:ins>
                </m:r>
              </m:e>
              <m:sub>
                <m:r>
                  <w:ins w:id="235" w:author="Guilherme Miyata" w:date="2025-11-29T02:32:00Z" w16du:dateUtc="2025-11-29T05:32:00Z">
                    <w:rPr>
                      <w:rFonts w:ascii="Cambria Math" w:hAnsi="Cambria Math"/>
                    </w:rPr>
                    <m:t>z</m:t>
                  </w:ins>
                </m:r>
              </m:sub>
            </m:sSub>
          </m:e>
        </m:d>
        <m:r>
          <w:ins w:id="236" w:author="Guilherme Miyata" w:date="2025-11-29T02:32:00Z" w16du:dateUtc="2025-11-29T05:32:00Z">
            <m:rPr>
              <m:sty m:val="p"/>
            </m:rPr>
            <w:rPr>
              <w:rFonts w:ascii="Cambria Math" w:hAnsi="Cambria Math"/>
            </w:rPr>
            <m:t>,</m:t>
          </w:ins>
        </m:r>
      </m:oMath>
      <w:ins w:id="237" w:author="Guilherme Miyata" w:date="2025-11-29T02:32:00Z" w16du:dateUtc="2025-11-29T05:32:00Z">
        <w:r w:rsidR="00D105E3" w:rsidRPr="007B559B">
          <w:rPr>
            <w:snapToGrid w:val="0"/>
          </w:rPr>
          <w:t xml:space="preserve"> </w:t>
        </w:r>
      </w:ins>
      <w:r w:rsidRPr="007B559B">
        <w:rPr>
          <w:snapToGrid w:val="0"/>
        </w:rPr>
        <w:t xml:space="preserve"> que transforma vetores d</w:t>
      </w:r>
      <w:ins w:id="238" w:author="Guilherme Miyata" w:date="2025-11-29T02:32:00Z" w16du:dateUtc="2025-11-29T05:32:00Z">
        <w:r w:rsidR="00D105E3" w:rsidRPr="007B559B">
          <w:rPr>
            <w:snapToGrid w:val="0"/>
          </w:rPr>
          <w:t>o referencial</w:t>
        </w:r>
      </w:ins>
      <w:del w:id="239" w:author="Guilherme Miyata" w:date="2025-11-29T02:32:00Z" w16du:dateUtc="2025-11-29T05:32:00Z">
        <w:r w:rsidRPr="007B559B" w:rsidDel="00D105E3">
          <w:rPr>
            <w:snapToGrid w:val="0"/>
          </w:rPr>
          <w:delText>e</w:delText>
        </w:r>
      </w:del>
      <w:r w:rsidRPr="007B559B">
        <w:rPr>
          <w:snapToGrid w:val="0"/>
        </w:rPr>
        <w:t xml:space="preserve"> </w:t>
      </w:r>
      <m:oMath>
        <m:r>
          <w:rPr>
            <w:rFonts w:ascii="Cambria Math" w:hAnsi="Cambria Math"/>
            <w:snapToGrid w:val="0"/>
          </w:rPr>
          <m:t>{P}</m:t>
        </m:r>
      </m:oMath>
      <w:r w:rsidRPr="007B559B">
        <w:rPr>
          <w:snapToGrid w:val="0"/>
        </w:rPr>
        <w:t xml:space="preserve"> para</w:t>
      </w:r>
      <w:ins w:id="240" w:author="Guilherme Miyata" w:date="2025-11-29T02:32:00Z" w16du:dateUtc="2025-11-29T05:32:00Z">
        <w:r w:rsidR="00D105E3" w:rsidRPr="007B559B">
          <w:rPr>
            <w:snapToGrid w:val="0"/>
          </w:rPr>
          <w:t xml:space="preserve"> o referencial</w:t>
        </w:r>
      </w:ins>
      <w:r w:rsidRPr="007B559B">
        <w:rPr>
          <w:snapToGrid w:val="0"/>
        </w:rPr>
        <w:t xml:space="preserve"> </w:t>
      </w:r>
      <m:oMath>
        <m:r>
          <w:rPr>
            <w:rFonts w:ascii="Cambria Math" w:hAnsi="Cambria Math"/>
            <w:snapToGrid w:val="0"/>
          </w:rPr>
          <m:t>{B}</m:t>
        </m:r>
      </m:oMath>
      <w:r w:rsidRPr="007B559B">
        <w:rPr>
          <w:snapToGrid w:val="0"/>
        </w:rPr>
        <w:t>.</w:t>
      </w:r>
      <w:commentRangeEnd w:id="221"/>
      <w:r w:rsidR="00234BC9" w:rsidRPr="007B559B">
        <w:rPr>
          <w:rStyle w:val="Refdecomentrio"/>
        </w:rPr>
        <w:commentReference w:id="221"/>
      </w:r>
    </w:p>
    <w:p w14:paraId="314472F3" w14:textId="140425E0" w:rsidR="006A5E5A" w:rsidRPr="007B559B" w:rsidDel="00D105E3" w:rsidRDefault="006A5E5A" w:rsidP="006A5E5A">
      <w:pPr>
        <w:spacing w:line="360" w:lineRule="auto"/>
        <w:ind w:firstLine="360"/>
        <w:jc w:val="both"/>
        <w:rPr>
          <w:del w:id="241" w:author="Guilherme Miyata" w:date="2025-11-29T02:32:00Z" w16du:dateUtc="2025-11-29T05:32:00Z"/>
          <w:snapToGrid w:val="0"/>
        </w:rPr>
      </w:pPr>
      <w:del w:id="242" w:author="Guilherme Miyata" w:date="2025-11-29T02:32:00Z" w16du:dateUtc="2025-11-29T05:32:00Z">
        <w:r w:rsidRPr="007B559B" w:rsidDel="00D105E3">
          <w:rPr>
            <w:snapToGrid w:val="0"/>
          </w:rPr>
          <w:delText xml:space="preserve">O ponto </w:delText>
        </w:r>
      </w:del>
      <m:oMath>
        <m:sSub>
          <m:sSubPr>
            <m:ctrlPr>
              <w:del w:id="243" w:author="Guilherme Miyata" w:date="2025-11-29T02:32:00Z" w16du:dateUtc="2025-11-29T05:32:00Z">
                <w:rPr>
                  <w:rFonts w:ascii="Cambria Math" w:hAnsi="Cambria Math"/>
                  <w:snapToGrid w:val="0"/>
                </w:rPr>
              </w:del>
            </m:ctrlPr>
          </m:sSubPr>
          <m:e>
            <m:acc>
              <m:accPr>
                <m:chr m:val="⃗"/>
                <m:ctrlPr>
                  <w:del w:id="244" w:author="Guilherme Miyata" w:date="2025-11-29T02:32:00Z" w16du:dateUtc="2025-11-29T05:32:00Z">
                    <w:rPr>
                      <w:rFonts w:ascii="Cambria Math" w:hAnsi="Cambria Math"/>
                      <w:snapToGrid w:val="0"/>
                    </w:rPr>
                  </w:del>
                </m:ctrlPr>
              </m:accPr>
              <m:e>
                <m:r>
                  <w:del w:id="245" w:author="Guilherme Miyata" w:date="2025-11-29T02:32:00Z" w16du:dateUtc="2025-11-29T05:32:00Z">
                    <w:rPr>
                      <w:rFonts w:ascii="Cambria Math" w:hAnsi="Cambria Math"/>
                      <w:snapToGrid w:val="0"/>
                    </w:rPr>
                    <m:t>b</m:t>
                  </w:del>
                </m:r>
              </m:e>
            </m:acc>
          </m:e>
          <m:sub>
            <m:r>
              <w:del w:id="246" w:author="Guilherme Miyata" w:date="2025-11-29T02:32:00Z" w16du:dateUtc="2025-11-29T05:32:00Z">
                <w:rPr>
                  <w:rFonts w:ascii="Cambria Math" w:hAnsi="Cambria Math"/>
                  <w:snapToGrid w:val="0"/>
                </w:rPr>
                <m:t>i</m:t>
              </w:del>
            </m:r>
          </m:sub>
        </m:sSub>
      </m:oMath>
      <w:del w:id="247" w:author="Guilherme Miyata" w:date="2025-11-29T02:32:00Z" w16du:dateUtc="2025-11-29T05:32:00Z">
        <w:r w:rsidRPr="007B559B" w:rsidDel="00D105E3">
          <w:rPr>
            <w:snapToGrid w:val="0"/>
          </w:rPr>
          <w:delText>expresso no referencial da base é obtido por:</w:delText>
        </w:r>
      </w:del>
    </w:p>
    <w:p w14:paraId="3B08E1AE" w14:textId="77777777" w:rsidR="00D105E3" w:rsidRPr="007B559B" w:rsidRDefault="00D105E3" w:rsidP="00D105E3">
      <w:pPr>
        <w:spacing w:line="360" w:lineRule="auto"/>
        <w:ind w:firstLine="360"/>
        <w:jc w:val="both"/>
        <w:rPr>
          <w:ins w:id="248" w:author="Guilherme Miyata" w:date="2025-11-29T02:32:00Z" w16du:dateUtc="2025-11-29T05:32:00Z"/>
          <w:snapToGrid w:val="0"/>
        </w:rPr>
      </w:pPr>
      <w:ins w:id="249" w:author="Guilherme Miyata" w:date="2025-11-29T02:32:00Z" w16du:dateUtc="2025-11-29T05:32:00Z">
        <w:r w:rsidRPr="007B559B">
          <w:rPr>
            <w:snapToGrid w:val="0"/>
          </w:rPr>
          <w:lastRenderedPageBreak/>
          <w:t xml:space="preserve">Com essa transformação, cada ponto superior </w:t>
        </w:r>
      </w:ins>
      <m:oMath>
        <m:sSub>
          <m:sSubPr>
            <m:ctrlPr>
              <w:ins w:id="250" w:author="Guilherme Miyata" w:date="2025-11-29T02:32:00Z" w16du:dateUtc="2025-11-29T05:32:00Z">
                <w:rPr>
                  <w:rFonts w:ascii="Cambria Math" w:hAnsi="Cambria Math"/>
                  <w:snapToGrid w:val="0"/>
                </w:rPr>
              </w:ins>
            </m:ctrlPr>
          </m:sSubPr>
          <m:e>
            <m:acc>
              <m:accPr>
                <m:chr m:val="⃗"/>
                <m:ctrlPr>
                  <w:ins w:id="251" w:author="Guilherme Miyata" w:date="2025-11-29T02:32:00Z" w16du:dateUtc="2025-11-29T05:32:00Z">
                    <w:rPr>
                      <w:rFonts w:ascii="Cambria Math" w:hAnsi="Cambria Math"/>
                      <w:snapToGrid w:val="0"/>
                    </w:rPr>
                  </w:ins>
                </m:ctrlPr>
              </m:accPr>
              <m:e>
                <m:r>
                  <w:ins w:id="252" w:author="Guilherme Miyata" w:date="2025-11-29T02:32:00Z" w16du:dateUtc="2025-11-29T05:32:00Z">
                    <w:rPr>
                      <w:rFonts w:ascii="Cambria Math" w:hAnsi="Cambria Math"/>
                      <w:snapToGrid w:val="0"/>
                    </w:rPr>
                    <m:t>b</m:t>
                  </w:ins>
                </m:r>
              </m:e>
            </m:acc>
          </m:e>
          <m:sub>
            <m:r>
              <w:ins w:id="253" w:author="Guilherme Miyata" w:date="2025-11-29T02:32:00Z" w16du:dateUtc="2025-11-29T05:32:00Z">
                <w:rPr>
                  <w:rFonts w:ascii="Cambria Math" w:hAnsi="Cambria Math"/>
                  <w:snapToGrid w:val="0"/>
                </w:rPr>
                <m:t>i</m:t>
              </w:ins>
            </m:r>
          </m:sub>
        </m:sSub>
      </m:oMath>
      <w:ins w:id="254" w:author="Guilherme Miyata" w:date="2025-11-29T02:32:00Z" w16du:dateUtc="2025-11-29T05:32:00Z">
        <w:r w:rsidRPr="007B559B">
          <w:rPr>
            <w:snapToGrid w:val="0"/>
          </w:rPr>
          <w:t xml:space="preserve"> passa a ser expresso no referencial da base da seguinte forma:</w:t>
        </w:r>
      </w:ins>
    </w:p>
    <w:commentRangeStart w:id="255"/>
    <w:commentRangeStart w:id="256"/>
    <w:p w14:paraId="62A55AFD" w14:textId="05F60129" w:rsidR="00D105E3" w:rsidRPr="007B559B" w:rsidRDefault="00000000" w:rsidP="00D105E3">
      <w:pPr>
        <w:spacing w:line="360" w:lineRule="auto"/>
        <w:ind w:firstLine="360"/>
        <w:jc w:val="both"/>
        <w:rPr>
          <w:ins w:id="257" w:author="Guilherme Miyata" w:date="2025-11-29T02:32:00Z" w16du:dateUtc="2025-11-29T05:32:00Z"/>
          <w:snapToGrid w:val="0"/>
        </w:rPr>
      </w:pPr>
      <m:oMathPara>
        <m:oMath>
          <m:acc>
            <m:accPr>
              <m:chr m:val="⃗"/>
              <m:ctrlPr>
                <w:ins w:id="258" w:author="Guilherme Miyata" w:date="2025-11-29T02:33:00Z" w16du:dateUtc="2025-11-29T05:33:00Z">
                  <w:rPr>
                    <w:rFonts w:ascii="Cambria Math" w:hAnsi="Cambria Math"/>
                    <w:snapToGrid w:val="0"/>
                  </w:rPr>
                </w:ins>
              </m:ctrlPr>
            </m:accPr>
            <m:e>
              <m:sSub>
                <m:sSubPr>
                  <m:ctrlPr>
                    <w:ins w:id="259" w:author="Guilherme Miyata" w:date="2025-11-29T02:33:00Z" w16du:dateUtc="2025-11-29T05:33:00Z">
                      <w:rPr>
                        <w:rFonts w:ascii="Cambria Math" w:hAnsi="Cambria Math"/>
                        <w:i/>
                        <w:snapToGrid w:val="0"/>
                      </w:rPr>
                    </w:ins>
                  </m:ctrlPr>
                </m:sSubPr>
                <m:e>
                  <m:r>
                    <w:ins w:id="260" w:author="Guilherme Miyata" w:date="2025-11-29T02:33:00Z" w16du:dateUtc="2025-11-29T05:33:00Z">
                      <w:rPr>
                        <w:rFonts w:ascii="Cambria Math" w:hAnsi="Cambria Math"/>
                        <w:snapToGrid w:val="0"/>
                      </w:rPr>
                      <m:t>P</m:t>
                    </w:ins>
                  </m:r>
                </m:e>
                <m:sub>
                  <m:r>
                    <w:ins w:id="261" w:author="Guilherme Miyata" w:date="2025-11-29T02:33:00Z" w16du:dateUtc="2025-11-29T05:33:00Z">
                      <w:rPr>
                        <w:rFonts w:ascii="Cambria Math" w:hAnsi="Cambria Math"/>
                        <w:snapToGrid w:val="0"/>
                      </w:rPr>
                      <m:t>i</m:t>
                    </w:ins>
                  </m:r>
                </m:sub>
              </m:sSub>
            </m:e>
          </m:acc>
          <m:r>
            <w:ins w:id="262" w:author="Guilherme Miyata" w:date="2025-11-29T02:33:00Z" w16du:dateUtc="2025-11-29T05:33:00Z">
              <w:rPr>
                <w:rFonts w:ascii="Cambria Math" w:hAnsi="Cambria Math"/>
                <w:snapToGrid w:val="0"/>
              </w:rPr>
              <m:t xml:space="preserve"> =</m:t>
            </w:ins>
          </m:r>
          <m:acc>
            <m:accPr>
              <m:chr m:val="⃗"/>
              <m:ctrlPr>
                <w:ins w:id="263" w:author="Guilherme Miyata" w:date="2025-11-29T02:33:00Z" w16du:dateUtc="2025-11-29T05:33:00Z">
                  <w:rPr>
                    <w:rFonts w:ascii="Cambria Math" w:hAnsi="Cambria Math"/>
                    <w:snapToGrid w:val="0"/>
                  </w:rPr>
                </w:ins>
              </m:ctrlPr>
            </m:accPr>
            <m:e>
              <m:r>
                <w:ins w:id="264" w:author="Guilherme Miyata" w:date="2025-11-29T02:33:00Z" w16du:dateUtc="2025-11-29T05:33:00Z">
                  <w:rPr>
                    <w:rFonts w:ascii="Cambria Math" w:hAnsi="Cambria Math"/>
                    <w:snapToGrid w:val="0"/>
                  </w:rPr>
                  <m:t>p</m:t>
                </w:ins>
              </m:r>
            </m:e>
          </m:acc>
          <m:r>
            <w:ins w:id="265" w:author="Guilherme Miyata" w:date="2025-11-29T02:33:00Z" w16du:dateUtc="2025-11-29T05:33:00Z">
              <w:rPr>
                <w:rFonts w:ascii="Cambria Math" w:hAnsi="Cambria Math"/>
                <w:snapToGrid w:val="0"/>
              </w:rPr>
              <m:t>+R</m:t>
            </w:ins>
          </m:r>
          <m:sSub>
            <m:sSubPr>
              <m:ctrlPr>
                <w:ins w:id="266" w:author="Guilherme Miyata" w:date="2025-11-29T02:33:00Z" w16du:dateUtc="2025-11-29T05:33:00Z">
                  <w:rPr>
                    <w:rFonts w:ascii="Cambria Math" w:hAnsi="Cambria Math"/>
                    <w:snapToGrid w:val="0"/>
                  </w:rPr>
                </w:ins>
              </m:ctrlPr>
            </m:sSubPr>
            <m:e>
              <m:acc>
                <m:accPr>
                  <m:chr m:val="⃗"/>
                  <m:ctrlPr>
                    <w:ins w:id="267" w:author="Guilherme Miyata" w:date="2025-11-29T02:33:00Z" w16du:dateUtc="2025-11-29T05:33:00Z">
                      <w:rPr>
                        <w:rFonts w:ascii="Cambria Math" w:hAnsi="Cambria Math"/>
                        <w:snapToGrid w:val="0"/>
                      </w:rPr>
                    </w:ins>
                  </m:ctrlPr>
                </m:accPr>
                <m:e>
                  <m:r>
                    <w:ins w:id="268" w:author="Guilherme Miyata" w:date="2025-11-29T02:33:00Z" w16du:dateUtc="2025-11-29T05:33:00Z">
                      <w:rPr>
                        <w:rFonts w:ascii="Cambria Math" w:hAnsi="Cambria Math"/>
                        <w:snapToGrid w:val="0"/>
                      </w:rPr>
                      <m:t>b</m:t>
                    </w:ins>
                  </m:r>
                </m:e>
              </m:acc>
            </m:e>
            <m:sub>
              <m:r>
                <w:ins w:id="269" w:author="Guilherme Miyata" w:date="2025-11-29T02:33:00Z" w16du:dateUtc="2025-11-29T05:33:00Z">
                  <w:rPr>
                    <w:rFonts w:ascii="Cambria Math" w:hAnsi="Cambria Math"/>
                    <w:snapToGrid w:val="0"/>
                  </w:rPr>
                  <m:t>i</m:t>
                </w:ins>
              </m:r>
            </m:sub>
          </m:sSub>
          <m:r>
            <w:ins w:id="270" w:author="Guilherme Miyata" w:date="2025-11-29T02:33:00Z" w16du:dateUtc="2025-11-29T05:33:00Z">
              <w:rPr>
                <w:rFonts w:ascii="Cambria Math" w:hAnsi="Cambria Math"/>
                <w:snapToGrid w:val="0"/>
              </w:rPr>
              <m:t xml:space="preserve"> </m:t>
            </w:ins>
          </m:r>
          <w:commentRangeEnd w:id="255"/>
          <m:r>
            <w:ins w:id="271" w:author="Guilherme Miyata" w:date="2025-11-29T02:33:00Z" w16du:dateUtc="2025-11-29T05:33:00Z">
              <m:rPr>
                <m:sty m:val="p"/>
              </m:rPr>
              <w:rPr>
                <w:rStyle w:val="Refdecomentrio"/>
              </w:rPr>
              <w:commentReference w:id="255"/>
            </w:ins>
          </m:r>
          <w:commentRangeEnd w:id="256"/>
          <m:r>
            <w:ins w:id="272" w:author="Guilherme Miyata" w:date="2025-11-29T02:33:00Z" w16du:dateUtc="2025-11-29T05:33:00Z">
              <m:rPr>
                <m:sty m:val="p"/>
              </m:rPr>
              <w:rPr>
                <w:rStyle w:val="Refdecomentrio"/>
              </w:rPr>
              <w:commentReference w:id="256"/>
            </w:ins>
          </m:r>
        </m:oMath>
      </m:oMathPara>
    </w:p>
    <w:commentRangeStart w:id="273"/>
    <w:p w14:paraId="0E896701" w14:textId="1803F4B3" w:rsidR="006A5E5A" w:rsidRPr="007B559B" w:rsidDel="00D105E3" w:rsidRDefault="00000000" w:rsidP="006A5E5A">
      <w:pPr>
        <w:spacing w:line="360" w:lineRule="auto"/>
        <w:ind w:firstLine="360"/>
        <w:jc w:val="both"/>
        <w:rPr>
          <w:del w:id="274" w:author="Guilherme Miyata" w:date="2025-11-29T02:33:00Z" w16du:dateUtc="2025-11-29T05:33:00Z"/>
          <w:snapToGrid w:val="0"/>
        </w:rPr>
      </w:pPr>
      <m:oMathPara>
        <m:oMath>
          <m:acc>
            <m:accPr>
              <m:chr m:val="⃗"/>
              <m:ctrlPr>
                <w:del w:id="275" w:author="Guilherme Miyata" w:date="2025-11-29T02:33:00Z" w16du:dateUtc="2025-11-29T05:33:00Z">
                  <w:rPr>
                    <w:rFonts w:ascii="Cambria Math" w:hAnsi="Cambria Math"/>
                    <w:snapToGrid w:val="0"/>
                  </w:rPr>
                </w:del>
              </m:ctrlPr>
            </m:accPr>
            <m:e>
              <m:r>
                <w:del w:id="276" w:author="Guilherme Miyata" w:date="2025-11-29T02:33:00Z" w16du:dateUtc="2025-11-29T05:33:00Z">
                  <w:rPr>
                    <w:rFonts w:ascii="Cambria Math" w:hAnsi="Cambria Math"/>
                    <w:snapToGrid w:val="0"/>
                  </w:rPr>
                  <m:t>p</m:t>
                </w:del>
              </m:r>
            </m:e>
          </m:acc>
          <m:r>
            <w:del w:id="277" w:author="Guilherme Miyata" w:date="2025-11-29T02:33:00Z" w16du:dateUtc="2025-11-29T05:33:00Z">
              <w:rPr>
                <w:rFonts w:ascii="Cambria Math" w:hAnsi="Cambria Math"/>
                <w:snapToGrid w:val="0"/>
              </w:rPr>
              <m:t xml:space="preserve"> +</m:t>
            </w:del>
          </m:r>
          <m:r>
            <w:ins w:id="278" w:author="Anderson Hirata" w:date="2025-11-26T17:32:00Z" w16du:dateUtc="2025-11-26T20:32:00Z">
              <w:del w:id="279" w:author="Guilherme Miyata" w:date="2025-11-29T02:33:00Z" w16du:dateUtc="2025-11-29T05:33:00Z">
                <w:rPr>
                  <w:rFonts w:ascii="Cambria Math" w:hAnsi="Cambria Math"/>
                  <w:snapToGrid w:val="0"/>
                </w:rPr>
                <m:t>=</m:t>
              </w:del>
            </w:ins>
          </m:r>
          <m:r>
            <w:del w:id="280" w:author="Guilherme Miyata" w:date="2025-11-29T02:33:00Z" w16du:dateUtc="2025-11-29T05:33:00Z">
              <w:rPr>
                <w:rFonts w:ascii="Cambria Math" w:hAnsi="Cambria Math"/>
                <w:snapToGrid w:val="0"/>
              </w:rPr>
              <m:t>R</m:t>
            </w:del>
          </m:r>
          <m:sSub>
            <m:sSubPr>
              <m:ctrlPr>
                <w:del w:id="281" w:author="Guilherme Miyata" w:date="2025-11-29T02:33:00Z" w16du:dateUtc="2025-11-29T05:33:00Z">
                  <w:rPr>
                    <w:rFonts w:ascii="Cambria Math" w:hAnsi="Cambria Math"/>
                    <w:snapToGrid w:val="0"/>
                  </w:rPr>
                </w:del>
              </m:ctrlPr>
            </m:sSubPr>
            <m:e>
              <m:acc>
                <m:accPr>
                  <m:chr m:val="⃗"/>
                  <m:ctrlPr>
                    <w:del w:id="282" w:author="Guilherme Miyata" w:date="2025-11-29T02:33:00Z" w16du:dateUtc="2025-11-29T05:33:00Z">
                      <w:rPr>
                        <w:rFonts w:ascii="Cambria Math" w:hAnsi="Cambria Math"/>
                        <w:snapToGrid w:val="0"/>
                      </w:rPr>
                    </w:del>
                  </m:ctrlPr>
                </m:accPr>
                <m:e>
                  <m:r>
                    <w:del w:id="283" w:author="Guilherme Miyata" w:date="2025-11-29T02:33:00Z" w16du:dateUtc="2025-11-29T05:33:00Z">
                      <w:rPr>
                        <w:rFonts w:ascii="Cambria Math" w:hAnsi="Cambria Math"/>
                        <w:snapToGrid w:val="0"/>
                      </w:rPr>
                      <m:t>b</m:t>
                    </w:del>
                  </m:r>
                </m:e>
              </m:acc>
            </m:e>
            <m:sub>
              <m:r>
                <w:del w:id="284" w:author="Guilherme Miyata" w:date="2025-11-29T02:33:00Z" w16du:dateUtc="2025-11-29T05:33:00Z">
                  <w:rPr>
                    <w:rFonts w:ascii="Cambria Math" w:hAnsi="Cambria Math"/>
                    <w:snapToGrid w:val="0"/>
                  </w:rPr>
                  <m:t>i</m:t>
                </w:del>
              </m:r>
            </m:sub>
          </m:sSub>
          <m:r>
            <w:del w:id="285" w:author="Guilherme Miyata" w:date="2025-11-29T02:33:00Z" w16du:dateUtc="2025-11-29T05:33:00Z">
              <w:rPr>
                <w:rFonts w:ascii="Cambria Math" w:hAnsi="Cambria Math"/>
                <w:snapToGrid w:val="0"/>
              </w:rPr>
              <m:t xml:space="preserve"> </m:t>
            </w:del>
          </m:r>
          <w:commentRangeEnd w:id="273"/>
          <m:r>
            <w:del w:id="286" w:author="Guilherme Miyata" w:date="2025-11-29T02:33:00Z" w16du:dateUtc="2025-11-29T05:33:00Z">
              <m:rPr>
                <m:sty m:val="p"/>
              </m:rPr>
              <w:rPr>
                <w:rStyle w:val="Refdecomentrio"/>
              </w:rPr>
              <w:commentReference w:id="273"/>
            </w:del>
          </m:r>
        </m:oMath>
      </m:oMathPara>
    </w:p>
    <w:p w14:paraId="6CD17670" w14:textId="1F90F397" w:rsidR="000D7957" w:rsidRPr="007B559B" w:rsidDel="00D105E3" w:rsidRDefault="006A5E5A" w:rsidP="000D7957">
      <w:pPr>
        <w:spacing w:line="360" w:lineRule="auto"/>
        <w:ind w:firstLine="360"/>
        <w:jc w:val="both"/>
        <w:rPr>
          <w:del w:id="287" w:author="Guilherme Miyata" w:date="2025-11-29T02:33:00Z" w16du:dateUtc="2025-11-29T05:33:00Z"/>
        </w:rPr>
      </w:pPr>
      <w:del w:id="288" w:author="Guilherme Miyata" w:date="2025-11-29T02:33:00Z" w16du:dateUtc="2025-11-29T05:33:00Z">
        <w:r w:rsidRPr="007B559B" w:rsidDel="00D105E3">
          <w:rPr>
            <w:snapToGrid w:val="0"/>
          </w:rPr>
          <w:delText xml:space="preserve">Assim, o vetor correspondente ao atuador </w:delText>
        </w:r>
      </w:del>
      <m:oMath>
        <m:r>
          <w:del w:id="289" w:author="Guilherme Miyata" w:date="2025-11-29T02:33:00Z" w16du:dateUtc="2025-11-29T05:33:00Z">
            <w:rPr>
              <w:rFonts w:ascii="Cambria Math" w:hAnsi="Cambria Math"/>
              <w:snapToGrid w:val="0"/>
            </w:rPr>
            <m:t>i</m:t>
          </w:del>
        </m:r>
      </m:oMath>
      <w:del w:id="290" w:author="Guilherme Miyata" w:date="2025-11-29T02:33:00Z" w16du:dateUtc="2025-11-29T05:33:00Z">
        <w:r w:rsidRPr="007B559B" w:rsidDel="00D105E3">
          <w:rPr>
            <w:snapToGrid w:val="0"/>
          </w:rPr>
          <w:delText xml:space="preserve"> é:</w:delText>
        </w:r>
        <w:r w:rsidRPr="007B559B" w:rsidDel="00D105E3">
          <w:delText xml:space="preserve"> </w:delText>
        </w:r>
      </w:del>
    </w:p>
    <w:p w14:paraId="3EB86522" w14:textId="10D81BA9" w:rsidR="00D105E3" w:rsidRPr="007B559B" w:rsidRDefault="00D105E3" w:rsidP="00D105E3">
      <w:pPr>
        <w:spacing w:line="360" w:lineRule="auto"/>
        <w:ind w:firstLine="360"/>
        <w:jc w:val="both"/>
        <w:rPr>
          <w:ins w:id="291" w:author="Guilherme Miyata" w:date="2025-11-29T02:33:00Z" w16du:dateUtc="2025-11-29T05:33:00Z"/>
        </w:rPr>
      </w:pPr>
      <w:ins w:id="292" w:author="Guilherme Miyata" w:date="2025-11-29T02:33:00Z" w16du:dateUtc="2025-11-29T05:33:00Z">
        <w:r w:rsidRPr="007B559B">
          <w:t xml:space="preserve">Esse ponto </w:t>
        </w:r>
      </w:ins>
      <m:oMath>
        <m:sSub>
          <m:sSubPr>
            <m:ctrlPr>
              <w:ins w:id="293" w:author="Guilherme Miyata" w:date="2025-11-29T02:33:00Z" w16du:dateUtc="2025-11-29T05:33:00Z">
                <w:rPr>
                  <w:rFonts w:ascii="Cambria Math" w:hAnsi="Cambria Math"/>
                </w:rPr>
              </w:ins>
            </m:ctrlPr>
          </m:sSubPr>
          <m:e>
            <m:acc>
              <m:accPr>
                <m:chr m:val="⃗"/>
                <m:ctrlPr>
                  <w:ins w:id="294" w:author="Guilherme Miyata" w:date="2025-11-29T02:33:00Z" w16du:dateUtc="2025-11-29T05:33:00Z">
                    <w:rPr>
                      <w:rFonts w:ascii="Cambria Math" w:hAnsi="Cambria Math"/>
                    </w:rPr>
                  </w:ins>
                </m:ctrlPr>
              </m:accPr>
              <m:e>
                <m:r>
                  <w:ins w:id="295" w:author="Guilherme Miyata" w:date="2025-11-29T02:33:00Z" w16du:dateUtc="2025-11-29T05:33:00Z">
                    <w:rPr>
                      <w:rFonts w:ascii="Cambria Math" w:hAnsi="Cambria Math"/>
                    </w:rPr>
                    <m:t>p</m:t>
                  </w:ins>
                </m:r>
              </m:e>
            </m:acc>
          </m:e>
          <m:sub>
            <m:r>
              <w:ins w:id="296" w:author="Guilherme Miyata" w:date="2025-11-29T02:33:00Z" w16du:dateUtc="2025-11-29T05:33:00Z">
                <w:rPr>
                  <w:rFonts w:ascii="Cambria Math" w:hAnsi="Cambria Math"/>
                </w:rPr>
                <m:t>i</m:t>
              </w:ins>
            </m:r>
          </m:sub>
        </m:sSub>
      </m:oMath>
      <w:ins w:id="297" w:author="Guilherme Miyata" w:date="2025-11-29T02:33:00Z" w16du:dateUtc="2025-11-29T05:33:00Z">
        <w:r w:rsidRPr="007B559B">
          <w:t xml:space="preserve">representa a coordenada, no sistema </w:t>
        </w:r>
      </w:ins>
      <m:oMath>
        <m:r>
          <w:ins w:id="298" w:author="Guilherme Miyata" w:date="2025-11-29T02:33:00Z" w16du:dateUtc="2025-11-29T05:33:00Z">
            <w:rPr>
              <w:rFonts w:ascii="Cambria Math" w:hAnsi="Cambria Math"/>
            </w:rPr>
            <m:t>{B}</m:t>
          </w:ins>
        </m:r>
      </m:oMath>
      <w:ins w:id="299" w:author="Guilherme Miyata" w:date="2025-11-29T02:33:00Z" w16du:dateUtc="2025-11-29T05:33:00Z">
        <w:r w:rsidRPr="007B559B">
          <w:t xml:space="preserve">, da junta superior do atuador </w:t>
        </w:r>
      </w:ins>
      <m:oMath>
        <m:r>
          <w:ins w:id="300" w:author="Guilherme Miyata" w:date="2025-11-29T02:33:00Z" w16du:dateUtc="2025-11-29T05:33:00Z">
            <w:rPr>
              <w:rFonts w:ascii="Cambria Math" w:hAnsi="Cambria Math"/>
            </w:rPr>
            <m:t>i</m:t>
          </w:ins>
        </m:r>
      </m:oMath>
      <w:ins w:id="301" w:author="Guilherme Miyata" w:date="2025-11-29T02:33:00Z" w16du:dateUtc="2025-11-29T05:33:00Z">
        <w:r w:rsidRPr="007B559B">
          <w:t>. Assim, o vetor que descreve o atuador é:</w:t>
        </w:r>
      </w:ins>
    </w:p>
    <w:p w14:paraId="7AABE8B4" w14:textId="77777777" w:rsidR="000D7957" w:rsidRPr="007B559B" w:rsidRDefault="00000000" w:rsidP="006A5E5A">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p w14:paraId="6E20B8CE" w14:textId="0056A856" w:rsidR="006A5E5A" w:rsidRPr="007B559B" w:rsidDel="00D105E3" w:rsidRDefault="00D105E3" w:rsidP="000D7957">
      <w:pPr>
        <w:spacing w:line="360" w:lineRule="auto"/>
        <w:ind w:left="360"/>
        <w:jc w:val="both"/>
        <w:rPr>
          <w:del w:id="302" w:author="Guilherme Miyata" w:date="2025-11-29T02:33:00Z" w16du:dateUtc="2025-11-29T05:33:00Z"/>
          <w:snapToGrid w:val="0"/>
        </w:rPr>
      </w:pPr>
      <w:ins w:id="303" w:author="Guilherme Miyata" w:date="2025-11-29T02:33:00Z" w16du:dateUtc="2025-11-29T05:33:00Z">
        <w:r w:rsidRPr="007B559B">
          <w:rPr>
            <w:snapToGrid w:val="0"/>
          </w:rPr>
          <w:t>e seu comprimento é simplesmente a norma desse vetor:</w:t>
        </w:r>
      </w:ins>
      <w:del w:id="304" w:author="Guilherme Miyata" w:date="2025-11-29T02:33:00Z" w16du:dateUtc="2025-11-29T05:33:00Z">
        <w:r w:rsidR="006A5E5A" w:rsidRPr="007B559B" w:rsidDel="00D105E3">
          <w:rPr>
            <w:snapToGrid w:val="0"/>
          </w:rPr>
          <w:delText>E seu comprimento é:</w:delText>
        </w:r>
      </w:del>
    </w:p>
    <w:p w14:paraId="785EB0E4" w14:textId="52AE23B3" w:rsidR="006A5E5A" w:rsidRPr="007B559B" w:rsidRDefault="00000000" w:rsidP="006A5E5A">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p w14:paraId="63B516FC" w14:textId="341FF0E7" w:rsidR="006A5E5A" w:rsidRPr="007B559B" w:rsidDel="00D105E3" w:rsidRDefault="006A5E5A" w:rsidP="006A5E5A">
      <w:pPr>
        <w:spacing w:line="360" w:lineRule="auto"/>
        <w:ind w:firstLine="360"/>
        <w:jc w:val="both"/>
        <w:rPr>
          <w:del w:id="305" w:author="Guilherme Miyata" w:date="2025-11-29T02:34:00Z" w16du:dateUtc="2025-11-29T05:34:00Z"/>
          <w:snapToGrid w:val="0"/>
        </w:rPr>
      </w:pPr>
      <w:del w:id="306" w:author="Guilherme Miyata" w:date="2025-11-29T02:34:00Z" w16du:dateUtc="2025-11-29T05:34:00Z">
        <w:r w:rsidRPr="007B559B" w:rsidDel="00D105E3">
          <w:rPr>
            <w:snapToGrid w:val="0"/>
          </w:rPr>
          <w:delText>Essa formulação vetorial constitui a base da cinemática inversa, pois relaciona diretamente a pose desejada com os comprimentos dos atuadores.</w:delText>
        </w:r>
        <w:commentRangeEnd w:id="211"/>
        <w:r w:rsidR="00234BC9" w:rsidRPr="007B559B" w:rsidDel="00D105E3">
          <w:rPr>
            <w:rStyle w:val="Refdecomentrio"/>
          </w:rPr>
          <w:commentReference w:id="211"/>
        </w:r>
      </w:del>
    </w:p>
    <w:p w14:paraId="36ABE24F" w14:textId="77777777" w:rsidR="00D105E3" w:rsidRPr="007B559B" w:rsidRDefault="00D105E3" w:rsidP="00D105E3">
      <w:pPr>
        <w:spacing w:line="360" w:lineRule="auto"/>
        <w:ind w:firstLine="360"/>
        <w:jc w:val="both"/>
        <w:rPr>
          <w:ins w:id="307" w:author="Guilherme Miyata" w:date="2025-11-29T02:34:00Z" w16du:dateUtc="2025-11-29T05:34:00Z"/>
          <w:snapToGrid w:val="0"/>
        </w:rPr>
      </w:pPr>
      <w:ins w:id="308" w:author="Guilherme Miyata" w:date="2025-11-29T02:34:00Z" w16du:dateUtc="2025-11-29T05:34:00Z">
        <w:r w:rsidRPr="007B559B">
          <w:rPr>
            <w:snapToGrid w:val="0"/>
          </w:rPr>
          <w:t xml:space="preserve">Embora </w:t>
        </w:r>
      </w:ins>
      <m:oMath>
        <m:sSub>
          <m:sSubPr>
            <m:ctrlPr>
              <w:ins w:id="309" w:author="Guilherme Miyata" w:date="2025-11-29T02:34:00Z" w16du:dateUtc="2025-11-29T05:34:00Z">
                <w:rPr>
                  <w:rFonts w:ascii="Cambria Math" w:hAnsi="Cambria Math"/>
                  <w:snapToGrid w:val="0"/>
                </w:rPr>
              </w:ins>
            </m:ctrlPr>
          </m:sSubPr>
          <m:e>
            <m:r>
              <w:ins w:id="310" w:author="Guilherme Miyata" w:date="2025-11-29T02:34:00Z" w16du:dateUtc="2025-11-29T05:34:00Z">
                <w:rPr>
                  <w:rFonts w:ascii="Cambria Math" w:hAnsi="Cambria Math"/>
                  <w:snapToGrid w:val="0"/>
                </w:rPr>
                <m:t>L</m:t>
              </w:ins>
            </m:r>
          </m:e>
          <m:sub>
            <m:r>
              <w:ins w:id="311" w:author="Guilherme Miyata" w:date="2025-11-29T02:34:00Z" w16du:dateUtc="2025-11-29T05:34:00Z">
                <w:rPr>
                  <w:rFonts w:ascii="Cambria Math" w:hAnsi="Cambria Math"/>
                  <w:snapToGrid w:val="0"/>
                </w:rPr>
                <m:t>i</m:t>
              </w:ins>
            </m:r>
          </m:sub>
        </m:sSub>
      </m:oMath>
      <w:ins w:id="312" w:author="Guilherme Miyata" w:date="2025-11-29T02:34:00Z" w16du:dateUtc="2025-11-29T05:34:00Z">
        <w:r w:rsidRPr="007B559B">
          <w:rPr>
            <w:snapToGrid w:val="0"/>
          </w:rPr>
          <w:t xml:space="preserve"> represente o comprimento geométrico entre os pontos de fixação </w:t>
        </w:r>
      </w:ins>
      <m:oMath>
        <m:sSub>
          <m:sSubPr>
            <m:ctrlPr>
              <w:ins w:id="313" w:author="Guilherme Miyata" w:date="2025-11-29T02:34:00Z" w16du:dateUtc="2025-11-29T05:34:00Z">
                <w:rPr>
                  <w:rFonts w:ascii="Cambria Math" w:hAnsi="Cambria Math"/>
                  <w:snapToGrid w:val="0"/>
                </w:rPr>
              </w:ins>
            </m:ctrlPr>
          </m:sSubPr>
          <m:e>
            <m:acc>
              <m:accPr>
                <m:chr m:val="⃗"/>
                <m:ctrlPr>
                  <w:ins w:id="314" w:author="Guilherme Miyata" w:date="2025-11-29T02:34:00Z" w16du:dateUtc="2025-11-29T05:34:00Z">
                    <w:rPr>
                      <w:rFonts w:ascii="Cambria Math" w:hAnsi="Cambria Math"/>
                      <w:snapToGrid w:val="0"/>
                    </w:rPr>
                  </w:ins>
                </m:ctrlPr>
              </m:accPr>
              <m:e>
                <m:r>
                  <w:ins w:id="315" w:author="Guilherme Miyata" w:date="2025-11-29T02:34:00Z" w16du:dateUtc="2025-11-29T05:34:00Z">
                    <w:rPr>
                      <w:rFonts w:ascii="Cambria Math" w:hAnsi="Cambria Math"/>
                      <w:snapToGrid w:val="0"/>
                    </w:rPr>
                    <m:t>a</m:t>
                  </w:ins>
                </m:r>
              </m:e>
            </m:acc>
          </m:e>
          <m:sub>
            <m:r>
              <w:ins w:id="316" w:author="Guilherme Miyata" w:date="2025-11-29T02:34:00Z" w16du:dateUtc="2025-11-29T05:34:00Z">
                <w:rPr>
                  <w:rFonts w:ascii="Cambria Math" w:hAnsi="Cambria Math"/>
                  <w:snapToGrid w:val="0"/>
                </w:rPr>
                <m:t>i</m:t>
              </w:ins>
            </m:r>
          </m:sub>
        </m:sSub>
        <m:r>
          <w:ins w:id="317" w:author="Guilherme Miyata" w:date="2025-11-29T02:34:00Z" w16du:dateUtc="2025-11-29T05:34:00Z">
            <w:rPr>
              <w:rFonts w:ascii="Cambria Math" w:hAnsi="Cambria Math"/>
              <w:snapToGrid w:val="0"/>
            </w:rPr>
            <m:t xml:space="preserve"> </m:t>
          </w:ins>
        </m:r>
      </m:oMath>
      <w:ins w:id="318" w:author="Guilherme Miyata" w:date="2025-11-29T02:34:00Z" w16du:dateUtc="2025-11-29T05:34:00Z">
        <w:r w:rsidRPr="007B559B">
          <w:rPr>
            <w:snapToGrid w:val="0"/>
          </w:rPr>
          <w:t xml:space="preserve">e </w:t>
        </w:r>
      </w:ins>
      <m:oMath>
        <m:sSub>
          <m:sSubPr>
            <m:ctrlPr>
              <w:ins w:id="319" w:author="Guilherme Miyata" w:date="2025-11-29T02:34:00Z" w16du:dateUtc="2025-11-29T05:34:00Z">
                <w:rPr>
                  <w:rFonts w:ascii="Cambria Math" w:hAnsi="Cambria Math"/>
                  <w:snapToGrid w:val="0"/>
                </w:rPr>
              </w:ins>
            </m:ctrlPr>
          </m:sSubPr>
          <m:e>
            <m:acc>
              <m:accPr>
                <m:chr m:val="⃗"/>
                <m:ctrlPr>
                  <w:ins w:id="320" w:author="Guilherme Miyata" w:date="2025-11-29T02:34:00Z" w16du:dateUtc="2025-11-29T05:34:00Z">
                    <w:rPr>
                      <w:rFonts w:ascii="Cambria Math" w:hAnsi="Cambria Math"/>
                      <w:snapToGrid w:val="0"/>
                    </w:rPr>
                  </w:ins>
                </m:ctrlPr>
              </m:accPr>
              <m:e>
                <m:r>
                  <w:ins w:id="321" w:author="Guilherme Miyata" w:date="2025-11-29T02:34:00Z" w16du:dateUtc="2025-11-29T05:34:00Z">
                    <w:rPr>
                      <w:rFonts w:ascii="Cambria Math" w:hAnsi="Cambria Math"/>
                      <w:snapToGrid w:val="0"/>
                    </w:rPr>
                    <m:t>p</m:t>
                  </w:ins>
                </m:r>
              </m:e>
            </m:acc>
          </m:e>
          <m:sub>
            <m:r>
              <w:ins w:id="322" w:author="Guilherme Miyata" w:date="2025-11-29T02:34:00Z" w16du:dateUtc="2025-11-29T05:34:00Z">
                <w:rPr>
                  <w:rFonts w:ascii="Cambria Math" w:hAnsi="Cambria Math"/>
                  <w:snapToGrid w:val="0"/>
                </w:rPr>
                <m:t>i</m:t>
              </w:ins>
            </m:r>
          </m:sub>
        </m:sSub>
      </m:oMath>
      <w:ins w:id="323" w:author="Guilherme Miyata" w:date="2025-11-29T02:34:00Z" w16du:dateUtc="2025-11-29T05:34:00Z">
        <w:r w:rsidRPr="007B559B">
          <w:rPr>
            <w:snapToGrid w:val="0"/>
          </w:rPr>
          <w:t>, é importante esclarecer seu significado físico no contexto do atuador real.</w:t>
        </w:r>
        <w:r w:rsidRPr="007B559B">
          <w:rPr>
            <w:snapToGrid w:val="0"/>
          </w:rPr>
          <w:br/>
          <w:t xml:space="preserve">Em um atuador prismático, existe um comprimento mínimo (offset mecânico), um comprimento máximo e um curso útil. Assim, o valor calculado </w:t>
        </w:r>
      </w:ins>
      <m:oMath>
        <m:sSub>
          <m:sSubPr>
            <m:ctrlPr>
              <w:ins w:id="324" w:author="Guilherme Miyata" w:date="2025-11-29T02:34:00Z" w16du:dateUtc="2025-11-29T05:34:00Z">
                <w:rPr>
                  <w:rFonts w:ascii="Cambria Math" w:hAnsi="Cambria Math"/>
                  <w:snapToGrid w:val="0"/>
                </w:rPr>
              </w:ins>
            </m:ctrlPr>
          </m:sSubPr>
          <m:e>
            <m:r>
              <w:ins w:id="325" w:author="Guilherme Miyata" w:date="2025-11-29T02:34:00Z" w16du:dateUtc="2025-11-29T05:34:00Z">
                <w:rPr>
                  <w:rFonts w:ascii="Cambria Math" w:hAnsi="Cambria Math"/>
                  <w:snapToGrid w:val="0"/>
                </w:rPr>
                <m:t>L</m:t>
              </w:ins>
            </m:r>
          </m:e>
          <m:sub>
            <m:r>
              <w:ins w:id="326" w:author="Guilherme Miyata" w:date="2025-11-29T02:34:00Z" w16du:dateUtc="2025-11-29T05:34:00Z">
                <w:rPr>
                  <w:rFonts w:ascii="Cambria Math" w:hAnsi="Cambria Math"/>
                  <w:snapToGrid w:val="0"/>
                </w:rPr>
                <m:t>i</m:t>
              </w:ins>
            </m:r>
          </m:sub>
        </m:sSub>
      </m:oMath>
      <w:ins w:id="327" w:author="Guilherme Miyata" w:date="2025-11-29T02:34:00Z" w16du:dateUtc="2025-11-29T05:34:00Z">
        <w:r w:rsidRPr="007B559B">
          <w:rPr>
            <w:snapToGrid w:val="0"/>
          </w:rPr>
          <w:t>não corresponde diretamente ao deslocamento do pistão, mas ao comprimento total do elo entre suas juntas.</w:t>
        </w:r>
      </w:ins>
    </w:p>
    <w:p w14:paraId="7B15B076" w14:textId="77777777" w:rsidR="00D105E3" w:rsidRPr="007B559B" w:rsidRDefault="00D105E3" w:rsidP="00D105E3">
      <w:pPr>
        <w:spacing w:line="360" w:lineRule="auto"/>
        <w:ind w:firstLine="360"/>
        <w:jc w:val="both"/>
        <w:rPr>
          <w:ins w:id="328" w:author="Guilherme Miyata" w:date="2025-11-29T02:34:00Z" w16du:dateUtc="2025-11-29T05:34:00Z"/>
          <w:snapToGrid w:val="0"/>
        </w:rPr>
      </w:pPr>
      <w:ins w:id="329" w:author="Guilherme Miyata" w:date="2025-11-29T02:34:00Z" w16du:dateUtc="2025-11-29T05:34:00Z">
        <w:r w:rsidRPr="007B559B">
          <w:rPr>
            <w:snapToGrid w:val="0"/>
          </w:rPr>
          <w:t>O deslocamento efetivo do atuador é obtido por:</w:t>
        </w:r>
      </w:ins>
    </w:p>
    <w:p w14:paraId="0A1F8ED0" w14:textId="77777777" w:rsidR="00D105E3" w:rsidRPr="007B559B" w:rsidRDefault="00000000" w:rsidP="00D105E3">
      <w:pPr>
        <w:spacing w:line="360" w:lineRule="auto"/>
        <w:ind w:firstLine="360"/>
        <w:jc w:val="both"/>
        <w:rPr>
          <w:ins w:id="330" w:author="Guilherme Miyata" w:date="2025-11-29T02:34:00Z" w16du:dateUtc="2025-11-29T05:34:00Z"/>
          <w:snapToGrid w:val="0"/>
        </w:rPr>
      </w:pPr>
      <m:oMathPara>
        <m:oMath>
          <m:sSub>
            <m:sSubPr>
              <m:ctrlPr>
                <w:ins w:id="331" w:author="Guilherme Miyata" w:date="2025-11-29T02:34:00Z" w16du:dateUtc="2025-11-29T05:34:00Z">
                  <w:rPr>
                    <w:rFonts w:ascii="Cambria Math" w:hAnsi="Cambria Math"/>
                    <w:snapToGrid w:val="0"/>
                  </w:rPr>
                </w:ins>
              </m:ctrlPr>
            </m:sSubPr>
            <m:e>
              <m:r>
                <w:ins w:id="332" w:author="Guilherme Miyata" w:date="2025-11-29T02:34:00Z" w16du:dateUtc="2025-11-29T05:34:00Z">
                  <m:rPr>
                    <m:sty m:val="p"/>
                  </m:rPr>
                  <w:rPr>
                    <w:rFonts w:ascii="Cambria Math" w:hAnsi="Cambria Math"/>
                    <w:snapToGrid w:val="0"/>
                  </w:rPr>
                  <m:t>Δ</m:t>
                </w:ins>
              </m:r>
            </m:e>
            <m:sub>
              <m:r>
                <w:ins w:id="333" w:author="Guilherme Miyata" w:date="2025-11-29T02:34:00Z" w16du:dateUtc="2025-11-29T05:34:00Z">
                  <w:rPr>
                    <w:rFonts w:ascii="Cambria Math" w:hAnsi="Cambria Math"/>
                    <w:snapToGrid w:val="0"/>
                  </w:rPr>
                  <m:t>i</m:t>
                </w:ins>
              </m:r>
            </m:sub>
          </m:sSub>
          <m:r>
            <w:ins w:id="334" w:author="Guilherme Miyata" w:date="2025-11-29T02:34:00Z" w16du:dateUtc="2025-11-29T05:34:00Z">
              <w:rPr>
                <w:rFonts w:ascii="Cambria Math" w:hAnsi="Cambria Math"/>
                <w:snapToGrid w:val="0"/>
              </w:rPr>
              <m:t>=</m:t>
            </w:ins>
          </m:r>
          <m:sSub>
            <m:sSubPr>
              <m:ctrlPr>
                <w:ins w:id="335" w:author="Guilherme Miyata" w:date="2025-11-29T02:34:00Z" w16du:dateUtc="2025-11-29T05:34:00Z">
                  <w:rPr>
                    <w:rFonts w:ascii="Cambria Math" w:hAnsi="Cambria Math"/>
                    <w:snapToGrid w:val="0"/>
                  </w:rPr>
                </w:ins>
              </m:ctrlPr>
            </m:sSubPr>
            <m:e>
              <m:r>
                <w:ins w:id="336" w:author="Guilherme Miyata" w:date="2025-11-29T02:34:00Z" w16du:dateUtc="2025-11-29T05:34:00Z">
                  <w:rPr>
                    <w:rFonts w:ascii="Cambria Math" w:hAnsi="Cambria Math"/>
                    <w:snapToGrid w:val="0"/>
                  </w:rPr>
                  <m:t>L</m:t>
                </w:ins>
              </m:r>
            </m:e>
            <m:sub>
              <m:r>
                <w:ins w:id="337" w:author="Guilherme Miyata" w:date="2025-11-29T02:34:00Z" w16du:dateUtc="2025-11-29T05:34:00Z">
                  <w:rPr>
                    <w:rFonts w:ascii="Cambria Math" w:hAnsi="Cambria Math"/>
                    <w:snapToGrid w:val="0"/>
                  </w:rPr>
                  <m:t>i</m:t>
                </w:ins>
              </m:r>
            </m:sub>
          </m:sSub>
          <m:r>
            <w:ins w:id="338" w:author="Guilherme Miyata" w:date="2025-11-29T02:34:00Z" w16du:dateUtc="2025-11-29T05:34:00Z">
              <w:rPr>
                <w:rFonts w:ascii="Cambria Math" w:hAnsi="Cambria Math"/>
                <w:snapToGrid w:val="0"/>
              </w:rPr>
              <m:t>-</m:t>
            </w:ins>
          </m:r>
          <m:sSub>
            <m:sSubPr>
              <m:ctrlPr>
                <w:ins w:id="339" w:author="Guilherme Miyata" w:date="2025-11-29T02:34:00Z" w16du:dateUtc="2025-11-29T05:34:00Z">
                  <w:rPr>
                    <w:rFonts w:ascii="Cambria Math" w:hAnsi="Cambria Math"/>
                    <w:snapToGrid w:val="0"/>
                  </w:rPr>
                </w:ins>
              </m:ctrlPr>
            </m:sSubPr>
            <m:e>
              <m:r>
                <w:ins w:id="340" w:author="Guilherme Miyata" w:date="2025-11-29T02:34:00Z" w16du:dateUtc="2025-11-29T05:34:00Z">
                  <w:rPr>
                    <w:rFonts w:ascii="Cambria Math" w:hAnsi="Cambria Math"/>
                    <w:snapToGrid w:val="0"/>
                  </w:rPr>
                  <m:t>L</m:t>
                </w:ins>
              </m:r>
            </m:e>
            <m:sub>
              <m:r>
                <w:ins w:id="341" w:author="Guilherme Miyata" w:date="2025-11-29T02:34:00Z" w16du:dateUtc="2025-11-29T05:34:00Z">
                  <w:rPr>
                    <w:rFonts w:ascii="Cambria Math" w:hAnsi="Cambria Math"/>
                    <w:snapToGrid w:val="0"/>
                  </w:rPr>
                  <m:t>i,</m:t>
                </w:ins>
              </m:r>
              <m:r>
                <w:ins w:id="342" w:author="Guilherme Miyata" w:date="2025-11-29T02:34:00Z" w16du:dateUtc="2025-11-29T05:34:00Z">
                  <m:rPr>
                    <m:sty m:val="p"/>
                  </m:rPr>
                  <w:rPr>
                    <w:rFonts w:ascii="Cambria Math" w:hAnsi="Cambria Math"/>
                    <w:snapToGrid w:val="0"/>
                  </w:rPr>
                  <m:t>min</m:t>
                </w:ins>
              </m:r>
              <m:r>
                <w:ins w:id="343" w:author="Guilherme Miyata" w:date="2025-11-29T02:34:00Z" w16du:dateUtc="2025-11-29T05:34:00Z">
                  <w:rPr>
                    <w:rFonts w:ascii="Cambria Math" w:hAnsi="Cambria Math"/>
                    <w:snapToGrid w:val="0"/>
                  </w:rPr>
                  <m:t>⁡</m:t>
                </w:ins>
              </m:r>
            </m:sub>
          </m:sSub>
        </m:oMath>
      </m:oMathPara>
    </w:p>
    <w:p w14:paraId="77B6836C" w14:textId="77777777" w:rsidR="00D105E3" w:rsidRPr="007B559B" w:rsidRDefault="00D105E3" w:rsidP="00D105E3">
      <w:pPr>
        <w:spacing w:line="360" w:lineRule="auto"/>
        <w:ind w:firstLine="360"/>
        <w:jc w:val="both"/>
        <w:rPr>
          <w:ins w:id="344" w:author="Guilherme Miyata" w:date="2025-11-29T02:34:00Z" w16du:dateUtc="2025-11-29T05:34:00Z"/>
          <w:snapToGrid w:val="0"/>
        </w:rPr>
      </w:pPr>
      <w:ins w:id="345" w:author="Guilherme Miyata" w:date="2025-11-29T02:34:00Z" w16du:dateUtc="2025-11-29T05:34:00Z">
        <w:r w:rsidRPr="007B559B">
          <w:rPr>
            <w:snapToGrid w:val="0"/>
          </w:rPr>
          <w:t>onde:</w:t>
        </w:r>
      </w:ins>
    </w:p>
    <w:p w14:paraId="2FDCB97A" w14:textId="77777777" w:rsidR="00D105E3" w:rsidRPr="007B559B" w:rsidRDefault="00000000" w:rsidP="00D105E3">
      <w:pPr>
        <w:numPr>
          <w:ilvl w:val="0"/>
          <w:numId w:val="61"/>
        </w:numPr>
        <w:spacing w:line="360" w:lineRule="auto"/>
        <w:jc w:val="both"/>
        <w:rPr>
          <w:ins w:id="346" w:author="Guilherme Miyata" w:date="2025-11-29T02:34:00Z" w16du:dateUtc="2025-11-29T05:34:00Z"/>
          <w:snapToGrid w:val="0"/>
        </w:rPr>
      </w:pPr>
      <m:oMath>
        <m:sSub>
          <m:sSubPr>
            <m:ctrlPr>
              <w:ins w:id="347" w:author="Guilherme Miyata" w:date="2025-11-29T02:34:00Z" w16du:dateUtc="2025-11-29T05:34:00Z">
                <w:rPr>
                  <w:rFonts w:ascii="Cambria Math" w:hAnsi="Cambria Math"/>
                  <w:snapToGrid w:val="0"/>
                </w:rPr>
              </w:ins>
            </m:ctrlPr>
          </m:sSubPr>
          <m:e>
            <m:r>
              <w:ins w:id="348" w:author="Guilherme Miyata" w:date="2025-11-29T02:34:00Z" w16du:dateUtc="2025-11-29T05:34:00Z">
                <w:rPr>
                  <w:rFonts w:ascii="Cambria Math" w:hAnsi="Cambria Math"/>
                  <w:snapToGrid w:val="0"/>
                </w:rPr>
                <m:t>L</m:t>
              </w:ins>
            </m:r>
          </m:e>
          <m:sub>
            <m:r>
              <w:ins w:id="349" w:author="Guilherme Miyata" w:date="2025-11-29T02:34:00Z" w16du:dateUtc="2025-11-29T05:34:00Z">
                <w:rPr>
                  <w:rFonts w:ascii="Cambria Math" w:hAnsi="Cambria Math"/>
                  <w:snapToGrid w:val="0"/>
                </w:rPr>
                <m:t>i</m:t>
              </w:ins>
            </m:r>
          </m:sub>
        </m:sSub>
      </m:oMath>
      <w:ins w:id="350" w:author="Guilherme Miyata" w:date="2025-11-29T02:34:00Z" w16du:dateUtc="2025-11-29T05:34:00Z">
        <w:r w:rsidR="00D105E3" w:rsidRPr="007B559B">
          <w:rPr>
            <w:snapToGrid w:val="0"/>
          </w:rPr>
          <w:t>é o comprimento geométrico instantâneo;</w:t>
        </w:r>
      </w:ins>
    </w:p>
    <w:p w14:paraId="41C43EE2" w14:textId="77777777" w:rsidR="00D105E3" w:rsidRPr="007B559B" w:rsidRDefault="00000000" w:rsidP="00D105E3">
      <w:pPr>
        <w:numPr>
          <w:ilvl w:val="0"/>
          <w:numId w:val="61"/>
        </w:numPr>
        <w:spacing w:line="360" w:lineRule="auto"/>
        <w:jc w:val="both"/>
        <w:rPr>
          <w:ins w:id="351" w:author="Guilherme Miyata" w:date="2025-11-29T02:34:00Z" w16du:dateUtc="2025-11-29T05:34:00Z"/>
          <w:snapToGrid w:val="0"/>
        </w:rPr>
      </w:pPr>
      <m:oMath>
        <m:sSub>
          <m:sSubPr>
            <m:ctrlPr>
              <w:ins w:id="352" w:author="Guilherme Miyata" w:date="2025-11-29T02:34:00Z" w16du:dateUtc="2025-11-29T05:34:00Z">
                <w:rPr>
                  <w:rFonts w:ascii="Cambria Math" w:hAnsi="Cambria Math"/>
                  <w:snapToGrid w:val="0"/>
                </w:rPr>
              </w:ins>
            </m:ctrlPr>
          </m:sSubPr>
          <m:e>
            <m:r>
              <w:ins w:id="353" w:author="Guilherme Miyata" w:date="2025-11-29T02:34:00Z" w16du:dateUtc="2025-11-29T05:34:00Z">
                <w:rPr>
                  <w:rFonts w:ascii="Cambria Math" w:hAnsi="Cambria Math"/>
                  <w:snapToGrid w:val="0"/>
                </w:rPr>
                <m:t>L</m:t>
              </w:ins>
            </m:r>
          </m:e>
          <m:sub>
            <m:r>
              <w:ins w:id="354" w:author="Guilherme Miyata" w:date="2025-11-29T02:34:00Z" w16du:dateUtc="2025-11-29T05:34:00Z">
                <w:rPr>
                  <w:rFonts w:ascii="Cambria Math" w:hAnsi="Cambria Math"/>
                  <w:snapToGrid w:val="0"/>
                </w:rPr>
                <m:t>i,</m:t>
              </w:ins>
            </m:r>
            <m:r>
              <w:ins w:id="355" w:author="Guilherme Miyata" w:date="2025-11-29T02:34:00Z" w16du:dateUtc="2025-11-29T05:34:00Z">
                <m:rPr>
                  <m:sty m:val="p"/>
                </m:rPr>
                <w:rPr>
                  <w:rFonts w:ascii="Cambria Math" w:hAnsi="Cambria Math"/>
                  <w:snapToGrid w:val="0"/>
                </w:rPr>
                <m:t>min</m:t>
              </w:ins>
            </m:r>
            <m:r>
              <w:ins w:id="356" w:author="Guilherme Miyata" w:date="2025-11-29T02:34:00Z" w16du:dateUtc="2025-11-29T05:34:00Z">
                <w:rPr>
                  <w:rFonts w:ascii="Cambria Math" w:hAnsi="Cambria Math"/>
                  <w:snapToGrid w:val="0"/>
                </w:rPr>
                <m:t>⁡</m:t>
              </w:ins>
            </m:r>
          </m:sub>
        </m:sSub>
      </m:oMath>
      <w:ins w:id="357" w:author="Guilherme Miyata" w:date="2025-11-29T02:34:00Z" w16du:dateUtc="2025-11-29T05:34:00Z">
        <w:r w:rsidR="00D105E3" w:rsidRPr="007B559B">
          <w:rPr>
            <w:snapToGrid w:val="0"/>
          </w:rPr>
          <w:t>é o comprimento do atuador completamente retraído;</w:t>
        </w:r>
      </w:ins>
    </w:p>
    <w:p w14:paraId="20AD3B78" w14:textId="77777777" w:rsidR="00D105E3" w:rsidRPr="007B559B" w:rsidRDefault="00000000" w:rsidP="00D105E3">
      <w:pPr>
        <w:numPr>
          <w:ilvl w:val="0"/>
          <w:numId w:val="61"/>
        </w:numPr>
        <w:spacing w:line="360" w:lineRule="auto"/>
        <w:jc w:val="both"/>
        <w:rPr>
          <w:ins w:id="358" w:author="Guilherme Miyata" w:date="2025-11-29T02:34:00Z" w16du:dateUtc="2025-11-29T05:34:00Z"/>
          <w:snapToGrid w:val="0"/>
        </w:rPr>
      </w:pPr>
      <m:oMath>
        <m:sSub>
          <m:sSubPr>
            <m:ctrlPr>
              <w:ins w:id="359" w:author="Guilherme Miyata" w:date="2025-11-29T02:34:00Z" w16du:dateUtc="2025-11-29T05:34:00Z">
                <w:rPr>
                  <w:rFonts w:ascii="Cambria Math" w:hAnsi="Cambria Math"/>
                  <w:snapToGrid w:val="0"/>
                </w:rPr>
              </w:ins>
            </m:ctrlPr>
          </m:sSubPr>
          <m:e>
            <m:r>
              <w:ins w:id="360" w:author="Guilherme Miyata" w:date="2025-11-29T02:34:00Z" w16du:dateUtc="2025-11-29T05:34:00Z">
                <m:rPr>
                  <m:sty m:val="p"/>
                </m:rPr>
                <w:rPr>
                  <w:rFonts w:ascii="Cambria Math" w:hAnsi="Cambria Math"/>
                  <w:snapToGrid w:val="0"/>
                </w:rPr>
                <m:t>Δ</m:t>
              </w:ins>
            </m:r>
          </m:e>
          <m:sub>
            <m:r>
              <w:ins w:id="361" w:author="Guilherme Miyata" w:date="2025-11-29T02:34:00Z" w16du:dateUtc="2025-11-29T05:34:00Z">
                <w:rPr>
                  <w:rFonts w:ascii="Cambria Math" w:hAnsi="Cambria Math"/>
                  <w:snapToGrid w:val="0"/>
                </w:rPr>
                <m:t>i</m:t>
              </w:ins>
            </m:r>
          </m:sub>
        </m:sSub>
      </m:oMath>
      <w:ins w:id="362" w:author="Guilherme Miyata" w:date="2025-11-29T02:34:00Z" w16du:dateUtc="2025-11-29T05:34:00Z">
        <w:r w:rsidR="00D105E3" w:rsidRPr="007B559B">
          <w:rPr>
            <w:snapToGrid w:val="0"/>
          </w:rPr>
          <w:t>é o comando real aplicado ao atuador.</w:t>
        </w:r>
      </w:ins>
    </w:p>
    <w:p w14:paraId="30CF3C7E" w14:textId="77777777" w:rsidR="00D105E3" w:rsidRPr="007B559B" w:rsidRDefault="00D105E3" w:rsidP="00D105E3">
      <w:pPr>
        <w:spacing w:line="360" w:lineRule="auto"/>
        <w:ind w:firstLine="360"/>
        <w:jc w:val="both"/>
        <w:rPr>
          <w:ins w:id="363" w:author="Guilherme Miyata" w:date="2025-11-29T02:34:00Z" w16du:dateUtc="2025-11-29T05:34:00Z"/>
          <w:snapToGrid w:val="0"/>
        </w:rPr>
      </w:pPr>
      <w:ins w:id="364" w:author="Guilherme Miyata" w:date="2025-11-29T02:34:00Z" w16du:dateUtc="2025-11-29T05:34:00Z">
        <w:r w:rsidRPr="007B559B">
          <w:rPr>
            <w:snapToGrid w:val="0"/>
          </w:rPr>
          <w:t xml:space="preserve">Essa distinção é fundamental para a implementação prática do controle, pois o modelo matemático usa </w:t>
        </w:r>
      </w:ins>
      <m:oMath>
        <m:sSub>
          <m:sSubPr>
            <m:ctrlPr>
              <w:ins w:id="365" w:author="Guilherme Miyata" w:date="2025-11-29T02:34:00Z" w16du:dateUtc="2025-11-29T05:34:00Z">
                <w:rPr>
                  <w:rFonts w:ascii="Cambria Math" w:hAnsi="Cambria Math"/>
                  <w:snapToGrid w:val="0"/>
                </w:rPr>
              </w:ins>
            </m:ctrlPr>
          </m:sSubPr>
          <m:e>
            <m:r>
              <w:ins w:id="366" w:author="Guilherme Miyata" w:date="2025-11-29T02:34:00Z" w16du:dateUtc="2025-11-29T05:34:00Z">
                <w:rPr>
                  <w:rFonts w:ascii="Cambria Math" w:hAnsi="Cambria Math"/>
                  <w:snapToGrid w:val="0"/>
                </w:rPr>
                <m:t>L</m:t>
              </w:ins>
            </m:r>
          </m:e>
          <m:sub>
            <m:r>
              <w:ins w:id="367" w:author="Guilherme Miyata" w:date="2025-11-29T02:34:00Z" w16du:dateUtc="2025-11-29T05:34:00Z">
                <w:rPr>
                  <w:rFonts w:ascii="Cambria Math" w:hAnsi="Cambria Math"/>
                  <w:snapToGrid w:val="0"/>
                </w:rPr>
                <m:t>i</m:t>
              </w:ins>
            </m:r>
          </m:sub>
        </m:sSub>
      </m:oMath>
      <w:ins w:id="368" w:author="Guilherme Miyata" w:date="2025-11-29T02:34:00Z" w16du:dateUtc="2025-11-29T05:34:00Z">
        <w:r w:rsidRPr="007B559B">
          <w:rPr>
            <w:snapToGrid w:val="0"/>
          </w:rPr>
          <w:t xml:space="preserve">, enquanto o controlador do atuador utiliza </w:t>
        </w:r>
      </w:ins>
      <m:oMath>
        <m:sSub>
          <m:sSubPr>
            <m:ctrlPr>
              <w:ins w:id="369" w:author="Guilherme Miyata" w:date="2025-11-29T02:34:00Z" w16du:dateUtc="2025-11-29T05:34:00Z">
                <w:rPr>
                  <w:rFonts w:ascii="Cambria Math" w:hAnsi="Cambria Math"/>
                  <w:snapToGrid w:val="0"/>
                </w:rPr>
              </w:ins>
            </m:ctrlPr>
          </m:sSubPr>
          <m:e>
            <m:r>
              <w:ins w:id="370" w:author="Guilherme Miyata" w:date="2025-11-29T02:34:00Z" w16du:dateUtc="2025-11-29T05:34:00Z">
                <m:rPr>
                  <m:sty m:val="p"/>
                </m:rPr>
                <w:rPr>
                  <w:rFonts w:ascii="Cambria Math" w:hAnsi="Cambria Math"/>
                  <w:snapToGrid w:val="0"/>
                </w:rPr>
                <m:t>Δ</m:t>
              </w:ins>
            </m:r>
          </m:e>
          <m:sub>
            <m:r>
              <w:ins w:id="371" w:author="Guilherme Miyata" w:date="2025-11-29T02:34:00Z" w16du:dateUtc="2025-11-29T05:34:00Z">
                <w:rPr>
                  <w:rFonts w:ascii="Cambria Math" w:hAnsi="Cambria Math"/>
                  <w:snapToGrid w:val="0"/>
                </w:rPr>
                <m:t>i</m:t>
              </w:ins>
            </m:r>
          </m:sub>
        </m:sSub>
      </m:oMath>
      <w:ins w:id="372" w:author="Guilherme Miyata" w:date="2025-11-29T02:34:00Z" w16du:dateUtc="2025-11-29T05:34:00Z">
        <w:r w:rsidRPr="007B559B">
          <w:rPr>
            <w:snapToGrid w:val="0"/>
          </w:rPr>
          <w:t>.</w:t>
        </w:r>
      </w:ins>
    </w:p>
    <w:p w14:paraId="2EFED2B8" w14:textId="77777777" w:rsidR="00D105E3" w:rsidRPr="007B559B" w:rsidRDefault="00D105E3" w:rsidP="006A5E5A">
      <w:pPr>
        <w:spacing w:line="360" w:lineRule="auto"/>
        <w:ind w:firstLine="360"/>
        <w:jc w:val="both"/>
        <w:rPr>
          <w:ins w:id="373" w:author="Guilherme Miyata" w:date="2025-11-29T02:34:00Z" w16du:dateUtc="2025-11-29T05:34:00Z"/>
          <w:snapToGrid w:val="0"/>
        </w:rPr>
      </w:pPr>
    </w:p>
    <w:p w14:paraId="01B48F10" w14:textId="382D2929" w:rsidR="002C135F" w:rsidRPr="007B559B" w:rsidDel="00D105E3" w:rsidRDefault="00E400EF" w:rsidP="002C135F">
      <w:pPr>
        <w:keepNext/>
        <w:spacing w:line="360" w:lineRule="auto"/>
        <w:jc w:val="center"/>
        <w:rPr>
          <w:del w:id="374" w:author="Guilherme Miyata" w:date="2025-11-29T02:34:00Z" w16du:dateUtc="2025-11-29T05:34:00Z"/>
        </w:rPr>
      </w:pPr>
      <w:del w:id="375" w:author="Guilherme Miyata" w:date="2025-11-29T02:34:00Z" w16du:dateUtc="2025-11-29T05:34:00Z">
        <w:r w:rsidRPr="007B559B" w:rsidDel="00D105E3">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9"/>
                      <a:stretch>
                        <a:fillRect/>
                      </a:stretch>
                    </pic:blipFill>
                    <pic:spPr>
                      <a:xfrm>
                        <a:off x="0" y="0"/>
                        <a:ext cx="3378342" cy="4201355"/>
                      </a:xfrm>
                      <a:prstGeom prst="rect">
                        <a:avLst/>
                      </a:prstGeom>
                    </pic:spPr>
                  </pic:pic>
                </a:graphicData>
              </a:graphic>
            </wp:inline>
          </w:drawing>
        </w:r>
      </w:del>
    </w:p>
    <w:p w14:paraId="746CD583" w14:textId="5DD529E7" w:rsidR="002C135F" w:rsidRPr="007B559B" w:rsidDel="00D105E3" w:rsidRDefault="002C135F" w:rsidP="002C135F">
      <w:pPr>
        <w:pStyle w:val="Legenda"/>
        <w:rPr>
          <w:del w:id="376" w:author="Guilherme Miyata" w:date="2025-11-29T02:34:00Z" w16du:dateUtc="2025-11-29T05:34:00Z"/>
        </w:rPr>
      </w:pPr>
      <w:bookmarkStart w:id="377" w:name="_Toc214231779"/>
      <w:del w:id="378" w:author="Guilherme Miyata" w:date="2025-11-29T02:34:00Z" w16du:dateUtc="2025-11-29T05:34:00Z">
        <w:r w:rsidRPr="007B559B" w:rsidDel="00D105E3">
          <w:delText xml:space="preserve">Figura </w:delText>
        </w:r>
        <w:r w:rsidRPr="007B559B" w:rsidDel="00D105E3">
          <w:fldChar w:fldCharType="begin"/>
        </w:r>
        <w:r w:rsidRPr="007B559B" w:rsidDel="00D105E3">
          <w:delInstrText xml:space="preserve"> SEQ Figura \* ARABIC </w:delInstrText>
        </w:r>
        <w:r w:rsidRPr="007B559B" w:rsidDel="00D105E3">
          <w:fldChar w:fldCharType="separate"/>
        </w:r>
        <w:r w:rsidRPr="007B559B" w:rsidDel="00D105E3">
          <w:delText>6</w:delText>
        </w:r>
        <w:r w:rsidRPr="007B559B" w:rsidDel="00D105E3">
          <w:fldChar w:fldCharType="end"/>
        </w:r>
        <w:r w:rsidRPr="007B559B" w:rsidDel="00D105E3">
          <w:delText>: Representação Vetorial da Cinemática da Plataforma de Stewart</w:delText>
        </w:r>
        <w:bookmarkEnd w:id="377"/>
      </w:del>
    </w:p>
    <w:p w14:paraId="040EE8A5" w14:textId="2C2F9392" w:rsidR="006A5E5A" w:rsidRPr="007B559B" w:rsidDel="00D105E3" w:rsidRDefault="002C135F" w:rsidP="006D67FC">
      <w:pPr>
        <w:jc w:val="center"/>
        <w:rPr>
          <w:del w:id="379" w:author="Guilherme Miyata" w:date="2025-11-29T02:34:00Z" w16du:dateUtc="2025-11-29T05:34:00Z"/>
          <w:sz w:val="22"/>
          <w:szCs w:val="22"/>
        </w:rPr>
      </w:pPr>
      <w:del w:id="380" w:author="Guilherme Miyata" w:date="2025-11-29T02:34:00Z" w16du:dateUtc="2025-11-29T05:34:00Z">
        <w:r w:rsidRPr="007B559B" w:rsidDel="00D105E3">
          <w:rPr>
            <w:sz w:val="22"/>
            <w:szCs w:val="22"/>
          </w:rPr>
          <w:delText>Fonte: Adaptado de Robótica (CRAIG, 2012)</w:delText>
        </w:r>
      </w:del>
    </w:p>
    <w:p w14:paraId="16F74C70" w14:textId="2E9146F5" w:rsidR="006A5E5A" w:rsidRPr="007B559B" w:rsidRDefault="000D7957" w:rsidP="006A5E5A">
      <w:pPr>
        <w:pStyle w:val="subsub"/>
        <w:rPr>
          <w:noProof w:val="0"/>
          <w:lang w:val="pt-BR"/>
        </w:rPr>
      </w:pPr>
      <w:bookmarkStart w:id="381" w:name="_Toc214231436"/>
      <w:bookmarkStart w:id="382" w:name="_Toc214231550"/>
      <w:bookmarkStart w:id="383" w:name="_Toc214232680"/>
      <w:r w:rsidRPr="007B559B">
        <w:rPr>
          <w:noProof w:val="0"/>
          <w:lang w:val="pt-BR"/>
        </w:rPr>
        <w:t>C</w:t>
      </w:r>
      <w:r w:rsidR="006A5E5A" w:rsidRPr="007B559B">
        <w:rPr>
          <w:noProof w:val="0"/>
          <w:lang w:val="pt-BR"/>
        </w:rPr>
        <w:t xml:space="preserve">inemática </w:t>
      </w:r>
      <w:r w:rsidRPr="007B559B">
        <w:rPr>
          <w:noProof w:val="0"/>
          <w:lang w:val="pt-BR"/>
        </w:rPr>
        <w:t>D</w:t>
      </w:r>
      <w:r w:rsidR="006A5E5A" w:rsidRPr="007B559B">
        <w:rPr>
          <w:noProof w:val="0"/>
          <w:lang w:val="pt-BR"/>
        </w:rPr>
        <w:t>ireta</w:t>
      </w:r>
      <w:bookmarkEnd w:id="381"/>
      <w:bookmarkEnd w:id="382"/>
      <w:bookmarkEnd w:id="383"/>
    </w:p>
    <w:p w14:paraId="47EA9F73" w14:textId="32CB24E2" w:rsidR="006D48E3" w:rsidRPr="007B559B" w:rsidRDefault="006D48E3" w:rsidP="006D48E3">
      <w:pPr>
        <w:spacing w:line="360" w:lineRule="auto"/>
        <w:ind w:firstLine="567"/>
        <w:jc w:val="both"/>
        <w:rPr>
          <w:snapToGrid w:val="0"/>
        </w:rPr>
      </w:pPr>
      <w:r w:rsidRPr="007B559B">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7B559B">
        <w:rPr>
          <w:snapToGrid w:val="0"/>
        </w:rPr>
        <w:t xml:space="preserve">e pela matriz de rotação </w:t>
      </w:r>
      <m:oMath>
        <m:r>
          <w:rPr>
            <w:rFonts w:ascii="Cambria Math" w:hAnsi="Cambria Math"/>
            <w:snapToGrid w:val="0"/>
          </w:rPr>
          <m:t>R(ϕ,θ,ψ)</m:t>
        </m:r>
      </m:oMath>
      <w:r w:rsidRPr="007B559B">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559B">
        <w:rPr>
          <w:snapToGrid w:val="0"/>
        </w:rPr>
        <w:t xml:space="preserve">. </w:t>
      </w:r>
      <w:commentRangeStart w:id="384"/>
      <w:r w:rsidRPr="007B559B">
        <w:rPr>
          <w:snapToGrid w:val="0"/>
        </w:rPr>
        <w:t>Essa formulação é mais complexa que a da cinemática inversa, uma vez que as incógnitas aparecem acopladas dentro de equações não lineares envolvendo normas de vetores e produtos matriciais</w:t>
      </w:r>
      <w:ins w:id="385" w:author="Guilherme Miyata" w:date="2025-11-29T02:34:00Z" w16du:dateUtc="2025-11-29T05:34:00Z">
        <w:r w:rsidR="00D105E3" w:rsidRPr="007B559B">
          <w:rPr>
            <w:snapToGrid w:val="0"/>
          </w:rPr>
          <w:t xml:space="preserve"> (SILVA; GARRIDO; RIVEIRO, 2022)</w:t>
        </w:r>
      </w:ins>
      <w:r w:rsidRPr="007B559B">
        <w:rPr>
          <w:snapToGrid w:val="0"/>
        </w:rPr>
        <w:t>.</w:t>
      </w:r>
      <w:commentRangeEnd w:id="384"/>
      <w:r w:rsidR="000F7EA7" w:rsidRPr="007B559B">
        <w:rPr>
          <w:rStyle w:val="Refdecomentrio"/>
        </w:rPr>
        <w:commentReference w:id="384"/>
      </w:r>
    </w:p>
    <w:p w14:paraId="0EF3C836" w14:textId="684AEFD1" w:rsidR="006D48E3" w:rsidRPr="007B559B" w:rsidRDefault="006D48E3" w:rsidP="006D48E3">
      <w:pPr>
        <w:spacing w:line="360" w:lineRule="auto"/>
        <w:ind w:firstLine="567"/>
        <w:jc w:val="both"/>
        <w:rPr>
          <w:snapToGrid w:val="0"/>
        </w:rPr>
      </w:pPr>
      <w:r w:rsidRPr="007B559B">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7B559B">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7B559B">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559B">
        <w:rPr>
          <w:snapToGrid w:val="0"/>
        </w:rPr>
        <w:t>, o ponto da plataforma expresso no referencial da base é dado por:</w:t>
      </w:r>
    </w:p>
    <w:bookmarkStart w:id="386" w:name="_Hlk215276107"/>
    <w:p w14:paraId="39547365" w14:textId="5BD3BF08" w:rsidR="006D48E3" w:rsidRPr="007B559B" w:rsidDel="00D105E3" w:rsidRDefault="00000000" w:rsidP="006D48E3">
      <w:pPr>
        <w:spacing w:line="360" w:lineRule="auto"/>
        <w:ind w:firstLine="567"/>
        <w:jc w:val="both"/>
        <w:rPr>
          <w:del w:id="387" w:author="Guilherme Miyata" w:date="2025-11-29T02:35:00Z" w16du:dateUtc="2025-11-29T05:35:00Z"/>
          <w:snapToGrid w:val="0"/>
        </w:rPr>
      </w:pPr>
      <m:oMathPara>
        <m:oMath>
          <m:acc>
            <m:accPr>
              <m:chr m:val="⃗"/>
              <m:ctrlPr>
                <w:ins w:id="388" w:author="Guilherme Miyata" w:date="2025-11-29T02:35:00Z" w16du:dateUtc="2025-11-29T05:35:00Z">
                  <w:rPr>
                    <w:rFonts w:ascii="Cambria Math" w:hAnsi="Cambria Math"/>
                    <w:snapToGrid w:val="0"/>
                  </w:rPr>
                </w:ins>
              </m:ctrlPr>
            </m:accPr>
            <m:e>
              <m:sSub>
                <m:sSubPr>
                  <m:ctrlPr>
                    <w:ins w:id="389" w:author="Guilherme Miyata" w:date="2025-11-29T02:35:00Z" w16du:dateUtc="2025-11-29T05:35:00Z">
                      <w:rPr>
                        <w:rFonts w:ascii="Cambria Math" w:hAnsi="Cambria Math"/>
                        <w:i/>
                        <w:snapToGrid w:val="0"/>
                      </w:rPr>
                    </w:ins>
                  </m:ctrlPr>
                </m:sSubPr>
                <m:e>
                  <m:r>
                    <w:ins w:id="390" w:author="Guilherme Miyata" w:date="2025-11-29T02:35:00Z" w16du:dateUtc="2025-11-29T05:35:00Z">
                      <w:rPr>
                        <w:rFonts w:ascii="Cambria Math" w:hAnsi="Cambria Math"/>
                        <w:snapToGrid w:val="0"/>
                      </w:rPr>
                      <m:t>P</m:t>
                    </w:ins>
                  </m:r>
                </m:e>
                <m:sub>
                  <m:r>
                    <w:ins w:id="391" w:author="Guilherme Miyata" w:date="2025-11-29T02:35:00Z" w16du:dateUtc="2025-11-29T05:35:00Z">
                      <w:rPr>
                        <w:rFonts w:ascii="Cambria Math" w:hAnsi="Cambria Math"/>
                        <w:snapToGrid w:val="0"/>
                      </w:rPr>
                      <m:t>i</m:t>
                    </w:ins>
                  </m:r>
                </m:sub>
              </m:sSub>
            </m:e>
          </m:acc>
          <m:r>
            <w:ins w:id="392" w:author="Guilherme Miyata" w:date="2025-11-29T02:35:00Z" w16du:dateUtc="2025-11-29T05:35:00Z">
              <w:rPr>
                <w:rFonts w:ascii="Cambria Math" w:hAnsi="Cambria Math"/>
                <w:snapToGrid w:val="0"/>
              </w:rPr>
              <m:t xml:space="preserve"> =</m:t>
            </w:ins>
          </m:r>
          <m:acc>
            <m:accPr>
              <m:chr m:val="⃗"/>
              <m:ctrlPr>
                <w:ins w:id="393" w:author="Guilherme Miyata" w:date="2025-11-29T02:35:00Z" w16du:dateUtc="2025-11-29T05:35:00Z">
                  <w:rPr>
                    <w:rFonts w:ascii="Cambria Math" w:hAnsi="Cambria Math"/>
                    <w:snapToGrid w:val="0"/>
                  </w:rPr>
                </w:ins>
              </m:ctrlPr>
            </m:accPr>
            <m:e>
              <m:r>
                <w:ins w:id="394" w:author="Guilherme Miyata" w:date="2025-11-29T02:35:00Z" w16du:dateUtc="2025-11-29T05:35:00Z">
                  <w:rPr>
                    <w:rFonts w:ascii="Cambria Math" w:hAnsi="Cambria Math"/>
                    <w:snapToGrid w:val="0"/>
                  </w:rPr>
                  <m:t>p</m:t>
                </w:ins>
              </m:r>
            </m:e>
          </m:acc>
          <m:r>
            <w:ins w:id="395" w:author="Guilherme Miyata" w:date="2025-11-29T02:35:00Z" w16du:dateUtc="2025-11-29T05:35:00Z">
              <w:rPr>
                <w:rFonts w:ascii="Cambria Math" w:hAnsi="Cambria Math"/>
                <w:snapToGrid w:val="0"/>
              </w:rPr>
              <m:t>+R</m:t>
            </w:ins>
          </m:r>
          <m:sSub>
            <m:sSubPr>
              <m:ctrlPr>
                <w:ins w:id="396" w:author="Guilherme Miyata" w:date="2025-11-29T02:35:00Z" w16du:dateUtc="2025-11-29T05:35:00Z">
                  <w:rPr>
                    <w:rFonts w:ascii="Cambria Math" w:hAnsi="Cambria Math"/>
                    <w:snapToGrid w:val="0"/>
                  </w:rPr>
                </w:ins>
              </m:ctrlPr>
            </m:sSubPr>
            <m:e>
              <m:acc>
                <m:accPr>
                  <m:chr m:val="⃗"/>
                  <m:ctrlPr>
                    <w:ins w:id="397" w:author="Guilherme Miyata" w:date="2025-11-29T02:35:00Z" w16du:dateUtc="2025-11-29T05:35:00Z">
                      <w:rPr>
                        <w:rFonts w:ascii="Cambria Math" w:hAnsi="Cambria Math"/>
                        <w:snapToGrid w:val="0"/>
                      </w:rPr>
                    </w:ins>
                  </m:ctrlPr>
                </m:accPr>
                <m:e>
                  <m:r>
                    <w:ins w:id="398" w:author="Guilherme Miyata" w:date="2025-11-29T02:35:00Z" w16du:dateUtc="2025-11-29T05:35:00Z">
                      <w:rPr>
                        <w:rFonts w:ascii="Cambria Math" w:hAnsi="Cambria Math"/>
                        <w:snapToGrid w:val="0"/>
                      </w:rPr>
                      <m:t>b</m:t>
                    </w:ins>
                  </m:r>
                </m:e>
              </m:acc>
            </m:e>
            <m:sub>
              <m:r>
                <w:ins w:id="399" w:author="Guilherme Miyata" w:date="2025-11-29T02:35:00Z" w16du:dateUtc="2025-11-29T05:35:00Z">
                  <w:rPr>
                    <w:rFonts w:ascii="Cambria Math" w:hAnsi="Cambria Math"/>
                    <w:snapToGrid w:val="0"/>
                  </w:rPr>
                  <m:t>i</m:t>
                </w:ins>
              </m:r>
            </m:sub>
          </m:sSub>
          <w:bookmarkEnd w:id="386"/>
          <w:commentRangeStart w:id="400"/>
          <m:sSub>
            <m:sSubPr>
              <m:ctrlPr>
                <w:del w:id="401" w:author="Guilherme Miyata" w:date="2025-11-29T02:35:00Z" w16du:dateUtc="2025-11-29T05:35:00Z">
                  <w:rPr>
                    <w:rFonts w:ascii="Cambria Math" w:hAnsi="Cambria Math"/>
                    <w:snapToGrid w:val="0"/>
                  </w:rPr>
                </w:del>
              </m:ctrlPr>
            </m:sSubPr>
            <m:e>
              <m:r>
                <w:del w:id="402" w:author="Guilherme Miyata" w:date="2025-11-29T02:35:00Z" w16du:dateUtc="2025-11-29T05:35:00Z">
                  <m:rPr>
                    <m:sty m:val="p"/>
                  </m:rPr>
                  <w:rPr>
                    <w:rFonts w:ascii="Cambria Math" w:hAnsi="Cambria Math"/>
                    <w:snapToGrid w:val="0"/>
                  </w:rPr>
                  <m:t>P</m:t>
                </w:del>
              </m:r>
            </m:e>
            <m:sub>
              <m:r>
                <w:del w:id="403" w:author="Guilherme Miyata" w:date="2025-11-29T02:35:00Z" w16du:dateUtc="2025-11-29T05:35:00Z">
                  <w:rPr>
                    <w:rFonts w:ascii="Cambria Math" w:hAnsi="Cambria Math"/>
                    <w:snapToGrid w:val="0"/>
                  </w:rPr>
                  <m:t>i</m:t>
                </w:del>
              </m:r>
            </m:sub>
          </m:sSub>
          <m:r>
            <w:del w:id="404" w:author="Guilherme Miyata" w:date="2025-11-29T02:35:00Z" w16du:dateUtc="2025-11-29T05:35:00Z">
              <w:rPr>
                <w:rFonts w:ascii="Cambria Math" w:hAnsi="Cambria Math"/>
                <w:snapToGrid w:val="0"/>
              </w:rPr>
              <m:t>=</m:t>
            </w:del>
          </m:r>
          <m:r>
            <w:del w:id="405" w:author="Guilherme Miyata" w:date="2025-11-29T02:35:00Z" w16du:dateUtc="2025-11-29T05:35:00Z">
              <m:rPr>
                <m:sty m:val="p"/>
              </m:rPr>
              <w:rPr>
                <w:rFonts w:ascii="Cambria Math" w:hAnsi="Cambria Math"/>
                <w:snapToGrid w:val="0"/>
              </w:rPr>
              <m:t>p</m:t>
            </w:del>
          </m:r>
          <m:r>
            <w:del w:id="406" w:author="Guilherme Miyata" w:date="2025-11-29T02:35:00Z" w16du:dateUtc="2025-11-29T05:35:00Z">
              <w:rPr>
                <w:rFonts w:ascii="Cambria Math" w:hAnsi="Cambria Math"/>
                <w:snapToGrid w:val="0"/>
              </w:rPr>
              <m:t>+R</m:t>
            </w:del>
          </m:r>
          <m:sSub>
            <m:sSubPr>
              <m:ctrlPr>
                <w:del w:id="407" w:author="Guilherme Miyata" w:date="2025-11-29T02:35:00Z" w16du:dateUtc="2025-11-29T05:35:00Z">
                  <w:rPr>
                    <w:rFonts w:ascii="Cambria Math" w:hAnsi="Cambria Math"/>
                    <w:snapToGrid w:val="0"/>
                  </w:rPr>
                </w:del>
              </m:ctrlPr>
            </m:sSubPr>
            <m:e>
              <m:r>
                <w:del w:id="408" w:author="Guilherme Miyata" w:date="2025-11-29T02:35:00Z" w16du:dateUtc="2025-11-29T05:35:00Z">
                  <m:rPr>
                    <m:sty m:val="p"/>
                  </m:rPr>
                  <w:rPr>
                    <w:rFonts w:ascii="Cambria Math" w:hAnsi="Cambria Math"/>
                    <w:snapToGrid w:val="0"/>
                  </w:rPr>
                  <m:t>b</m:t>
                </w:del>
              </m:r>
            </m:e>
            <m:sub>
              <m:r>
                <w:del w:id="409" w:author="Guilherme Miyata" w:date="2025-11-29T02:35:00Z" w16du:dateUtc="2025-11-29T05:35:00Z">
                  <w:rPr>
                    <w:rFonts w:ascii="Cambria Math" w:hAnsi="Cambria Math"/>
                    <w:snapToGrid w:val="0"/>
                  </w:rPr>
                  <m:t>i</m:t>
                </w:del>
              </m:r>
            </m:sub>
          </m:sSub>
        </m:oMath>
      </m:oMathPara>
    </w:p>
    <w:p w14:paraId="77DBB0DF" w14:textId="6B2EA3BC" w:rsidR="006D48E3" w:rsidRPr="007B559B" w:rsidRDefault="006D48E3" w:rsidP="006D48E3">
      <w:pPr>
        <w:spacing w:line="360" w:lineRule="auto"/>
        <w:ind w:firstLine="567"/>
        <w:jc w:val="both"/>
        <w:rPr>
          <w:snapToGrid w:val="0"/>
        </w:rPr>
      </w:pPr>
      <w:r w:rsidRPr="007B559B">
        <w:rPr>
          <w:snapToGrid w:val="0"/>
        </w:rPr>
        <w:t xml:space="preserve">Assim, o vetor correspondente ao atuador </w:t>
      </w:r>
      <m:oMath>
        <m:r>
          <w:rPr>
            <w:rFonts w:ascii="Cambria Math" w:hAnsi="Cambria Math"/>
            <w:snapToGrid w:val="0"/>
          </w:rPr>
          <m:t>i</m:t>
        </m:r>
      </m:oMath>
      <w:r w:rsidRPr="007B559B">
        <w:rPr>
          <w:snapToGrid w:val="0"/>
        </w:rPr>
        <w:t>, agora conhecido o comprimento medido, é:</w:t>
      </w:r>
    </w:p>
    <w:p w14:paraId="6A936E11" w14:textId="17D1D773" w:rsidR="00D105E3" w:rsidRPr="007B559B" w:rsidRDefault="00000000" w:rsidP="00D105E3">
      <w:pPr>
        <w:spacing w:line="360" w:lineRule="auto"/>
        <w:ind w:firstLine="360"/>
        <w:jc w:val="both"/>
        <w:rPr>
          <w:ins w:id="410" w:author="Guilherme Miyata" w:date="2025-11-29T02:36:00Z" w16du:dateUtc="2025-11-29T05:36:00Z"/>
          <w:snapToGrid w:val="0"/>
        </w:rPr>
      </w:pPr>
      <m:oMathPara>
        <m:oMath>
          <m:sSub>
            <m:sSubPr>
              <m:ctrlPr>
                <w:del w:id="411" w:author="Guilherme Miyata" w:date="2025-11-29T02:36:00Z" w16du:dateUtc="2025-11-29T05:36:00Z">
                  <w:rPr>
                    <w:rFonts w:ascii="Cambria Math" w:hAnsi="Cambria Math"/>
                    <w:snapToGrid w:val="0"/>
                  </w:rPr>
                </w:del>
              </m:ctrlPr>
            </m:sSubPr>
            <m:e>
              <m:r>
                <w:del w:id="412" w:author="Guilherme Miyata" w:date="2025-11-29T02:36:00Z" w16du:dateUtc="2025-11-29T05:36:00Z">
                  <m:rPr>
                    <m:sty m:val="p"/>
                  </m:rPr>
                  <w:rPr>
                    <w:rFonts w:ascii="Cambria Math" w:hAnsi="Cambria Math"/>
                    <w:snapToGrid w:val="0"/>
                  </w:rPr>
                  <m:t>s</m:t>
                </w:del>
              </m:r>
            </m:e>
            <m:sub>
              <m:r>
                <w:del w:id="413" w:author="Guilherme Miyata" w:date="2025-11-29T02:36:00Z" w16du:dateUtc="2025-11-29T05:36:00Z">
                  <w:rPr>
                    <w:rFonts w:ascii="Cambria Math" w:hAnsi="Cambria Math"/>
                    <w:snapToGrid w:val="0"/>
                  </w:rPr>
                  <m:t>i</m:t>
                </w:del>
              </m:r>
            </m:sub>
          </m:sSub>
          <m:r>
            <w:del w:id="414" w:author="Guilherme Miyata" w:date="2025-11-29T02:36:00Z" w16du:dateUtc="2025-11-29T05:36:00Z">
              <w:rPr>
                <w:rFonts w:ascii="Cambria Math" w:hAnsi="Cambria Math"/>
                <w:snapToGrid w:val="0"/>
              </w:rPr>
              <m:t>=</m:t>
            </w:del>
          </m:r>
          <m:sSub>
            <m:sSubPr>
              <m:ctrlPr>
                <w:del w:id="415" w:author="Guilherme Miyata" w:date="2025-11-29T02:36:00Z" w16du:dateUtc="2025-11-29T05:36:00Z">
                  <w:rPr>
                    <w:rFonts w:ascii="Cambria Math" w:hAnsi="Cambria Math"/>
                    <w:snapToGrid w:val="0"/>
                  </w:rPr>
                </w:del>
              </m:ctrlPr>
            </m:sSubPr>
            <m:e>
              <m:r>
                <w:del w:id="416" w:author="Guilherme Miyata" w:date="2025-11-29T02:36:00Z" w16du:dateUtc="2025-11-29T05:36:00Z">
                  <m:rPr>
                    <m:sty m:val="p"/>
                  </m:rPr>
                  <w:rPr>
                    <w:rFonts w:ascii="Cambria Math" w:hAnsi="Cambria Math"/>
                    <w:snapToGrid w:val="0"/>
                  </w:rPr>
                  <m:t>P</m:t>
                </w:del>
              </m:r>
            </m:e>
            <m:sub>
              <m:r>
                <w:del w:id="417" w:author="Guilherme Miyata" w:date="2025-11-29T02:36:00Z" w16du:dateUtc="2025-11-29T05:36:00Z">
                  <w:rPr>
                    <w:rFonts w:ascii="Cambria Math" w:hAnsi="Cambria Math"/>
                    <w:snapToGrid w:val="0"/>
                  </w:rPr>
                  <m:t>i</m:t>
                </w:del>
              </m:r>
            </m:sub>
          </m:sSub>
          <m:r>
            <w:del w:id="418" w:author="Guilherme Miyata" w:date="2025-11-29T02:36:00Z" w16du:dateUtc="2025-11-29T05:36:00Z">
              <w:rPr>
                <w:rFonts w:ascii="Cambria Math" w:hAnsi="Cambria Math"/>
                <w:snapToGrid w:val="0"/>
              </w:rPr>
              <m:t>-</m:t>
            </w:del>
          </m:r>
          <m:sSub>
            <m:sSubPr>
              <m:ctrlPr>
                <w:del w:id="419" w:author="Guilherme Miyata" w:date="2025-11-29T02:36:00Z" w16du:dateUtc="2025-11-29T05:36:00Z">
                  <w:rPr>
                    <w:rFonts w:ascii="Cambria Math" w:hAnsi="Cambria Math"/>
                    <w:snapToGrid w:val="0"/>
                  </w:rPr>
                </w:del>
              </m:ctrlPr>
            </m:sSubPr>
            <m:e>
              <m:r>
                <w:del w:id="420" w:author="Guilherme Miyata" w:date="2025-11-29T02:36:00Z" w16du:dateUtc="2025-11-29T05:36:00Z">
                  <m:rPr>
                    <m:sty m:val="p"/>
                  </m:rPr>
                  <w:rPr>
                    <w:rFonts w:ascii="Cambria Math" w:hAnsi="Cambria Math"/>
                    <w:snapToGrid w:val="0"/>
                  </w:rPr>
                  <m:t>a</m:t>
                </w:del>
              </m:r>
            </m:e>
            <m:sub>
              <m:r>
                <w:del w:id="421" w:author="Guilherme Miyata" w:date="2025-11-29T02:36:00Z" w16du:dateUtc="2025-11-29T05:36:00Z">
                  <w:rPr>
                    <w:rFonts w:ascii="Cambria Math" w:hAnsi="Cambria Math"/>
                    <w:snapToGrid w:val="0"/>
                  </w:rPr>
                  <m:t>i</m:t>
                </w:del>
              </m:r>
            </m:sub>
          </m:sSub>
          <m:r>
            <w:del w:id="422" w:author="Guilherme Miyata" w:date="2025-11-29T02:36:00Z" w16du:dateUtc="2025-11-29T05:36:00Z">
              <w:rPr>
                <w:rFonts w:ascii="Cambria Math" w:hAnsi="Cambria Math"/>
                <w:snapToGrid w:val="0"/>
              </w:rPr>
              <m:t>=</m:t>
            </w:del>
          </m:r>
          <m:r>
            <w:del w:id="423" w:author="Guilherme Miyata" w:date="2025-11-29T02:36:00Z" w16du:dateUtc="2025-11-29T05:36:00Z">
              <m:rPr>
                <m:sty m:val="p"/>
              </m:rPr>
              <w:rPr>
                <w:rFonts w:ascii="Cambria Math" w:hAnsi="Cambria Math"/>
                <w:snapToGrid w:val="0"/>
              </w:rPr>
              <m:t>p</m:t>
            </w:del>
          </m:r>
          <m:r>
            <w:del w:id="424" w:author="Guilherme Miyata" w:date="2025-11-29T02:36:00Z" w16du:dateUtc="2025-11-29T05:36:00Z">
              <w:rPr>
                <w:rFonts w:ascii="Cambria Math" w:hAnsi="Cambria Math"/>
                <w:snapToGrid w:val="0"/>
              </w:rPr>
              <m:t>+R</m:t>
            </w:del>
          </m:r>
          <m:sSub>
            <m:sSubPr>
              <m:ctrlPr>
                <w:del w:id="425" w:author="Guilherme Miyata" w:date="2025-11-29T02:36:00Z" w16du:dateUtc="2025-11-29T05:36:00Z">
                  <w:rPr>
                    <w:rFonts w:ascii="Cambria Math" w:hAnsi="Cambria Math"/>
                    <w:snapToGrid w:val="0"/>
                  </w:rPr>
                </w:del>
              </m:ctrlPr>
            </m:sSubPr>
            <m:e>
              <m:r>
                <w:del w:id="426" w:author="Guilherme Miyata" w:date="2025-11-29T02:36:00Z" w16du:dateUtc="2025-11-29T05:36:00Z">
                  <m:rPr>
                    <m:sty m:val="p"/>
                  </m:rPr>
                  <w:rPr>
                    <w:rFonts w:ascii="Cambria Math" w:hAnsi="Cambria Math"/>
                    <w:snapToGrid w:val="0"/>
                  </w:rPr>
                  <m:t>b</m:t>
                </w:del>
              </m:r>
            </m:e>
            <m:sub>
              <m:r>
                <w:del w:id="427" w:author="Guilherme Miyata" w:date="2025-11-29T02:36:00Z" w16du:dateUtc="2025-11-29T05:36:00Z">
                  <w:rPr>
                    <w:rFonts w:ascii="Cambria Math" w:hAnsi="Cambria Math"/>
                    <w:snapToGrid w:val="0"/>
                  </w:rPr>
                  <m:t>i</m:t>
                </w:del>
              </m:r>
            </m:sub>
          </m:sSub>
          <m:r>
            <w:del w:id="428" w:author="Guilherme Miyata" w:date="2025-11-29T02:36:00Z" w16du:dateUtc="2025-11-29T05:36:00Z">
              <w:rPr>
                <w:rFonts w:ascii="Cambria Math" w:hAnsi="Cambria Math"/>
                <w:snapToGrid w:val="0"/>
              </w:rPr>
              <m:t>-</m:t>
            </w:del>
          </m:r>
          <m:sSub>
            <m:sSubPr>
              <m:ctrlPr>
                <w:del w:id="429" w:author="Guilherme Miyata" w:date="2025-11-29T02:36:00Z" w16du:dateUtc="2025-11-29T05:36:00Z">
                  <w:rPr>
                    <w:rFonts w:ascii="Cambria Math" w:hAnsi="Cambria Math"/>
                    <w:snapToGrid w:val="0"/>
                  </w:rPr>
                </w:del>
              </m:ctrlPr>
            </m:sSubPr>
            <m:e>
              <m:r>
                <w:del w:id="430" w:author="Guilherme Miyata" w:date="2025-11-29T02:36:00Z" w16du:dateUtc="2025-11-29T05:36:00Z">
                  <m:rPr>
                    <m:sty m:val="p"/>
                  </m:rPr>
                  <w:rPr>
                    <w:rFonts w:ascii="Cambria Math" w:hAnsi="Cambria Math"/>
                    <w:snapToGrid w:val="0"/>
                  </w:rPr>
                  <m:t>a</m:t>
                </w:del>
              </m:r>
            </m:e>
            <m:sub>
              <m:r>
                <w:del w:id="431" w:author="Guilherme Miyata" w:date="2025-11-29T02:36:00Z" w16du:dateUtc="2025-11-29T05:36:00Z">
                  <w:rPr>
                    <w:rFonts w:ascii="Cambria Math" w:hAnsi="Cambria Math"/>
                    <w:snapToGrid w:val="0"/>
                  </w:rPr>
                  <m:t>i</m:t>
                </w:del>
              </m:r>
            </m:sub>
          </m:sSub>
          <m:acc>
            <m:accPr>
              <m:chr m:val="⃗"/>
              <m:ctrlPr>
                <w:ins w:id="432" w:author="Guilherme Miyata" w:date="2025-11-29T02:36:00Z" w16du:dateUtc="2025-11-29T05:36:00Z">
                  <w:rPr>
                    <w:rFonts w:ascii="Cambria Math" w:hAnsi="Cambria Math"/>
                    <w:snapToGrid w:val="0"/>
                  </w:rPr>
                </w:ins>
              </m:ctrlPr>
            </m:accPr>
            <m:e>
              <m:sSub>
                <m:sSubPr>
                  <m:ctrlPr>
                    <w:ins w:id="433" w:author="Guilherme Miyata" w:date="2025-11-29T02:36:00Z" w16du:dateUtc="2025-11-29T05:36:00Z">
                      <w:rPr>
                        <w:rFonts w:ascii="Cambria Math" w:hAnsi="Cambria Math"/>
                        <w:i/>
                        <w:snapToGrid w:val="0"/>
                      </w:rPr>
                    </w:ins>
                  </m:ctrlPr>
                </m:sSubPr>
                <m:e>
                  <m:r>
                    <w:ins w:id="434" w:author="Guilherme Miyata" w:date="2025-11-29T02:36:00Z" w16du:dateUtc="2025-11-29T05:36:00Z">
                      <w:rPr>
                        <w:rFonts w:ascii="Cambria Math" w:hAnsi="Cambria Math"/>
                        <w:snapToGrid w:val="0"/>
                      </w:rPr>
                      <m:t>s</m:t>
                    </w:ins>
                  </m:r>
                </m:e>
                <m:sub>
                  <m:r>
                    <w:ins w:id="435" w:author="Guilherme Miyata" w:date="2025-11-29T02:36:00Z" w16du:dateUtc="2025-11-29T05:36:00Z">
                      <w:rPr>
                        <w:rFonts w:ascii="Cambria Math" w:hAnsi="Cambria Math"/>
                        <w:snapToGrid w:val="0"/>
                      </w:rPr>
                      <m:t>i</m:t>
                    </w:ins>
                  </m:r>
                </m:sub>
              </m:sSub>
            </m:e>
          </m:acc>
          <m:r>
            <w:ins w:id="436" w:author="Guilherme Miyata" w:date="2025-11-29T02:36:00Z" w16du:dateUtc="2025-11-29T05:36:00Z">
              <w:rPr>
                <w:rFonts w:ascii="Cambria Math" w:hAnsi="Cambria Math"/>
                <w:snapToGrid w:val="0"/>
              </w:rPr>
              <m:t>=</m:t>
            </w:ins>
          </m:r>
          <m:acc>
            <m:accPr>
              <m:chr m:val="⃗"/>
              <m:ctrlPr>
                <w:ins w:id="437" w:author="Guilherme Miyata" w:date="2025-11-29T02:36:00Z" w16du:dateUtc="2025-11-29T05:36:00Z">
                  <w:rPr>
                    <w:rFonts w:ascii="Cambria Math" w:hAnsi="Cambria Math"/>
                    <w:snapToGrid w:val="0"/>
                  </w:rPr>
                </w:ins>
              </m:ctrlPr>
            </m:accPr>
            <m:e>
              <m:sSub>
                <m:sSubPr>
                  <m:ctrlPr>
                    <w:ins w:id="438" w:author="Guilherme Miyata" w:date="2025-11-29T02:36:00Z" w16du:dateUtc="2025-11-29T05:36:00Z">
                      <w:rPr>
                        <w:rFonts w:ascii="Cambria Math" w:hAnsi="Cambria Math"/>
                        <w:i/>
                        <w:snapToGrid w:val="0"/>
                      </w:rPr>
                    </w:ins>
                  </m:ctrlPr>
                </m:sSubPr>
                <m:e>
                  <m:r>
                    <w:ins w:id="439" w:author="Guilherme Miyata" w:date="2025-11-29T02:36:00Z" w16du:dateUtc="2025-11-29T05:36:00Z">
                      <w:rPr>
                        <w:rFonts w:ascii="Cambria Math" w:hAnsi="Cambria Math"/>
                        <w:snapToGrid w:val="0"/>
                      </w:rPr>
                      <m:t>P</m:t>
                    </w:ins>
                  </m:r>
                </m:e>
                <m:sub>
                  <m:r>
                    <w:ins w:id="440" w:author="Guilherme Miyata" w:date="2025-11-29T02:36:00Z" w16du:dateUtc="2025-11-29T05:36:00Z">
                      <w:rPr>
                        <w:rFonts w:ascii="Cambria Math" w:hAnsi="Cambria Math"/>
                        <w:snapToGrid w:val="0"/>
                      </w:rPr>
                      <m:t>i</m:t>
                    </w:ins>
                  </m:r>
                </m:sub>
              </m:sSub>
            </m:e>
          </m:acc>
          <m:r>
            <w:ins w:id="441" w:author="Guilherme Miyata" w:date="2025-11-29T02:36:00Z" w16du:dateUtc="2025-11-29T05:36:00Z">
              <w:rPr>
                <w:rFonts w:ascii="Cambria Math" w:hAnsi="Cambria Math"/>
                <w:snapToGrid w:val="0"/>
              </w:rPr>
              <m:t>-</m:t>
            </w:ins>
          </m:r>
          <m:sSub>
            <m:sSubPr>
              <m:ctrlPr>
                <w:ins w:id="442" w:author="Guilherme Miyata" w:date="2025-11-29T02:36:00Z" w16du:dateUtc="2025-11-29T05:36:00Z">
                  <w:rPr>
                    <w:rFonts w:ascii="Cambria Math" w:hAnsi="Cambria Math"/>
                    <w:snapToGrid w:val="0"/>
                  </w:rPr>
                </w:ins>
              </m:ctrlPr>
            </m:sSubPr>
            <m:e>
              <m:acc>
                <m:accPr>
                  <m:chr m:val="⃗"/>
                  <m:ctrlPr>
                    <w:ins w:id="443" w:author="Guilherme Miyata" w:date="2025-11-29T02:36:00Z" w16du:dateUtc="2025-11-29T05:36:00Z">
                      <w:rPr>
                        <w:rFonts w:ascii="Cambria Math" w:hAnsi="Cambria Math"/>
                        <w:snapToGrid w:val="0"/>
                      </w:rPr>
                    </w:ins>
                  </m:ctrlPr>
                </m:accPr>
                <m:e>
                  <m:r>
                    <w:ins w:id="444" w:author="Guilherme Miyata" w:date="2025-11-29T02:36:00Z" w16du:dateUtc="2025-11-29T05:36:00Z">
                      <w:rPr>
                        <w:rFonts w:ascii="Cambria Math" w:hAnsi="Cambria Math"/>
                        <w:snapToGrid w:val="0"/>
                      </w:rPr>
                      <m:t>a</m:t>
                    </w:ins>
                  </m:r>
                </m:e>
              </m:acc>
            </m:e>
            <m:sub>
              <m:r>
                <w:ins w:id="445" w:author="Guilherme Miyata" w:date="2025-11-29T02:36:00Z" w16du:dateUtc="2025-11-29T05:36:00Z">
                  <w:rPr>
                    <w:rFonts w:ascii="Cambria Math" w:hAnsi="Cambria Math"/>
                    <w:snapToGrid w:val="0"/>
                  </w:rPr>
                  <m:t>i</m:t>
                </w:ins>
              </m:r>
            </m:sub>
          </m:sSub>
          <m:r>
            <w:ins w:id="446" w:author="Guilherme Miyata" w:date="2025-11-29T02:36:00Z" w16du:dateUtc="2025-11-29T05:36:00Z">
              <w:rPr>
                <w:rFonts w:ascii="Cambria Math" w:hAnsi="Cambria Math"/>
                <w:snapToGrid w:val="0"/>
              </w:rPr>
              <m:t>=</m:t>
            </w:ins>
          </m:r>
          <m:acc>
            <m:accPr>
              <m:chr m:val="⃗"/>
              <m:ctrlPr>
                <w:ins w:id="447" w:author="Guilherme Miyata" w:date="2025-11-29T02:36:00Z" w16du:dateUtc="2025-11-29T05:36:00Z">
                  <w:rPr>
                    <w:rFonts w:ascii="Cambria Math" w:hAnsi="Cambria Math"/>
                    <w:snapToGrid w:val="0"/>
                  </w:rPr>
                </w:ins>
              </m:ctrlPr>
            </m:accPr>
            <m:e>
              <m:r>
                <w:ins w:id="448" w:author="Guilherme Miyata" w:date="2025-11-29T02:36:00Z" w16du:dateUtc="2025-11-29T05:36:00Z">
                  <w:rPr>
                    <w:rFonts w:ascii="Cambria Math" w:hAnsi="Cambria Math"/>
                    <w:snapToGrid w:val="0"/>
                  </w:rPr>
                  <m:t>p</m:t>
                </w:ins>
              </m:r>
            </m:e>
          </m:acc>
          <m:r>
            <w:ins w:id="449" w:author="Guilherme Miyata" w:date="2025-11-29T02:36:00Z" w16du:dateUtc="2025-11-29T05:36:00Z">
              <w:rPr>
                <w:rFonts w:ascii="Cambria Math" w:hAnsi="Cambria Math"/>
                <w:snapToGrid w:val="0"/>
              </w:rPr>
              <m:t>+R</m:t>
            </w:ins>
          </m:r>
          <m:sSub>
            <m:sSubPr>
              <m:ctrlPr>
                <w:ins w:id="450" w:author="Guilherme Miyata" w:date="2025-11-29T02:36:00Z" w16du:dateUtc="2025-11-29T05:36:00Z">
                  <w:rPr>
                    <w:rFonts w:ascii="Cambria Math" w:hAnsi="Cambria Math"/>
                    <w:snapToGrid w:val="0"/>
                  </w:rPr>
                </w:ins>
              </m:ctrlPr>
            </m:sSubPr>
            <m:e>
              <m:acc>
                <m:accPr>
                  <m:chr m:val="⃗"/>
                  <m:ctrlPr>
                    <w:ins w:id="451" w:author="Guilherme Miyata" w:date="2025-11-29T02:36:00Z" w16du:dateUtc="2025-11-29T05:36:00Z">
                      <w:rPr>
                        <w:rFonts w:ascii="Cambria Math" w:hAnsi="Cambria Math"/>
                        <w:snapToGrid w:val="0"/>
                      </w:rPr>
                    </w:ins>
                  </m:ctrlPr>
                </m:accPr>
                <m:e>
                  <m:r>
                    <w:ins w:id="452" w:author="Guilherme Miyata" w:date="2025-11-29T02:36:00Z" w16du:dateUtc="2025-11-29T05:36:00Z">
                      <w:rPr>
                        <w:rFonts w:ascii="Cambria Math" w:hAnsi="Cambria Math"/>
                        <w:snapToGrid w:val="0"/>
                      </w:rPr>
                      <m:t>b</m:t>
                    </w:ins>
                  </m:r>
                </m:e>
              </m:acc>
            </m:e>
            <m:sub>
              <m:r>
                <w:ins w:id="453" w:author="Guilherme Miyata" w:date="2025-11-29T02:36:00Z" w16du:dateUtc="2025-11-29T05:36:00Z">
                  <w:rPr>
                    <w:rFonts w:ascii="Cambria Math" w:hAnsi="Cambria Math"/>
                    <w:snapToGrid w:val="0"/>
                  </w:rPr>
                  <m:t>i</m:t>
                </w:ins>
              </m:r>
            </m:sub>
          </m:sSub>
          <m:r>
            <w:ins w:id="454" w:author="Guilherme Miyata" w:date="2025-11-29T02:36:00Z" w16du:dateUtc="2025-11-29T05:36:00Z">
              <w:rPr>
                <w:rFonts w:ascii="Cambria Math" w:hAnsi="Cambria Math"/>
                <w:snapToGrid w:val="0"/>
              </w:rPr>
              <m:t>-</m:t>
            </w:ins>
          </m:r>
          <m:sSub>
            <m:sSubPr>
              <m:ctrlPr>
                <w:ins w:id="455" w:author="Guilherme Miyata" w:date="2025-11-29T02:36:00Z" w16du:dateUtc="2025-11-29T05:36:00Z">
                  <w:rPr>
                    <w:rFonts w:ascii="Cambria Math" w:hAnsi="Cambria Math"/>
                    <w:snapToGrid w:val="0"/>
                  </w:rPr>
                </w:ins>
              </m:ctrlPr>
            </m:sSubPr>
            <m:e>
              <m:acc>
                <m:accPr>
                  <m:chr m:val="⃗"/>
                  <m:ctrlPr>
                    <w:ins w:id="456" w:author="Guilherme Miyata" w:date="2025-11-29T02:36:00Z" w16du:dateUtc="2025-11-29T05:36:00Z">
                      <w:rPr>
                        <w:rFonts w:ascii="Cambria Math" w:hAnsi="Cambria Math"/>
                        <w:snapToGrid w:val="0"/>
                      </w:rPr>
                    </w:ins>
                  </m:ctrlPr>
                </m:accPr>
                <m:e>
                  <m:r>
                    <w:ins w:id="457" w:author="Guilherme Miyata" w:date="2025-11-29T02:36:00Z" w16du:dateUtc="2025-11-29T05:36:00Z">
                      <w:rPr>
                        <w:rFonts w:ascii="Cambria Math" w:hAnsi="Cambria Math"/>
                        <w:snapToGrid w:val="0"/>
                      </w:rPr>
                      <m:t>a</m:t>
                    </w:ins>
                  </m:r>
                </m:e>
              </m:acc>
            </m:e>
            <m:sub>
              <m:r>
                <w:ins w:id="458" w:author="Guilherme Miyata" w:date="2025-11-29T02:36:00Z" w16du:dateUtc="2025-11-29T05:36:00Z">
                  <w:rPr>
                    <w:rFonts w:ascii="Cambria Math" w:hAnsi="Cambria Math"/>
                    <w:snapToGrid w:val="0"/>
                  </w:rPr>
                  <m:t>i</m:t>
                </w:ins>
              </m:r>
            </m:sub>
          </m:sSub>
        </m:oMath>
      </m:oMathPara>
    </w:p>
    <w:p w14:paraId="421D4A48" w14:textId="2FAAFE0F" w:rsidR="006D48E3" w:rsidRPr="007B559B" w:rsidRDefault="00000000" w:rsidP="006D48E3">
      <w:pPr>
        <w:spacing w:line="360" w:lineRule="auto"/>
        <w:ind w:firstLine="567"/>
        <w:jc w:val="both"/>
        <w:rPr>
          <w:snapToGrid w:val="0"/>
        </w:rPr>
      </w:pPr>
      <m:oMathPara>
        <m:oMath>
          <m:r>
            <m:rPr>
              <m:sty m:val="p"/>
            </m:rPr>
            <w:rPr>
              <w:snapToGrid w:val="0"/>
            </w:rPr>
            <w:br/>
          </m:r>
        </m:oMath>
      </m:oMathPara>
    </w:p>
    <w:p w14:paraId="78B77BF4" w14:textId="77777777" w:rsidR="006D48E3" w:rsidRPr="007B559B" w:rsidRDefault="006D48E3" w:rsidP="006D48E3">
      <w:pPr>
        <w:spacing w:line="360" w:lineRule="auto"/>
        <w:ind w:firstLine="567"/>
        <w:jc w:val="both"/>
        <w:rPr>
          <w:snapToGrid w:val="0"/>
        </w:rPr>
      </w:pPr>
      <w:r w:rsidRPr="007B559B">
        <w:rPr>
          <w:snapToGrid w:val="0"/>
        </w:rPr>
        <w:lastRenderedPageBreak/>
        <w:t>E o comprimento medido do atuador é:</w:t>
      </w:r>
    </w:p>
    <w:p w14:paraId="321B2AA4" w14:textId="2EC6C480" w:rsidR="006D48E3" w:rsidRPr="007B559B" w:rsidDel="00D105E3" w:rsidRDefault="00000000" w:rsidP="006D48E3">
      <w:pPr>
        <w:spacing w:line="360" w:lineRule="auto"/>
        <w:ind w:firstLine="567"/>
        <w:jc w:val="both"/>
        <w:rPr>
          <w:del w:id="459" w:author="Guilherme Miyata" w:date="2025-11-29T02:36:00Z" w16du:dateUtc="2025-11-29T05:36:00Z"/>
          <w:snapToGrid w:val="0"/>
        </w:rPr>
      </w:pPr>
      <m:oMathPara>
        <m:oMath>
          <m:sSub>
            <m:sSubPr>
              <m:ctrlPr>
                <w:ins w:id="460" w:author="Guilherme Miyata" w:date="2025-11-29T02:36:00Z" w16du:dateUtc="2025-11-29T05:36:00Z">
                  <w:rPr>
                    <w:rFonts w:ascii="Cambria Math" w:hAnsi="Cambria Math"/>
                    <w:snapToGrid w:val="0"/>
                  </w:rPr>
                </w:ins>
              </m:ctrlPr>
            </m:sSubPr>
            <m:e>
              <m:r>
                <w:ins w:id="461" w:author="Guilherme Miyata" w:date="2025-11-29T02:36:00Z" w16du:dateUtc="2025-11-29T05:36:00Z">
                  <w:rPr>
                    <w:rFonts w:ascii="Cambria Math" w:hAnsi="Cambria Math"/>
                    <w:snapToGrid w:val="0"/>
                  </w:rPr>
                  <m:t>L</m:t>
                </w:ins>
              </m:r>
            </m:e>
            <m:sub>
              <m:r>
                <w:ins w:id="462" w:author="Guilherme Miyata" w:date="2025-11-29T02:36:00Z" w16du:dateUtc="2025-11-29T05:36:00Z">
                  <w:rPr>
                    <w:rFonts w:ascii="Cambria Math" w:hAnsi="Cambria Math"/>
                    <w:snapToGrid w:val="0"/>
                  </w:rPr>
                  <m:t>i</m:t>
                </w:ins>
              </m:r>
            </m:sub>
          </m:sSub>
          <m:r>
            <w:ins w:id="463" w:author="Guilherme Miyata" w:date="2025-11-29T02:36:00Z" w16du:dateUtc="2025-11-29T05:36:00Z">
              <w:rPr>
                <w:rFonts w:ascii="Cambria Math" w:hAnsi="Cambria Math"/>
                <w:snapToGrid w:val="0"/>
              </w:rPr>
              <m:t>=∥</m:t>
            </w:ins>
          </m:r>
          <m:sSub>
            <m:sSubPr>
              <m:ctrlPr>
                <w:ins w:id="464" w:author="Guilherme Miyata" w:date="2025-11-29T02:36:00Z" w16du:dateUtc="2025-11-29T05:36:00Z">
                  <w:rPr>
                    <w:rFonts w:ascii="Cambria Math" w:hAnsi="Cambria Math"/>
                    <w:snapToGrid w:val="0"/>
                  </w:rPr>
                </w:ins>
              </m:ctrlPr>
            </m:sSubPr>
            <m:e>
              <m:acc>
                <m:accPr>
                  <m:chr m:val="⃗"/>
                  <m:ctrlPr>
                    <w:ins w:id="465" w:author="Guilherme Miyata" w:date="2025-11-29T02:36:00Z" w16du:dateUtc="2025-11-29T05:36:00Z">
                      <w:rPr>
                        <w:rFonts w:ascii="Cambria Math" w:hAnsi="Cambria Math"/>
                        <w:snapToGrid w:val="0"/>
                      </w:rPr>
                    </w:ins>
                  </m:ctrlPr>
                </m:accPr>
                <m:e>
                  <m:r>
                    <w:ins w:id="466" w:author="Guilherme Miyata" w:date="2025-11-29T02:36:00Z" w16du:dateUtc="2025-11-29T05:36:00Z">
                      <w:rPr>
                        <w:rFonts w:ascii="Cambria Math" w:hAnsi="Cambria Math"/>
                        <w:snapToGrid w:val="0"/>
                      </w:rPr>
                      <m:t>s</m:t>
                    </w:ins>
                  </m:r>
                </m:e>
              </m:acc>
            </m:e>
            <m:sub>
              <m:r>
                <w:ins w:id="467" w:author="Guilherme Miyata" w:date="2025-11-29T02:36:00Z" w16du:dateUtc="2025-11-29T05:36:00Z">
                  <w:rPr>
                    <w:rFonts w:ascii="Cambria Math" w:hAnsi="Cambria Math"/>
                    <w:snapToGrid w:val="0"/>
                  </w:rPr>
                  <m:t>i</m:t>
                </w:ins>
              </m:r>
            </m:sub>
          </m:sSub>
          <m:r>
            <w:ins w:id="468" w:author="Guilherme Miyata" w:date="2025-11-29T02:36:00Z" w16du:dateUtc="2025-11-29T05:36:00Z">
              <w:rPr>
                <w:rFonts w:ascii="Cambria Math" w:hAnsi="Cambria Math"/>
                <w:snapToGrid w:val="0"/>
              </w:rPr>
              <m:t>∥</m:t>
            </w:ins>
          </m:r>
          <m:sSub>
            <m:sSubPr>
              <m:ctrlPr>
                <w:del w:id="469" w:author="Guilherme Miyata" w:date="2025-11-29T02:36:00Z" w16du:dateUtc="2025-11-29T05:36:00Z">
                  <w:rPr>
                    <w:rFonts w:ascii="Cambria Math" w:hAnsi="Cambria Math"/>
                    <w:snapToGrid w:val="0"/>
                  </w:rPr>
                </w:del>
              </m:ctrlPr>
            </m:sSubPr>
            <m:e>
              <m:r>
                <w:del w:id="470" w:author="Guilherme Miyata" w:date="2025-11-29T02:36:00Z" w16du:dateUtc="2025-11-29T05:36:00Z">
                  <w:rPr>
                    <w:rFonts w:ascii="Cambria Math" w:hAnsi="Cambria Math"/>
                    <w:snapToGrid w:val="0"/>
                  </w:rPr>
                  <m:t>L</m:t>
                </w:del>
              </m:r>
            </m:e>
            <m:sub>
              <m:r>
                <w:del w:id="471" w:author="Guilherme Miyata" w:date="2025-11-29T02:36:00Z" w16du:dateUtc="2025-11-29T05:36:00Z">
                  <w:rPr>
                    <w:rFonts w:ascii="Cambria Math" w:hAnsi="Cambria Math"/>
                    <w:snapToGrid w:val="0"/>
                  </w:rPr>
                  <m:t>i</m:t>
                </w:del>
              </m:r>
            </m:sub>
          </m:sSub>
          <m:r>
            <w:del w:id="472" w:author="Guilherme Miyata" w:date="2025-11-29T02:36:00Z" w16du:dateUtc="2025-11-29T05:36:00Z">
              <w:rPr>
                <w:rFonts w:ascii="Cambria Math" w:hAnsi="Cambria Math"/>
                <w:snapToGrid w:val="0"/>
              </w:rPr>
              <m:t>=</m:t>
            </w:del>
          </m:r>
          <m:r>
            <w:del w:id="473" w:author="Guilherme Miyata" w:date="2025-11-29T02:36:00Z" w16du:dateUtc="2025-11-29T05:36:00Z">
              <m:rPr>
                <m:sty m:val="p"/>
              </m:rPr>
              <w:rPr>
                <w:rFonts w:ascii="Cambria Math" w:hAnsi="Cambria Math"/>
                <w:snapToGrid w:val="0"/>
              </w:rPr>
              <m:t>∥</m:t>
            </w:del>
          </m:r>
          <m:sSub>
            <m:sSubPr>
              <m:ctrlPr>
                <w:del w:id="474" w:author="Guilherme Miyata" w:date="2025-11-29T02:36:00Z" w16du:dateUtc="2025-11-29T05:36:00Z">
                  <w:rPr>
                    <w:rFonts w:ascii="Cambria Math" w:hAnsi="Cambria Math"/>
                    <w:snapToGrid w:val="0"/>
                  </w:rPr>
                </w:del>
              </m:ctrlPr>
            </m:sSubPr>
            <m:e>
              <m:r>
                <w:del w:id="475" w:author="Guilherme Miyata" w:date="2025-11-29T02:36:00Z" w16du:dateUtc="2025-11-29T05:36:00Z">
                  <m:rPr>
                    <m:sty m:val="p"/>
                  </m:rPr>
                  <w:rPr>
                    <w:rFonts w:ascii="Cambria Math" w:hAnsi="Cambria Math"/>
                    <w:snapToGrid w:val="0"/>
                  </w:rPr>
                  <m:t>s</m:t>
                </w:del>
              </m:r>
            </m:e>
            <m:sub>
              <m:r>
                <w:del w:id="476" w:author="Guilherme Miyata" w:date="2025-11-29T02:36:00Z" w16du:dateUtc="2025-11-29T05:36:00Z">
                  <w:rPr>
                    <w:rFonts w:ascii="Cambria Math" w:hAnsi="Cambria Math"/>
                    <w:snapToGrid w:val="0"/>
                  </w:rPr>
                  <m:t>i</m:t>
                </w:del>
              </m:r>
            </m:sub>
          </m:sSub>
          <m:r>
            <w:del w:id="477" w:author="Guilherme Miyata" w:date="2025-11-29T02:36:00Z" w16du:dateUtc="2025-11-29T05:36:00Z">
              <m:rPr>
                <m:sty m:val="p"/>
              </m:rPr>
              <w:rPr>
                <w:rFonts w:ascii="Cambria Math" w:hAnsi="Cambria Math"/>
                <w:snapToGrid w:val="0"/>
              </w:rPr>
              <m:t>∥</m:t>
            </w:del>
          </m:r>
          <w:commentRangeEnd w:id="400"/>
          <m:r>
            <w:del w:id="478" w:author="Guilherme Miyata" w:date="2025-11-29T02:36:00Z" w16du:dateUtc="2025-11-29T05:36:00Z">
              <m:rPr>
                <m:sty m:val="p"/>
              </m:rPr>
              <w:rPr>
                <w:rStyle w:val="Refdecomentrio"/>
              </w:rPr>
              <w:commentReference w:id="400"/>
            </w:del>
          </m:r>
        </m:oMath>
      </m:oMathPara>
    </w:p>
    <w:p w14:paraId="573F97BD" w14:textId="3FD902EF" w:rsidR="006D48E3" w:rsidRPr="007B559B" w:rsidRDefault="006D48E3" w:rsidP="006D48E3">
      <w:pPr>
        <w:spacing w:line="360" w:lineRule="auto"/>
        <w:ind w:firstLine="567"/>
        <w:jc w:val="both"/>
        <w:rPr>
          <w:snapToGrid w:val="0"/>
        </w:rPr>
      </w:pPr>
      <w:r w:rsidRPr="007B559B">
        <w:rPr>
          <w:snapToGrid w:val="0"/>
        </w:rPr>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559B">
        <w:rPr>
          <w:snapToGrid w:val="0"/>
        </w:rPr>
        <w:t>, cada comprimento previsto pela geometria seja igual ao comprimento medido:</w:t>
      </w:r>
    </w:p>
    <w:p w14:paraId="3DAD1669" w14:textId="4244421B" w:rsidR="006D48E3" w:rsidRPr="007B559B" w:rsidRDefault="006D48E3" w:rsidP="006D48E3">
      <w:pPr>
        <w:spacing w:line="360" w:lineRule="auto"/>
        <w:ind w:firstLine="567"/>
        <w:jc w:val="both"/>
        <w:rPr>
          <w:snapToGrid w:val="0"/>
        </w:rPr>
      </w:pPr>
      <m:oMathPara>
        <m:oMath>
          <m:r>
            <m:rPr>
              <m:sty m:val="p"/>
            </m:rPr>
            <w:rPr>
              <w:rFonts w:ascii="Cambria Math" w:hAnsi="Cambria Math"/>
              <w:snapToGrid w:val="0"/>
            </w:rPr>
            <m:t>∥</m:t>
          </m:r>
          <m:acc>
            <m:accPr>
              <m:chr m:val="⃗"/>
              <m:ctrlPr>
                <w:ins w:id="479" w:author="Guilherme Miyata" w:date="2025-11-29T02:36:00Z" w16du:dateUtc="2025-11-29T05:36:00Z">
                  <w:rPr>
                    <w:rFonts w:ascii="Cambria Math" w:hAnsi="Cambria Math"/>
                    <w:snapToGrid w:val="0"/>
                  </w:rPr>
                </w:ins>
              </m:ctrlPr>
            </m:accPr>
            <m:e>
              <m:r>
                <w:ins w:id="480" w:author="Guilherme Miyata" w:date="2025-11-29T02:36:00Z" w16du:dateUtc="2025-11-29T05:36:00Z">
                  <w:rPr>
                    <w:rFonts w:ascii="Cambria Math" w:hAnsi="Cambria Math"/>
                    <w:snapToGrid w:val="0"/>
                  </w:rPr>
                  <m:t>p</m:t>
                </w:ins>
              </m:r>
            </m:e>
          </m:acc>
          <m:r>
            <w:ins w:id="481" w:author="Guilherme Miyata" w:date="2025-11-29T02:36:00Z" w16du:dateUtc="2025-11-29T05:36:00Z">
              <w:rPr>
                <w:rFonts w:ascii="Cambria Math" w:hAnsi="Cambria Math"/>
                <w:snapToGrid w:val="0"/>
              </w:rPr>
              <m:t>+R</m:t>
            </w:ins>
          </m:r>
          <m:sSub>
            <m:sSubPr>
              <m:ctrlPr>
                <w:ins w:id="482" w:author="Guilherme Miyata" w:date="2025-11-29T02:36:00Z" w16du:dateUtc="2025-11-29T05:36:00Z">
                  <w:rPr>
                    <w:rFonts w:ascii="Cambria Math" w:hAnsi="Cambria Math"/>
                    <w:snapToGrid w:val="0"/>
                  </w:rPr>
                </w:ins>
              </m:ctrlPr>
            </m:sSubPr>
            <m:e>
              <m:acc>
                <m:accPr>
                  <m:chr m:val="⃗"/>
                  <m:ctrlPr>
                    <w:ins w:id="483" w:author="Guilherme Miyata" w:date="2025-11-29T02:36:00Z" w16du:dateUtc="2025-11-29T05:36:00Z">
                      <w:rPr>
                        <w:rFonts w:ascii="Cambria Math" w:hAnsi="Cambria Math"/>
                        <w:snapToGrid w:val="0"/>
                      </w:rPr>
                    </w:ins>
                  </m:ctrlPr>
                </m:accPr>
                <m:e>
                  <m:r>
                    <w:ins w:id="484" w:author="Guilherme Miyata" w:date="2025-11-29T02:36:00Z" w16du:dateUtc="2025-11-29T05:36:00Z">
                      <w:rPr>
                        <w:rFonts w:ascii="Cambria Math" w:hAnsi="Cambria Math"/>
                        <w:snapToGrid w:val="0"/>
                      </w:rPr>
                      <m:t>b</m:t>
                    </w:ins>
                  </m:r>
                </m:e>
              </m:acc>
            </m:e>
            <m:sub>
              <m:r>
                <w:ins w:id="485" w:author="Guilherme Miyata" w:date="2025-11-29T02:36:00Z" w16du:dateUtc="2025-11-29T05:36:00Z">
                  <w:rPr>
                    <w:rFonts w:ascii="Cambria Math" w:hAnsi="Cambria Math"/>
                    <w:snapToGrid w:val="0"/>
                  </w:rPr>
                  <m:t>i</m:t>
                </w:ins>
              </m:r>
            </m:sub>
          </m:sSub>
          <m:r>
            <w:ins w:id="486" w:author="Guilherme Miyata" w:date="2025-11-29T02:36:00Z" w16du:dateUtc="2025-11-29T05:36:00Z">
              <w:rPr>
                <w:rFonts w:ascii="Cambria Math" w:hAnsi="Cambria Math"/>
                <w:snapToGrid w:val="0"/>
              </w:rPr>
              <m:t>-</m:t>
            </w:ins>
          </m:r>
          <m:sSub>
            <m:sSubPr>
              <m:ctrlPr>
                <w:ins w:id="487" w:author="Guilherme Miyata" w:date="2025-11-29T02:36:00Z" w16du:dateUtc="2025-11-29T05:36:00Z">
                  <w:rPr>
                    <w:rFonts w:ascii="Cambria Math" w:hAnsi="Cambria Math"/>
                    <w:snapToGrid w:val="0"/>
                  </w:rPr>
                </w:ins>
              </m:ctrlPr>
            </m:sSubPr>
            <m:e>
              <m:acc>
                <m:accPr>
                  <m:chr m:val="⃗"/>
                  <m:ctrlPr>
                    <w:ins w:id="488" w:author="Guilherme Miyata" w:date="2025-11-29T02:36:00Z" w16du:dateUtc="2025-11-29T05:36:00Z">
                      <w:rPr>
                        <w:rFonts w:ascii="Cambria Math" w:hAnsi="Cambria Math"/>
                        <w:snapToGrid w:val="0"/>
                      </w:rPr>
                    </w:ins>
                  </m:ctrlPr>
                </m:accPr>
                <m:e>
                  <m:r>
                    <w:ins w:id="489" w:author="Guilherme Miyata" w:date="2025-11-29T02:36:00Z" w16du:dateUtc="2025-11-29T05:36:00Z">
                      <w:rPr>
                        <w:rFonts w:ascii="Cambria Math" w:hAnsi="Cambria Math"/>
                        <w:snapToGrid w:val="0"/>
                      </w:rPr>
                      <m:t>a</m:t>
                    </w:ins>
                  </m:r>
                </m:e>
              </m:acc>
            </m:e>
            <m:sub>
              <m:r>
                <w:ins w:id="490" w:author="Guilherme Miyata" w:date="2025-11-29T02:36:00Z" w16du:dateUtc="2025-11-29T05:36:00Z">
                  <w:rPr>
                    <w:rFonts w:ascii="Cambria Math" w:hAnsi="Cambria Math"/>
                    <w:snapToGrid w:val="0"/>
                  </w:rPr>
                  <m:t>i</m:t>
                </w:ins>
              </m:r>
            </m:sub>
          </m:sSub>
          <m:r>
            <w:del w:id="491" w:author="Guilherme Miyata" w:date="2025-11-29T02:36:00Z" w16du:dateUtc="2025-11-29T05:36:00Z">
              <m:rPr>
                <m:sty m:val="p"/>
              </m:rPr>
              <w:rPr>
                <w:rFonts w:ascii="Cambria Math" w:hAnsi="Cambria Math"/>
                <w:snapToGrid w:val="0"/>
              </w:rPr>
              <m:t>p</m:t>
            </w:del>
          </m:r>
          <m:r>
            <w:del w:id="492" w:author="Guilherme Miyata" w:date="2025-11-29T02:36:00Z" w16du:dateUtc="2025-11-29T05:36:00Z">
              <w:rPr>
                <w:rFonts w:ascii="Cambria Math" w:hAnsi="Cambria Math"/>
                <w:snapToGrid w:val="0"/>
              </w:rPr>
              <m:t>+R</m:t>
            </w:del>
          </m:r>
          <m:sSub>
            <m:sSubPr>
              <m:ctrlPr>
                <w:del w:id="493" w:author="Guilherme Miyata" w:date="2025-11-29T02:36:00Z" w16du:dateUtc="2025-11-29T05:36:00Z">
                  <w:rPr>
                    <w:rFonts w:ascii="Cambria Math" w:hAnsi="Cambria Math"/>
                    <w:snapToGrid w:val="0"/>
                  </w:rPr>
                </w:del>
              </m:ctrlPr>
            </m:sSubPr>
            <m:e>
              <m:r>
                <w:del w:id="494" w:author="Guilherme Miyata" w:date="2025-11-29T02:36:00Z" w16du:dateUtc="2025-11-29T05:36:00Z">
                  <m:rPr>
                    <m:sty m:val="p"/>
                  </m:rPr>
                  <w:rPr>
                    <w:rFonts w:ascii="Cambria Math" w:hAnsi="Cambria Math"/>
                    <w:snapToGrid w:val="0"/>
                  </w:rPr>
                  <m:t>b</m:t>
                </w:del>
              </m:r>
            </m:e>
            <m:sub>
              <m:r>
                <w:del w:id="495" w:author="Guilherme Miyata" w:date="2025-11-29T02:36:00Z" w16du:dateUtc="2025-11-29T05:36:00Z">
                  <w:rPr>
                    <w:rFonts w:ascii="Cambria Math" w:hAnsi="Cambria Math"/>
                    <w:snapToGrid w:val="0"/>
                  </w:rPr>
                  <m:t>i</m:t>
                </w:del>
              </m:r>
            </m:sub>
          </m:sSub>
          <m:r>
            <w:del w:id="496" w:author="Guilherme Miyata" w:date="2025-11-29T02:36:00Z" w16du:dateUtc="2025-11-29T05:36:00Z">
              <w:rPr>
                <w:rFonts w:ascii="Cambria Math" w:hAnsi="Cambria Math"/>
                <w:snapToGrid w:val="0"/>
              </w:rPr>
              <m:t>-</m:t>
            </w:del>
          </m:r>
          <m:sSub>
            <m:sSubPr>
              <m:ctrlPr>
                <w:del w:id="497" w:author="Guilherme Miyata" w:date="2025-11-29T02:36:00Z" w16du:dateUtc="2025-11-29T05:36:00Z">
                  <w:rPr>
                    <w:rFonts w:ascii="Cambria Math" w:hAnsi="Cambria Math"/>
                    <w:snapToGrid w:val="0"/>
                  </w:rPr>
                </w:del>
              </m:ctrlPr>
            </m:sSubPr>
            <m:e>
              <m:r>
                <w:del w:id="498" w:author="Guilherme Miyata" w:date="2025-11-29T02:36:00Z" w16du:dateUtc="2025-11-29T05:36:00Z">
                  <m:rPr>
                    <m:sty m:val="p"/>
                  </m:rPr>
                  <w:rPr>
                    <w:rFonts w:ascii="Cambria Math" w:hAnsi="Cambria Math"/>
                    <w:snapToGrid w:val="0"/>
                  </w:rPr>
                  <m:t>a</m:t>
                </w:del>
              </m:r>
            </m:e>
            <m:sub>
              <m:r>
                <w:del w:id="499" w:author="Guilherme Miyata" w:date="2025-11-29T02:36:00Z" w16du:dateUtc="2025-11-29T05:36:00Z">
                  <w:rPr>
                    <w:rFonts w:ascii="Cambria Math" w:hAnsi="Cambria Math"/>
                    <w:snapToGrid w:val="0"/>
                  </w:rPr>
                  <m:t>i</m:t>
                </w:del>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p w14:paraId="34419170" w14:textId="5BA20DB5" w:rsidR="006D48E3" w:rsidRPr="007B559B" w:rsidRDefault="006D48E3" w:rsidP="006D48E3">
      <w:pPr>
        <w:spacing w:line="360" w:lineRule="auto"/>
        <w:ind w:firstLine="567"/>
        <w:jc w:val="both"/>
        <w:rPr>
          <w:snapToGrid w:val="0"/>
        </w:rPr>
      </w:pPr>
      <w:commentRangeStart w:id="500"/>
      <w:commentRangeStart w:id="501"/>
      <w:r w:rsidRPr="007B559B">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7B559B">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46978EC7" w:rsidR="006D48E3" w:rsidRPr="007B559B" w:rsidRDefault="006D48E3" w:rsidP="006D48E3">
      <w:pPr>
        <w:spacing w:line="360" w:lineRule="auto"/>
        <w:ind w:firstLine="567"/>
        <w:jc w:val="both"/>
        <w:rPr>
          <w:snapToGrid w:val="0"/>
        </w:rPr>
      </w:pPr>
      <w:r w:rsidRPr="007B559B">
        <w:rPr>
          <w:snapToGrid w:val="0"/>
        </w:rPr>
        <w:t>Além da multiplicidade, muitas dessas soluções</w:t>
      </w:r>
      <w:r w:rsidR="00C72E37" w:rsidRPr="007B559B">
        <w:rPr>
          <w:snapToGrid w:val="0"/>
        </w:rPr>
        <w:t xml:space="preserve"> podem não ser realizáveis fisicamente por limitação de posicionamento dos atuadores, </w:t>
      </w:r>
      <w:r w:rsidR="00AB331D" w:rsidRPr="007B559B">
        <w:rPr>
          <w:snapToGrid w:val="0"/>
        </w:rPr>
        <w:t>envolver alguma sobreposição ou cruzamento dos elementos estruturais da plataforma, ou mesmo resultar em condições de insta</w:t>
      </w:r>
      <w:r w:rsidRPr="007B559B">
        <w:rPr>
          <w:snapToGrid w:val="0"/>
        </w:rPr>
        <w:t>. Isso torna inviável a obtenção de soluções analíticas gerais, que só existem para geometrias muito específicas da plataforma.</w:t>
      </w:r>
    </w:p>
    <w:p w14:paraId="773CB973" w14:textId="0838D9CF" w:rsidR="006D48E3" w:rsidRPr="007B559B" w:rsidRDefault="006D48E3" w:rsidP="006D48E3">
      <w:pPr>
        <w:spacing w:line="360" w:lineRule="auto"/>
        <w:ind w:firstLine="567"/>
        <w:jc w:val="both"/>
        <w:rPr>
          <w:snapToGrid w:val="0"/>
        </w:rPr>
      </w:pPr>
      <w:r w:rsidRPr="007B559B">
        <w:rPr>
          <w:snapToGrid w:val="0"/>
        </w:rPr>
        <w:t>Na prática, a solução é obtida reescrevendo o sistema acima como um problema de minimização:</w:t>
      </w:r>
    </w:p>
    <w:p w14:paraId="6FA358A0" w14:textId="1FAACE6E" w:rsidR="006D48E3" w:rsidRPr="007B559B" w:rsidRDefault="00000000" w:rsidP="006D48E3">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p w14:paraId="688BE909" w14:textId="77777777" w:rsidR="006D48E3" w:rsidRPr="007B559B" w:rsidRDefault="006D48E3" w:rsidP="006D48E3">
      <w:pPr>
        <w:spacing w:line="360" w:lineRule="auto"/>
        <w:ind w:firstLine="567"/>
        <w:jc w:val="both"/>
        <w:rPr>
          <w:snapToGrid w:val="0"/>
        </w:rPr>
      </w:pPr>
      <w:r w:rsidRPr="007B559B">
        <w:rPr>
          <w:snapToGrid w:val="0"/>
        </w:rPr>
        <w:t xml:space="preserve">Ou seja, busca-se a pose que faz com que os comprimentos previstos coincidam com os medidos, em um sentido de mínimos quadrados. Merlet e </w:t>
      </w:r>
      <w:proofErr w:type="spellStart"/>
      <w:r w:rsidRPr="007B559B">
        <w:rPr>
          <w:snapToGrid w:val="0"/>
        </w:rPr>
        <w:t>Gosselin</w:t>
      </w:r>
      <w:proofErr w:type="spellEnd"/>
      <w:r w:rsidRPr="007B559B">
        <w:rPr>
          <w:snapToGrid w:val="0"/>
        </w:rPr>
        <w:t xml:space="preserve"> (2008) indicam que esse problema pode ser resolvido por métodos numéricos iterativos, como Newton–</w:t>
      </w:r>
      <w:proofErr w:type="spellStart"/>
      <w:r w:rsidRPr="007B559B">
        <w:rPr>
          <w:snapToGrid w:val="0"/>
        </w:rPr>
        <w:t>Raphson</w:t>
      </w:r>
      <w:proofErr w:type="spellEnd"/>
      <w:r w:rsidRPr="007B559B">
        <w:rPr>
          <w:snapToGrid w:val="0"/>
        </w:rPr>
        <w:t>, que ajustam a pose estimada até que o erro entre comprimentos previstos e medidos seja minimizado.</w:t>
      </w:r>
    </w:p>
    <w:p w14:paraId="5A77E24C" w14:textId="77777777" w:rsidR="006D48E3" w:rsidRPr="007B559B" w:rsidRDefault="006D48E3" w:rsidP="006D48E3">
      <w:pPr>
        <w:spacing w:line="360" w:lineRule="auto"/>
        <w:ind w:firstLine="567"/>
        <w:jc w:val="both"/>
        <w:rPr>
          <w:snapToGrid w:val="0"/>
        </w:rPr>
      </w:pPr>
      <w:r w:rsidRPr="007B559B">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commentRangeEnd w:id="500"/>
      <w:r w:rsidR="0064337D" w:rsidRPr="007B559B">
        <w:rPr>
          <w:rStyle w:val="Refdecomentrio"/>
        </w:rPr>
        <w:commentReference w:id="500"/>
      </w:r>
      <w:commentRangeEnd w:id="501"/>
      <w:r w:rsidR="00D105E3" w:rsidRPr="007B559B">
        <w:rPr>
          <w:rStyle w:val="Refdecomentrio"/>
        </w:rPr>
        <w:commentReference w:id="501"/>
      </w:r>
    </w:p>
    <w:p w14:paraId="09D3EFE2" w14:textId="137F8F58" w:rsidR="004E5AD9" w:rsidRPr="007B559B" w:rsidRDefault="006D48E3" w:rsidP="006D48E3">
      <w:pPr>
        <w:spacing w:line="360" w:lineRule="auto"/>
        <w:ind w:firstLine="567"/>
        <w:jc w:val="both"/>
        <w:rPr>
          <w:ins w:id="502" w:author="Guilherme Miyata" w:date="2025-11-29T02:37:00Z" w16du:dateUtc="2025-11-29T05:37:00Z"/>
          <w:snapToGrid w:val="0"/>
        </w:rPr>
      </w:pPr>
      <w:r w:rsidRPr="007B559B">
        <w:rPr>
          <w:snapToGrid w:val="0"/>
        </w:rPr>
        <w:t xml:space="preserve">Essas características tornam a cinemática direta um dos maiores desafios em manipuladores paralelos. </w:t>
      </w:r>
      <w:commentRangeStart w:id="503"/>
      <w:commentRangeStart w:id="504"/>
      <w:r w:rsidRPr="007B559B">
        <w:rPr>
          <w:snapToGrid w:val="0"/>
        </w:rPr>
        <w:t xml:space="preserve">Por isso, este trabalho adota um método numérico robusto baseado </w:t>
      </w:r>
      <w:r w:rsidRPr="007B559B">
        <w:rPr>
          <w:snapToGrid w:val="0"/>
        </w:rPr>
        <w:lastRenderedPageBreak/>
        <w:t>em mínimos quadrados para estimar, em tempo real, a pose da plataforma a partir da telemetria dos seis atuadores.</w:t>
      </w:r>
      <w:commentRangeEnd w:id="503"/>
      <w:r w:rsidR="0064337D" w:rsidRPr="007B559B">
        <w:rPr>
          <w:rStyle w:val="Refdecomentrio"/>
        </w:rPr>
        <w:commentReference w:id="503"/>
      </w:r>
      <w:commentRangeEnd w:id="504"/>
      <w:r w:rsidR="00D105E3" w:rsidRPr="007B559B">
        <w:rPr>
          <w:rStyle w:val="Refdecomentrio"/>
        </w:rPr>
        <w:commentReference w:id="504"/>
      </w:r>
    </w:p>
    <w:p w14:paraId="092FA0B2" w14:textId="47CCBFF4" w:rsidR="00D105E3" w:rsidRPr="007B559B" w:rsidRDefault="00D105E3" w:rsidP="00D105E3">
      <w:pPr>
        <w:spacing w:line="360" w:lineRule="auto"/>
        <w:ind w:firstLine="567"/>
        <w:jc w:val="both"/>
        <w:rPr>
          <w:ins w:id="505" w:author="Guilherme Miyata" w:date="2025-11-29T02:37:00Z" w16du:dateUtc="2025-11-29T05:37:00Z"/>
          <w:snapToGrid w:val="0"/>
        </w:rPr>
      </w:pPr>
      <w:ins w:id="506" w:author="Guilherme Miyata" w:date="2025-11-29T02:37:00Z" w16du:dateUtc="2025-11-29T05:37:00Z">
        <w:r w:rsidRPr="007B559B">
          <w:rPr>
            <w:snapToGrid w:val="0"/>
          </w:rPr>
          <w:t xml:space="preserve">Além das abordagens clássicas descritas por Merlet e </w:t>
        </w:r>
        <w:proofErr w:type="spellStart"/>
        <w:r w:rsidRPr="007B559B">
          <w:rPr>
            <w:snapToGrid w:val="0"/>
          </w:rPr>
          <w:t>Gosselin</w:t>
        </w:r>
        <w:proofErr w:type="spellEnd"/>
        <w:r w:rsidRPr="007B559B">
          <w:rPr>
            <w:snapToGrid w:val="0"/>
          </w:rPr>
          <w:t>, métodos mais recentes incluem soluções baseadas em teoria dos parafusos, análises geométricas, coordenadas Soma, sensores adicionais, redes neurais e regressão vetorial, embora métodos iterativos como Newton–</w:t>
        </w:r>
        <w:proofErr w:type="spellStart"/>
        <w:r w:rsidRPr="007B559B">
          <w:rPr>
            <w:snapToGrid w:val="0"/>
          </w:rPr>
          <w:t>Raphson</w:t>
        </w:r>
        <w:proofErr w:type="spellEnd"/>
        <w:r w:rsidRPr="007B559B">
          <w:rPr>
            <w:snapToGrid w:val="0"/>
          </w:rPr>
          <w:t xml:space="preserve"> ainda sejam predominantes pela sua eficiência computacional (SILVA; GARRIDO; RIVEIRO, 2022).</w:t>
        </w:r>
      </w:ins>
    </w:p>
    <w:p w14:paraId="49BF1A31" w14:textId="77777777" w:rsidR="00D105E3" w:rsidRPr="007B559B" w:rsidRDefault="00D105E3" w:rsidP="006D48E3">
      <w:pPr>
        <w:spacing w:line="360" w:lineRule="auto"/>
        <w:ind w:firstLine="567"/>
        <w:jc w:val="both"/>
        <w:rPr>
          <w:snapToGrid w:val="0"/>
        </w:rPr>
      </w:pPr>
    </w:p>
    <w:p w14:paraId="23DAD258" w14:textId="01072FE9" w:rsidR="006D67FC" w:rsidRPr="007B559B" w:rsidRDefault="000D7957" w:rsidP="006D67FC">
      <w:pPr>
        <w:pStyle w:val="sub"/>
        <w:rPr>
          <w:noProof w:val="0"/>
          <w:snapToGrid w:val="0"/>
          <w:lang w:val="pt-BR"/>
        </w:rPr>
      </w:pPr>
      <w:bookmarkStart w:id="507" w:name="_Toc214231437"/>
      <w:bookmarkStart w:id="508" w:name="_Toc214231551"/>
      <w:bookmarkStart w:id="509" w:name="_Toc214232681"/>
      <w:r w:rsidRPr="007B559B">
        <w:rPr>
          <w:noProof w:val="0"/>
          <w:snapToGrid w:val="0"/>
          <w:lang w:val="pt-BR"/>
        </w:rPr>
        <w:t>A</w:t>
      </w:r>
      <w:r w:rsidR="006D67FC" w:rsidRPr="007B559B">
        <w:rPr>
          <w:noProof w:val="0"/>
          <w:snapToGrid w:val="0"/>
          <w:lang w:val="pt-BR"/>
        </w:rPr>
        <w:t xml:space="preserve">plicações e </w:t>
      </w:r>
      <w:r w:rsidRPr="007B559B">
        <w:rPr>
          <w:noProof w:val="0"/>
          <w:snapToGrid w:val="0"/>
          <w:lang w:val="pt-BR"/>
        </w:rPr>
        <w:t>F</w:t>
      </w:r>
      <w:r w:rsidR="006D67FC" w:rsidRPr="007B559B">
        <w:rPr>
          <w:noProof w:val="0"/>
          <w:snapToGrid w:val="0"/>
          <w:lang w:val="pt-BR"/>
        </w:rPr>
        <w:t xml:space="preserve">ormas de </w:t>
      </w:r>
      <w:r w:rsidRPr="007B559B">
        <w:rPr>
          <w:noProof w:val="0"/>
          <w:snapToGrid w:val="0"/>
          <w:lang w:val="pt-BR"/>
        </w:rPr>
        <w:t>C</w:t>
      </w:r>
      <w:r w:rsidR="006D67FC" w:rsidRPr="007B559B">
        <w:rPr>
          <w:noProof w:val="0"/>
          <w:snapToGrid w:val="0"/>
          <w:lang w:val="pt-BR"/>
        </w:rPr>
        <w:t xml:space="preserve">omando da </w:t>
      </w:r>
      <w:r w:rsidRPr="007B559B">
        <w:rPr>
          <w:noProof w:val="0"/>
          <w:snapToGrid w:val="0"/>
          <w:lang w:val="pt-BR"/>
        </w:rPr>
        <w:t>P</w:t>
      </w:r>
      <w:r w:rsidR="006D67FC" w:rsidRPr="007B559B">
        <w:rPr>
          <w:noProof w:val="0"/>
          <w:snapToGrid w:val="0"/>
          <w:lang w:val="pt-BR"/>
        </w:rPr>
        <w:t xml:space="preserve">lataforma de </w:t>
      </w:r>
      <w:r w:rsidRPr="007B559B">
        <w:rPr>
          <w:noProof w:val="0"/>
          <w:snapToGrid w:val="0"/>
          <w:lang w:val="pt-BR"/>
        </w:rPr>
        <w:t>S</w:t>
      </w:r>
      <w:r w:rsidR="006D67FC" w:rsidRPr="007B559B">
        <w:rPr>
          <w:noProof w:val="0"/>
          <w:snapToGrid w:val="0"/>
          <w:lang w:val="pt-BR"/>
        </w:rPr>
        <w:t>tewart</w:t>
      </w:r>
      <w:bookmarkEnd w:id="507"/>
      <w:bookmarkEnd w:id="508"/>
      <w:bookmarkEnd w:id="509"/>
    </w:p>
    <w:p w14:paraId="6E6B571C" w14:textId="0BC18476" w:rsidR="006D67FC" w:rsidRPr="007B559B" w:rsidRDefault="003E28FB" w:rsidP="003E28FB">
      <w:pPr>
        <w:spacing w:line="360" w:lineRule="auto"/>
        <w:ind w:firstLine="567"/>
        <w:jc w:val="both"/>
        <w:rPr>
          <w:snapToGrid w:val="0"/>
        </w:rPr>
      </w:pPr>
      <w:r w:rsidRPr="007B559B">
        <w:rPr>
          <w:snapToGrid w:val="0"/>
        </w:rPr>
        <w:t xml:space="preserve">Diversas áreas utilizam plataformas de Stewart devido a essas características. Stewart (1965) destacou aplicações como testes dinâmicos, simulação de voo, compensação de movimentos de navios e automação industrial. </w:t>
      </w:r>
      <w:commentRangeStart w:id="510"/>
      <w:commentRangeStart w:id="511"/>
      <w:del w:id="512" w:author="Guilherme Miyata" w:date="2025-11-29T02:40:00Z" w16du:dateUtc="2025-11-29T05:40:00Z">
        <w:r w:rsidRPr="007B559B" w:rsidDel="00D105E3">
          <w:rPr>
            <w:snapToGrid w:val="0"/>
          </w:rPr>
          <w:delText>Pesquisas recentes ampliaram ainda mais o escopo, incluindo manufatura avançada, reabilitação médica, estabilização de sensores e sistemas de energia oceânica.</w:delText>
        </w:r>
        <w:commentRangeEnd w:id="510"/>
        <w:r w:rsidR="0064337D" w:rsidRPr="007B559B" w:rsidDel="00D105E3">
          <w:rPr>
            <w:rStyle w:val="Refdecomentrio"/>
          </w:rPr>
          <w:commentReference w:id="510"/>
        </w:r>
      </w:del>
      <w:commentRangeEnd w:id="511"/>
      <w:r w:rsidR="00D105E3" w:rsidRPr="007B559B">
        <w:rPr>
          <w:rStyle w:val="Refdecomentrio"/>
        </w:rPr>
        <w:commentReference w:id="511"/>
      </w:r>
    </w:p>
    <w:p w14:paraId="62BA8393" w14:textId="6D0BA486" w:rsidR="006D67FC" w:rsidRPr="007B559B" w:rsidRDefault="000D7957" w:rsidP="006D67FC">
      <w:pPr>
        <w:pStyle w:val="subsub"/>
        <w:rPr>
          <w:noProof w:val="0"/>
          <w:lang w:val="pt-BR"/>
        </w:rPr>
      </w:pPr>
      <w:bookmarkStart w:id="513" w:name="_Toc214231438"/>
      <w:bookmarkStart w:id="514" w:name="_Toc214231552"/>
      <w:bookmarkStart w:id="515" w:name="_Toc214232682"/>
      <w:commentRangeStart w:id="516"/>
      <w:r w:rsidRPr="007B559B">
        <w:rPr>
          <w:noProof w:val="0"/>
          <w:lang w:val="pt-BR"/>
        </w:rPr>
        <w:t>R</w:t>
      </w:r>
      <w:r w:rsidR="006D67FC" w:rsidRPr="007B559B">
        <w:rPr>
          <w:noProof w:val="0"/>
          <w:lang w:val="pt-BR"/>
        </w:rPr>
        <w:t xml:space="preserve">otinas de </w:t>
      </w:r>
      <w:r w:rsidRPr="007B559B">
        <w:rPr>
          <w:noProof w:val="0"/>
          <w:lang w:val="pt-BR"/>
        </w:rPr>
        <w:t>M</w:t>
      </w:r>
      <w:r w:rsidR="006D67FC" w:rsidRPr="007B559B">
        <w:rPr>
          <w:noProof w:val="0"/>
          <w:lang w:val="pt-BR"/>
        </w:rPr>
        <w:t>ovimento</w:t>
      </w:r>
      <w:bookmarkEnd w:id="513"/>
      <w:bookmarkEnd w:id="514"/>
      <w:bookmarkEnd w:id="515"/>
      <w:commentRangeEnd w:id="516"/>
      <w:r w:rsidR="009D17D6" w:rsidRPr="007B559B">
        <w:rPr>
          <w:rStyle w:val="Refdecomentrio"/>
          <w:rFonts w:ascii="Times New Roman" w:hAnsi="Times New Roman" w:cs="Times New Roman"/>
          <w:b w:val="0"/>
          <w:bCs w:val="0"/>
          <w:caps w:val="0"/>
          <w:noProof w:val="0"/>
          <w:snapToGrid/>
          <w:kern w:val="0"/>
          <w:lang w:val="pt-BR" w:eastAsia="pt-BR"/>
        </w:rPr>
        <w:commentReference w:id="516"/>
      </w:r>
    </w:p>
    <w:p w14:paraId="4261BBC3" w14:textId="38497B00" w:rsidR="00BC7751" w:rsidRPr="007B559B" w:rsidRDefault="00BC7751" w:rsidP="00BC7751">
      <w:pPr>
        <w:spacing w:line="360" w:lineRule="auto"/>
        <w:ind w:firstLine="567"/>
        <w:jc w:val="both"/>
        <w:rPr>
          <w:snapToGrid w:val="0"/>
        </w:rPr>
      </w:pPr>
      <w:commentRangeStart w:id="517"/>
      <w:commentRangeStart w:id="518"/>
      <w:r w:rsidRPr="007B559B">
        <w:rPr>
          <w:snapToGrid w:val="0"/>
        </w:rPr>
        <w:t xml:space="preserve">As plataformas de Stewart são amplamente aplicadas em geração de movimentos controlados, </w:t>
      </w:r>
      <w:r w:rsidR="0064337D" w:rsidRPr="007B559B">
        <w:rPr>
          <w:snapToGrid w:val="0"/>
        </w:rPr>
        <w:t>no qual</w:t>
      </w:r>
      <w:ins w:id="519" w:author="Guilherme Miyata" w:date="2025-11-29T02:41:00Z" w16du:dateUtc="2025-11-29T05:41:00Z">
        <w:r w:rsidR="00D105E3" w:rsidRPr="007B559B">
          <w:rPr>
            <w:snapToGrid w:val="0"/>
          </w:rPr>
          <w:t xml:space="preserve"> </w:t>
        </w:r>
      </w:ins>
      <w:r w:rsidRPr="007B559B">
        <w:rPr>
          <w:snapToGrid w:val="0"/>
        </w:rPr>
        <w:t xml:space="preserve">o objetivo é reproduzir trajetórias específicas em seis graus de liberdade. Essas rotinas de movimento são utilizadas tanto em ambiente acadêmico quanto industrial, principalmente para </w:t>
      </w:r>
      <w:commentRangeStart w:id="520"/>
      <w:r w:rsidRPr="007B559B">
        <w:rPr>
          <w:snapToGrid w:val="0"/>
        </w:rPr>
        <w:t>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w:t>
      </w:r>
      <w:ins w:id="521" w:author="Guilherme Miyata" w:date="2025-11-29T02:40:00Z" w16du:dateUtc="2025-11-29T05:40:00Z">
        <w:r w:rsidR="00D105E3" w:rsidRPr="007B559B">
          <w:rPr>
            <w:snapToGrid w:val="0"/>
          </w:rPr>
          <w:t xml:space="preserve"> (YUAN, 2021).</w:t>
        </w:r>
      </w:ins>
      <w:del w:id="522" w:author="Guilherme Miyata" w:date="2025-11-29T02:41:00Z" w16du:dateUtc="2025-11-29T05:41:00Z">
        <w:r w:rsidRPr="007B559B" w:rsidDel="00D105E3">
          <w:rPr>
            <w:snapToGrid w:val="0"/>
          </w:rPr>
          <w:delText>.</w:delText>
        </w:r>
      </w:del>
      <w:r w:rsidRPr="007B559B">
        <w:rPr>
          <w:snapToGrid w:val="0"/>
        </w:rPr>
        <w:t xml:space="preserve"> </w:t>
      </w:r>
      <w:commentRangeEnd w:id="520"/>
      <w:r w:rsidR="00AC5E8F" w:rsidRPr="007B559B">
        <w:rPr>
          <w:rStyle w:val="Refdecomentrio"/>
        </w:rPr>
        <w:commentReference w:id="520"/>
      </w:r>
      <w:r w:rsidRPr="007B559B">
        <w:rPr>
          <w:snapToGrid w:val="0"/>
        </w:rPr>
        <w:t>A literatura demonstra que plataformas paralelas são especialmente adequadas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5770F7A" w:rsidR="00BC7751" w:rsidRPr="007B559B" w:rsidRDefault="00BC7751" w:rsidP="00BC7751">
      <w:pPr>
        <w:spacing w:line="360" w:lineRule="auto"/>
        <w:ind w:firstLine="567"/>
        <w:jc w:val="both"/>
        <w:rPr>
          <w:snapToGrid w:val="0"/>
        </w:rPr>
      </w:pPr>
      <w:commentRangeStart w:id="523"/>
      <w:commentRangeStart w:id="524"/>
      <w:r w:rsidRPr="007B559B">
        <w:rPr>
          <w:snapToGrid w:val="0"/>
        </w:rPr>
        <w:t xml:space="preserve">Em aplicações industriais e científicas, essas rotinas costumam ser executadas com base em perfis de trajetória pré-definidos, como movimentos senoidais, varreduras harmônicas, trajetórias circulares, rampas, degraus, formas de onda compostas ou sinais pseudoaleatórios. </w:t>
      </w:r>
      <w:commentRangeEnd w:id="523"/>
      <w:r w:rsidR="00E959DC" w:rsidRPr="007B559B">
        <w:rPr>
          <w:rStyle w:val="Refdecomentrio"/>
        </w:rPr>
        <w:commentReference w:id="523"/>
      </w:r>
      <w:commentRangeEnd w:id="524"/>
      <w:r w:rsidR="00E959DC" w:rsidRPr="007B559B">
        <w:rPr>
          <w:rStyle w:val="Refdecomentrio"/>
        </w:rPr>
        <w:commentReference w:id="524"/>
      </w:r>
      <w:ins w:id="525" w:author="Guilherme Miyata" w:date="2025-11-29T02:41:00Z" w16du:dateUtc="2025-11-29T05:41:00Z">
        <w:r w:rsidR="00AF1991" w:rsidRPr="007B559B">
          <w:rPr>
            <w:snapToGrid w:val="0"/>
          </w:rPr>
          <w:t xml:space="preserve">(SILVA; GARRIDO; RIVEIRO, 2022). </w:t>
        </w:r>
        <w:commentRangeStart w:id="526"/>
        <w:commentRangeEnd w:id="526"/>
        <w:r w:rsidR="00AF1991" w:rsidRPr="007B559B">
          <w:rPr>
            <w:rStyle w:val="Refdecomentrio"/>
          </w:rPr>
          <w:commentReference w:id="526"/>
        </w:r>
        <w:commentRangeStart w:id="527"/>
        <w:commentRangeEnd w:id="527"/>
        <w:r w:rsidR="00AF1991" w:rsidRPr="007B559B">
          <w:rPr>
            <w:rStyle w:val="Refdecomentrio"/>
          </w:rPr>
          <w:commentReference w:id="527"/>
        </w:r>
        <w:r w:rsidR="00AF1991" w:rsidRPr="007B559B">
          <w:rPr>
            <w:snapToGrid w:val="0"/>
          </w:rPr>
          <w:t xml:space="preserve"> </w:t>
        </w:r>
      </w:ins>
      <w:r w:rsidRPr="007B559B">
        <w:rPr>
          <w:snapToGrid w:val="0"/>
        </w:rPr>
        <w:t xml:space="preserve">Estudos recentes reforçam esse uso, demonstrando que plataformas de Stewart são submetidas a excitações senoidais e excitações aleatórias para análise dinâmica, identificação modal e avaliação de resposta estrutural. </w:t>
      </w:r>
      <w:r w:rsidR="00E959DC" w:rsidRPr="007B559B">
        <w:rPr>
          <w:snapToGrid w:val="0"/>
        </w:rPr>
        <w:t xml:space="preserve">No trabalho realizado </w:t>
      </w:r>
      <w:r w:rsidR="00E959DC" w:rsidRPr="007B559B">
        <w:rPr>
          <w:snapToGrid w:val="0"/>
        </w:rPr>
        <w:lastRenderedPageBreak/>
        <w:t xml:space="preserve">por </w:t>
      </w:r>
      <w:r w:rsidRPr="007B559B">
        <w:rPr>
          <w:snapToGrid w:val="0"/>
        </w:rPr>
        <w:t>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4CB954E8" w:rsidR="00991F34" w:rsidRPr="007B559B" w:rsidRDefault="00BC7751" w:rsidP="00BC7751">
      <w:pPr>
        <w:spacing w:line="360" w:lineRule="auto"/>
        <w:ind w:firstLine="567"/>
        <w:jc w:val="both"/>
        <w:rPr>
          <w:snapToGrid w:val="0"/>
        </w:rPr>
      </w:pPr>
      <w:commentRangeStart w:id="528"/>
      <w:r w:rsidRPr="007B559B">
        <w:rPr>
          <w:snapToGrid w:val="0"/>
        </w:rPr>
        <w:t>Rotinas desse tipo também aparecem em plataformas utilizadas para simulação de voo, direção e navegação marítima, onde o movimento reproduz o comportamento de um modelo matemático do veículo ou o registro real de movimentos medidos</w:t>
      </w:r>
      <w:ins w:id="529" w:author="Guilherme Miyata" w:date="2025-11-29T02:41:00Z" w16du:dateUtc="2025-11-29T05:41:00Z">
        <w:r w:rsidR="00AF1991" w:rsidRPr="007B559B">
          <w:rPr>
            <w:snapToGrid w:val="0"/>
          </w:rPr>
          <w:t xml:space="preserve"> (SILVA; GARRIDO; RIVEIRO, 2022). </w:t>
        </w:r>
        <w:commentRangeStart w:id="530"/>
        <w:commentRangeEnd w:id="530"/>
        <w:r w:rsidR="00AF1991" w:rsidRPr="007B559B">
          <w:rPr>
            <w:rStyle w:val="Refdecomentrio"/>
          </w:rPr>
          <w:commentReference w:id="530"/>
        </w:r>
        <w:commentRangeStart w:id="531"/>
        <w:commentRangeEnd w:id="531"/>
        <w:r w:rsidR="00AF1991" w:rsidRPr="007B559B">
          <w:rPr>
            <w:rStyle w:val="Refdecomentrio"/>
          </w:rPr>
          <w:commentReference w:id="531"/>
        </w:r>
      </w:ins>
      <w:r w:rsidRPr="007B559B">
        <w:rPr>
          <w:snapToGrid w:val="0"/>
        </w:rPr>
        <w:t xml:space="preserve">. </w:t>
      </w:r>
      <w:commentRangeEnd w:id="528"/>
      <w:r w:rsidR="00E959DC" w:rsidRPr="007B559B">
        <w:rPr>
          <w:rStyle w:val="Refdecomentrio"/>
        </w:rPr>
        <w:commentReference w:id="528"/>
      </w:r>
      <w:r w:rsidRPr="007B559B">
        <w:rPr>
          <w:snapToGrid w:val="0"/>
        </w:rPr>
        <w:t>Documentos técnicos da NASA já descreviam, ainda na década de 1990, o uso de plataformas Stewart para simulação de voo e testes de manobrabilidade, destacando a capacidade de reproduzir movimentos suaves, repetíveis e sincronizados com modelos dinâmicos</w:t>
      </w:r>
      <w:del w:id="532" w:author="Guilherme Miyata" w:date="2025-11-29T02:42:00Z" w16du:dateUtc="2025-11-29T05:42:00Z">
        <w:r w:rsidRPr="007B559B" w:rsidDel="00AF1991">
          <w:rPr>
            <w:snapToGrid w:val="0"/>
          </w:rPr>
          <w:delText xml:space="preserve"> </w:delText>
        </w:r>
      </w:del>
      <w:ins w:id="533" w:author="Guilherme Miyata" w:date="2025-11-29T02:42:00Z" w16du:dateUtc="2025-11-29T05:42:00Z">
        <w:r w:rsidR="00AF1991" w:rsidRPr="007B559B">
          <w:rPr>
            <w:snapToGrid w:val="0"/>
          </w:rPr>
          <w:t>(NGUYEN; ANTRAZI, 1991)</w:t>
        </w:r>
      </w:ins>
      <w:del w:id="534" w:author="Guilherme Miyata" w:date="2025-11-29T02:42:00Z" w16du:dateUtc="2025-11-29T05:42:00Z">
        <w:r w:rsidRPr="007B559B" w:rsidDel="00AF1991">
          <w:rPr>
            <w:snapToGrid w:val="0"/>
          </w:rPr>
          <w:delText>de aeronaves</w:delText>
        </w:r>
      </w:del>
      <w:r w:rsidRPr="007B559B">
        <w:rPr>
          <w:snapToGrid w:val="0"/>
        </w:rPr>
        <w:t>. Elas constituem, portanto, uma das aplicações mais versáteis da plataforma de Stewart, pois permitem controlar integralmente a pose ao longo do tempo com alto nível de repetibilidade, característica essencial para experimentação científica, modelagem, validação de controladores e simulações complexas.</w:t>
      </w:r>
      <w:commentRangeEnd w:id="517"/>
      <w:r w:rsidR="00E959DC" w:rsidRPr="007B559B">
        <w:rPr>
          <w:rStyle w:val="Refdecomentrio"/>
        </w:rPr>
        <w:commentReference w:id="517"/>
      </w:r>
      <w:commentRangeEnd w:id="518"/>
      <w:r w:rsidR="00E959DC" w:rsidRPr="007B559B">
        <w:rPr>
          <w:rStyle w:val="Refdecomentrio"/>
        </w:rPr>
        <w:commentReference w:id="518"/>
      </w:r>
    </w:p>
    <w:p w14:paraId="4827DAA6" w14:textId="2B31EB79" w:rsidR="006D67FC" w:rsidRPr="007B559B" w:rsidRDefault="000D7957" w:rsidP="006D67FC">
      <w:pPr>
        <w:pStyle w:val="subsub"/>
        <w:rPr>
          <w:noProof w:val="0"/>
          <w:lang w:val="pt-BR"/>
        </w:rPr>
      </w:pPr>
      <w:bookmarkStart w:id="535" w:name="_Toc214231439"/>
      <w:bookmarkStart w:id="536" w:name="_Toc214231553"/>
      <w:bookmarkStart w:id="537" w:name="_Toc214232683"/>
      <w:commentRangeStart w:id="538"/>
      <w:r w:rsidRPr="007B559B">
        <w:rPr>
          <w:noProof w:val="0"/>
          <w:lang w:val="pt-BR"/>
        </w:rPr>
        <w:t>C</w:t>
      </w:r>
      <w:r w:rsidR="006D67FC" w:rsidRPr="007B559B">
        <w:rPr>
          <w:noProof w:val="0"/>
          <w:lang w:val="pt-BR"/>
        </w:rPr>
        <w:t xml:space="preserve">ontrole de </w:t>
      </w:r>
      <w:r w:rsidRPr="007B559B">
        <w:rPr>
          <w:noProof w:val="0"/>
          <w:lang w:val="pt-BR"/>
        </w:rPr>
        <w:t>E</w:t>
      </w:r>
      <w:r w:rsidR="006D67FC" w:rsidRPr="007B559B">
        <w:rPr>
          <w:noProof w:val="0"/>
          <w:lang w:val="pt-BR"/>
        </w:rPr>
        <w:t>stabilidade</w:t>
      </w:r>
      <w:bookmarkEnd w:id="535"/>
      <w:bookmarkEnd w:id="536"/>
      <w:bookmarkEnd w:id="537"/>
      <w:commentRangeEnd w:id="538"/>
      <w:r w:rsidR="009D17D6" w:rsidRPr="007B559B">
        <w:rPr>
          <w:rStyle w:val="Refdecomentrio"/>
          <w:rFonts w:ascii="Times New Roman" w:hAnsi="Times New Roman" w:cs="Times New Roman"/>
          <w:b w:val="0"/>
          <w:bCs w:val="0"/>
          <w:caps w:val="0"/>
          <w:noProof w:val="0"/>
          <w:snapToGrid/>
          <w:kern w:val="0"/>
          <w:lang w:val="pt-BR" w:eastAsia="pt-BR"/>
        </w:rPr>
        <w:commentReference w:id="538"/>
      </w:r>
    </w:p>
    <w:p w14:paraId="66751FEF" w14:textId="4C0ECE6F" w:rsidR="00945143" w:rsidRPr="007B559B" w:rsidRDefault="00945143" w:rsidP="00945143">
      <w:pPr>
        <w:spacing w:line="360" w:lineRule="auto"/>
        <w:ind w:firstLine="567"/>
        <w:jc w:val="both"/>
        <w:rPr>
          <w:ins w:id="539" w:author="Guilherme Miyata" w:date="2025-11-29T02:42:00Z" w16du:dateUtc="2025-11-29T05:42:00Z"/>
          <w:snapToGrid w:val="0"/>
        </w:rPr>
      </w:pPr>
      <w:r w:rsidRPr="007B559B">
        <w:rPr>
          <w:snapToGrid w:val="0"/>
        </w:rPr>
        <w:t xml:space="preserve">Além </w:t>
      </w:r>
      <w:r w:rsidR="00E82650" w:rsidRPr="007B559B">
        <w:rPr>
          <w:snapToGrid w:val="0"/>
        </w:rPr>
        <w:t>das aplicações de</w:t>
      </w:r>
      <w:r w:rsidRPr="007B559B">
        <w:rPr>
          <w:snapToGrid w:val="0"/>
        </w:rPr>
        <w:t xml:space="preserve"> movimento, testes dinâmicos e automação, </w:t>
      </w:r>
      <w:r w:rsidR="00E82650" w:rsidRPr="007B559B">
        <w:rPr>
          <w:snapToGrid w:val="0"/>
        </w:rPr>
        <w:t>as plataformas</w:t>
      </w:r>
      <w:r w:rsidRPr="007B559B">
        <w:rPr>
          <w:snapToGrid w:val="0"/>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w:t>
      </w:r>
      <w:commentRangeStart w:id="540"/>
      <w:r w:rsidRPr="007B559B">
        <w:rPr>
          <w:snapToGrid w:val="0"/>
        </w:rPr>
        <w:t xml:space="preserve">Esse tipo de aplicação é particularmente relevante em ambientes marítimos, onde navios e estruturas </w:t>
      </w:r>
      <w:r w:rsidRPr="007B559B">
        <w:rPr>
          <w:i/>
          <w:iCs/>
          <w:snapToGrid w:val="0"/>
          <w:rPrChange w:id="541" w:author="Anderson Hirata" w:date="2025-11-26T21:19:00Z" w16du:dateUtc="2025-11-27T00:19:00Z">
            <w:rPr>
              <w:snapToGrid w:val="0"/>
            </w:rPr>
          </w:rPrChange>
        </w:rPr>
        <w:t>offshore</w:t>
      </w:r>
      <w:r w:rsidRPr="007B559B">
        <w:rPr>
          <w:snapToGrid w:val="0"/>
        </w:rPr>
        <w:t xml:space="preserve"> </w:t>
      </w:r>
      <w:r w:rsidR="009D17D6" w:rsidRPr="007B559B">
        <w:rPr>
          <w:snapToGrid w:val="0"/>
        </w:rPr>
        <w:t xml:space="preserve">(como plataformas de extração de petróleo) </w:t>
      </w:r>
      <w:r w:rsidRPr="007B559B">
        <w:rPr>
          <w:snapToGrid w:val="0"/>
        </w:rPr>
        <w:t>sofrem movimentos de seis graus de liberdade (</w:t>
      </w:r>
      <w:commentRangeStart w:id="542"/>
      <w:r w:rsidRPr="007B559B">
        <w:rPr>
          <w:i/>
          <w:iCs/>
          <w:snapToGrid w:val="0"/>
          <w:rPrChange w:id="543" w:author="Anderson Hirata" w:date="2025-11-26T21:20:00Z" w16du:dateUtc="2025-11-27T00:20:00Z">
            <w:rPr>
              <w:snapToGrid w:val="0"/>
            </w:rPr>
          </w:rPrChange>
        </w:rPr>
        <w:t xml:space="preserve">surge, </w:t>
      </w:r>
      <w:proofErr w:type="spellStart"/>
      <w:r w:rsidRPr="007B559B">
        <w:rPr>
          <w:i/>
          <w:iCs/>
          <w:snapToGrid w:val="0"/>
          <w:rPrChange w:id="544" w:author="Anderson Hirata" w:date="2025-11-26T21:20:00Z" w16du:dateUtc="2025-11-27T00:20:00Z">
            <w:rPr>
              <w:snapToGrid w:val="0"/>
            </w:rPr>
          </w:rPrChange>
        </w:rPr>
        <w:t>sway</w:t>
      </w:r>
      <w:proofErr w:type="spellEnd"/>
      <w:r w:rsidRPr="007B559B">
        <w:rPr>
          <w:i/>
          <w:iCs/>
          <w:snapToGrid w:val="0"/>
          <w:rPrChange w:id="545" w:author="Anderson Hirata" w:date="2025-11-26T21:20:00Z" w16du:dateUtc="2025-11-27T00:20:00Z">
            <w:rPr>
              <w:snapToGrid w:val="0"/>
            </w:rPr>
          </w:rPrChange>
        </w:rPr>
        <w:t xml:space="preserve">, </w:t>
      </w:r>
      <w:proofErr w:type="spellStart"/>
      <w:r w:rsidRPr="007B559B">
        <w:rPr>
          <w:i/>
          <w:iCs/>
          <w:snapToGrid w:val="0"/>
          <w:rPrChange w:id="546" w:author="Anderson Hirata" w:date="2025-11-26T21:20:00Z" w16du:dateUtc="2025-11-27T00:20:00Z">
            <w:rPr>
              <w:snapToGrid w:val="0"/>
            </w:rPr>
          </w:rPrChange>
        </w:rPr>
        <w:t>heave</w:t>
      </w:r>
      <w:proofErr w:type="spellEnd"/>
      <w:r w:rsidRPr="007B559B">
        <w:rPr>
          <w:i/>
          <w:iCs/>
          <w:snapToGrid w:val="0"/>
          <w:rPrChange w:id="547" w:author="Anderson Hirata" w:date="2025-11-26T21:20:00Z" w16du:dateUtc="2025-11-27T00:20:00Z">
            <w:rPr>
              <w:snapToGrid w:val="0"/>
            </w:rPr>
          </w:rPrChange>
        </w:rPr>
        <w:t xml:space="preserve">, </w:t>
      </w:r>
      <w:proofErr w:type="spellStart"/>
      <w:r w:rsidRPr="007B559B">
        <w:rPr>
          <w:i/>
          <w:iCs/>
          <w:snapToGrid w:val="0"/>
          <w:rPrChange w:id="548" w:author="Anderson Hirata" w:date="2025-11-26T21:20:00Z" w16du:dateUtc="2025-11-27T00:20:00Z">
            <w:rPr>
              <w:snapToGrid w:val="0"/>
            </w:rPr>
          </w:rPrChange>
        </w:rPr>
        <w:t>roll</w:t>
      </w:r>
      <w:proofErr w:type="spellEnd"/>
      <w:r w:rsidRPr="007B559B">
        <w:rPr>
          <w:i/>
          <w:iCs/>
          <w:snapToGrid w:val="0"/>
          <w:rPrChange w:id="549" w:author="Anderson Hirata" w:date="2025-11-26T21:20:00Z" w16du:dateUtc="2025-11-27T00:20:00Z">
            <w:rPr>
              <w:snapToGrid w:val="0"/>
            </w:rPr>
          </w:rPrChange>
        </w:rPr>
        <w:t xml:space="preserve">, </w:t>
      </w:r>
      <w:proofErr w:type="spellStart"/>
      <w:r w:rsidRPr="007B559B">
        <w:rPr>
          <w:i/>
          <w:iCs/>
          <w:snapToGrid w:val="0"/>
          <w:rPrChange w:id="550" w:author="Anderson Hirata" w:date="2025-11-26T21:20:00Z" w16du:dateUtc="2025-11-27T00:20:00Z">
            <w:rPr>
              <w:snapToGrid w:val="0"/>
            </w:rPr>
          </w:rPrChange>
        </w:rPr>
        <w:t>pitch</w:t>
      </w:r>
      <w:proofErr w:type="spellEnd"/>
      <w:r w:rsidRPr="007B559B">
        <w:rPr>
          <w:snapToGrid w:val="0"/>
        </w:rPr>
        <w:t xml:space="preserve"> e </w:t>
      </w:r>
      <w:proofErr w:type="spellStart"/>
      <w:r w:rsidRPr="007B559B">
        <w:rPr>
          <w:i/>
          <w:iCs/>
          <w:snapToGrid w:val="0"/>
          <w:rPrChange w:id="551" w:author="Anderson Hirata" w:date="2025-11-26T21:20:00Z" w16du:dateUtc="2025-11-27T00:20:00Z">
            <w:rPr>
              <w:snapToGrid w:val="0"/>
            </w:rPr>
          </w:rPrChange>
        </w:rPr>
        <w:t>yaw</w:t>
      </w:r>
      <w:proofErr w:type="spellEnd"/>
      <w:r w:rsidRPr="007B559B">
        <w:rPr>
          <w:snapToGrid w:val="0"/>
        </w:rPr>
        <w:t>)</w:t>
      </w:r>
      <w:commentRangeEnd w:id="542"/>
      <w:r w:rsidR="009D17D6" w:rsidRPr="007B559B">
        <w:rPr>
          <w:rStyle w:val="Refdecomentrio"/>
        </w:rPr>
        <w:commentReference w:id="542"/>
      </w:r>
      <w:r w:rsidRPr="007B559B">
        <w:rPr>
          <w:snapToGrid w:val="0"/>
        </w:rPr>
        <w:t xml:space="preserve"> devido à ação de ondas, vento e correntes</w:t>
      </w:r>
      <w:ins w:id="552" w:author="Guilherme Miyata" w:date="2025-11-29T02:42:00Z" w16du:dateUtc="2025-11-29T05:42:00Z">
        <w:r w:rsidR="00AF1991" w:rsidRPr="007B559B">
          <w:rPr>
            <w:snapToGrid w:val="0"/>
          </w:rPr>
          <w:t xml:space="preserve"> (CHEN et al., 2025). </w:t>
        </w:r>
        <w:commentRangeStart w:id="553"/>
        <w:commentRangeEnd w:id="553"/>
        <w:r w:rsidR="00AF1991" w:rsidRPr="007B559B">
          <w:rPr>
            <w:rStyle w:val="Refdecomentrio"/>
          </w:rPr>
          <w:commentReference w:id="553"/>
        </w:r>
      </w:ins>
      <w:r w:rsidRPr="007B559B">
        <w:rPr>
          <w:snapToGrid w:val="0"/>
        </w:rPr>
        <w:t xml:space="preserve">. </w:t>
      </w:r>
      <w:commentRangeEnd w:id="540"/>
      <w:r w:rsidR="009D17D6" w:rsidRPr="007B559B">
        <w:rPr>
          <w:rStyle w:val="Refdecomentrio"/>
        </w:rPr>
        <w:commentReference w:id="540"/>
      </w:r>
      <w:r w:rsidRPr="007B559B">
        <w:rPr>
          <w:snapToGrid w:val="0"/>
        </w:rPr>
        <w:t>Esses movimentos podem comprometer a precisão de operações, a segurança de pessoal e a qualidade de medições e processos.</w:t>
      </w:r>
    </w:p>
    <w:p w14:paraId="1A065C91" w14:textId="77777777" w:rsidR="00AF1991" w:rsidRPr="007B559B" w:rsidRDefault="00AF1991" w:rsidP="00AF1991">
      <w:pPr>
        <w:keepNext/>
        <w:spacing w:line="360" w:lineRule="auto"/>
        <w:jc w:val="center"/>
        <w:rPr>
          <w:ins w:id="554" w:author="Guilherme Miyata" w:date="2025-11-29T02:42:00Z" w16du:dateUtc="2025-11-29T05:42:00Z"/>
        </w:rPr>
      </w:pPr>
      <w:ins w:id="555" w:author="Guilherme Miyata" w:date="2025-11-29T02:42:00Z" w16du:dateUtc="2025-11-29T05:42:00Z">
        <w:r w:rsidRPr="007B559B">
          <w:lastRenderedPageBreak/>
          <w:drawing>
            <wp:inline distT="0" distB="0" distL="0" distR="0" wp14:anchorId="703B5E9B" wp14:editId="40FE627E">
              <wp:extent cx="2901787" cy="3217207"/>
              <wp:effectExtent l="0" t="0" r="0" b="2540"/>
              <wp:docPr id="121132843" name="Imagem 7" descr="Jmse 09 0080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e 09 00800 g0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6382" cy="3222301"/>
                      </a:xfrm>
                      <a:prstGeom prst="rect">
                        <a:avLst/>
                      </a:prstGeom>
                      <a:noFill/>
                      <a:ln>
                        <a:noFill/>
                      </a:ln>
                    </pic:spPr>
                  </pic:pic>
                </a:graphicData>
              </a:graphic>
            </wp:inline>
          </w:drawing>
        </w:r>
      </w:ins>
    </w:p>
    <w:p w14:paraId="0119DBA8" w14:textId="77777777" w:rsidR="00AF1991" w:rsidRPr="007B559B" w:rsidRDefault="00AF1991" w:rsidP="00AF1991">
      <w:pPr>
        <w:pStyle w:val="Legenda"/>
        <w:rPr>
          <w:ins w:id="556" w:author="Guilherme Miyata" w:date="2025-11-29T02:42:00Z" w16du:dateUtc="2025-11-29T05:42:00Z"/>
        </w:rPr>
      </w:pPr>
      <w:ins w:id="557" w:author="Guilherme Miyata" w:date="2025-11-29T02:42:00Z" w16du:dateUtc="2025-11-29T05:42:00Z">
        <w:r w:rsidRPr="007B559B">
          <w:t xml:space="preserve">Figura </w:t>
        </w:r>
        <w:r w:rsidRPr="007B559B">
          <w:fldChar w:fldCharType="begin"/>
        </w:r>
        <w:r w:rsidRPr="007B559B">
          <w:instrText xml:space="preserve"> SEQ Figura \* ARABIC </w:instrText>
        </w:r>
        <w:r w:rsidRPr="007B559B">
          <w:fldChar w:fldCharType="separate"/>
        </w:r>
        <w:r w:rsidRPr="007B559B">
          <w:t>8</w:t>
        </w:r>
        <w:r w:rsidRPr="007B559B">
          <w:fldChar w:fldCharType="end"/>
        </w:r>
        <w:r w:rsidRPr="007B559B">
          <w:t>: Movimentos de Seis Graus de Liberdade em Embarcações</w:t>
        </w:r>
      </w:ins>
    </w:p>
    <w:p w14:paraId="580C7041" w14:textId="77777777" w:rsidR="00AF1991" w:rsidRPr="007B559B" w:rsidRDefault="00AF1991" w:rsidP="00AF1991">
      <w:pPr>
        <w:jc w:val="center"/>
        <w:rPr>
          <w:ins w:id="558" w:author="Guilherme Miyata" w:date="2025-11-29T02:42:00Z" w16du:dateUtc="2025-11-29T05:42:00Z"/>
        </w:rPr>
      </w:pPr>
      <w:ins w:id="559" w:author="Guilherme Miyata" w:date="2025-11-29T02:42:00Z" w16du:dateUtc="2025-11-29T05:42:00Z">
        <w:r w:rsidRPr="007B559B">
          <w:t xml:space="preserve">Fonte: </w:t>
        </w:r>
        <w:proofErr w:type="spellStart"/>
        <w:r w:rsidRPr="007B559B">
          <w:t>Alvarellos</w:t>
        </w:r>
        <w:proofErr w:type="spellEnd"/>
        <w:r w:rsidRPr="007B559B">
          <w:t>, 2021</w:t>
        </w:r>
      </w:ins>
    </w:p>
    <w:p w14:paraId="6964D923" w14:textId="77777777" w:rsidR="00AF1991" w:rsidRPr="007B559B" w:rsidRDefault="00AF1991" w:rsidP="00945143">
      <w:pPr>
        <w:spacing w:line="360" w:lineRule="auto"/>
        <w:ind w:firstLine="567"/>
        <w:jc w:val="both"/>
        <w:rPr>
          <w:snapToGrid w:val="0"/>
        </w:rPr>
      </w:pPr>
    </w:p>
    <w:p w14:paraId="3657123B" w14:textId="599AB999" w:rsidR="00945143" w:rsidRPr="007B559B" w:rsidRDefault="00945143" w:rsidP="00945143">
      <w:pPr>
        <w:spacing w:line="360" w:lineRule="auto"/>
        <w:ind w:firstLine="567"/>
        <w:jc w:val="both"/>
        <w:rPr>
          <w:ins w:id="560" w:author="Guilherme Miyata" w:date="2025-11-29T02:43:00Z" w16du:dateUtc="2025-11-29T05:43:00Z"/>
          <w:snapToGrid w:val="0"/>
        </w:rPr>
      </w:pPr>
      <w:commentRangeStart w:id="561"/>
      <w:r w:rsidRPr="007B559B">
        <w:rPr>
          <w:snapToGrid w:val="0"/>
        </w:rPr>
        <w:t xml:space="preserve">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w:t>
      </w:r>
      <w:proofErr w:type="spellStart"/>
      <w:r w:rsidRPr="007B559B">
        <w:rPr>
          <w:i/>
          <w:iCs/>
          <w:snapToGrid w:val="0"/>
          <w:rPrChange w:id="562" w:author="Anderson Hirata" w:date="2025-11-26T21:21:00Z" w16du:dateUtc="2025-11-27T00:21:00Z">
            <w:rPr>
              <w:snapToGrid w:val="0"/>
            </w:rPr>
          </w:rPrChange>
        </w:rPr>
        <w:t>helidecks</w:t>
      </w:r>
      <w:proofErr w:type="spellEnd"/>
      <w:r w:rsidRPr="007B559B">
        <w:rPr>
          <w:snapToGrid w:val="0"/>
        </w:rPr>
        <w:t xml:space="preserve"> ativos, sistemas de transferência de carga entre embarcações, bases estabilizadas para sensores e instrumentos de alta precisão, bem como em plataformas de teste montadas sobre navios</w:t>
      </w:r>
      <w:ins w:id="563" w:author="Guilherme Miyata" w:date="2025-11-29T02:43:00Z" w16du:dateUtc="2025-11-29T05:43:00Z">
        <w:r w:rsidR="00AF1991" w:rsidRPr="007B559B">
          <w:rPr>
            <w:snapToGrid w:val="0"/>
          </w:rPr>
          <w:t xml:space="preserve"> (WANG et al., 2025).</w:t>
        </w:r>
        <w:commentRangeStart w:id="564"/>
        <w:commentRangeEnd w:id="564"/>
        <w:r w:rsidR="00AF1991" w:rsidRPr="007B559B">
          <w:rPr>
            <w:rStyle w:val="Refdecomentrio"/>
          </w:rPr>
          <w:commentReference w:id="564"/>
        </w:r>
      </w:ins>
      <w:r w:rsidRPr="007B559B">
        <w:rPr>
          <w:snapToGrid w:val="0"/>
        </w:rPr>
        <w:t>.</w:t>
      </w:r>
      <w:commentRangeEnd w:id="561"/>
      <w:r w:rsidR="009D17D6" w:rsidRPr="007B559B">
        <w:rPr>
          <w:rStyle w:val="Refdecomentrio"/>
        </w:rPr>
        <w:commentReference w:id="561"/>
      </w:r>
    </w:p>
    <w:p w14:paraId="38822F4D" w14:textId="77777777" w:rsidR="00AF1991" w:rsidRPr="007B559B" w:rsidRDefault="00AF1991" w:rsidP="00AF1991">
      <w:pPr>
        <w:keepNext/>
        <w:spacing w:line="360" w:lineRule="auto"/>
        <w:ind w:firstLine="567"/>
        <w:jc w:val="both"/>
        <w:rPr>
          <w:ins w:id="565" w:author="Guilherme Miyata" w:date="2025-11-29T02:43:00Z" w16du:dateUtc="2025-11-29T05:43:00Z"/>
        </w:rPr>
      </w:pPr>
      <w:ins w:id="566" w:author="Guilherme Miyata" w:date="2025-11-29T02:43:00Z" w16du:dateUtc="2025-11-29T05:43:00Z">
        <w:r w:rsidRPr="007B559B">
          <w:rPr>
            <w:snapToGrid w:val="0"/>
          </w:rPr>
          <w:drawing>
            <wp:inline distT="0" distB="0" distL="0" distR="0" wp14:anchorId="6F24F30E" wp14:editId="778D5FC3">
              <wp:extent cx="5156791" cy="2525241"/>
              <wp:effectExtent l="0" t="0" r="6350" b="8890"/>
              <wp:docPr id="157414411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4117" name="Imagem 1" descr="Diagrama&#10;&#10;O conteúdo gerado por IA pode estar incorreto."/>
                      <pic:cNvPicPr/>
                    </pic:nvPicPr>
                    <pic:blipFill>
                      <a:blip r:embed="rId21"/>
                      <a:stretch>
                        <a:fillRect/>
                      </a:stretch>
                    </pic:blipFill>
                    <pic:spPr>
                      <a:xfrm>
                        <a:off x="0" y="0"/>
                        <a:ext cx="5170549" cy="2531978"/>
                      </a:xfrm>
                      <a:prstGeom prst="rect">
                        <a:avLst/>
                      </a:prstGeom>
                    </pic:spPr>
                  </pic:pic>
                </a:graphicData>
              </a:graphic>
            </wp:inline>
          </w:drawing>
        </w:r>
      </w:ins>
    </w:p>
    <w:p w14:paraId="755D77A2" w14:textId="77777777" w:rsidR="00AF1991" w:rsidRPr="007B559B" w:rsidRDefault="00AF1991" w:rsidP="00AF1991">
      <w:pPr>
        <w:pStyle w:val="Legenda"/>
        <w:rPr>
          <w:ins w:id="567" w:author="Guilherme Miyata" w:date="2025-11-29T02:43:00Z" w16du:dateUtc="2025-11-29T05:43:00Z"/>
        </w:rPr>
      </w:pPr>
      <w:ins w:id="568" w:author="Guilherme Miyata" w:date="2025-11-29T02:43:00Z" w16du:dateUtc="2025-11-29T05:43:00Z">
        <w:r w:rsidRPr="007B559B">
          <w:t xml:space="preserve">Figura </w:t>
        </w:r>
        <w:r w:rsidRPr="007B559B">
          <w:fldChar w:fldCharType="begin"/>
        </w:r>
        <w:r w:rsidRPr="007B559B">
          <w:instrText xml:space="preserve"> SEQ Figura \* ARABIC </w:instrText>
        </w:r>
        <w:r w:rsidRPr="007B559B">
          <w:fldChar w:fldCharType="separate"/>
        </w:r>
        <w:r w:rsidRPr="007B559B">
          <w:t>9</w:t>
        </w:r>
        <w:r w:rsidRPr="007B559B">
          <w:fldChar w:fldCharType="end"/>
        </w:r>
        <w:r w:rsidRPr="007B559B">
          <w:t>: Exemplo de Plataforma Montada em Embarcação</w:t>
        </w:r>
      </w:ins>
    </w:p>
    <w:p w14:paraId="01FDDF58" w14:textId="695AB8D2" w:rsidR="00AF1991" w:rsidRPr="007B559B" w:rsidRDefault="00AF1991" w:rsidP="00AF1991">
      <w:pPr>
        <w:jc w:val="center"/>
      </w:pPr>
      <w:ins w:id="569" w:author="Guilherme Miyata" w:date="2025-11-29T02:43:00Z" w16du:dateUtc="2025-11-29T05:43:00Z">
        <w:r w:rsidRPr="007B559B">
          <w:t>Fonte: CAI, 2020</w:t>
        </w:r>
      </w:ins>
    </w:p>
    <w:p w14:paraId="6C066C7D" w14:textId="776A5A54" w:rsidR="00945143" w:rsidRPr="007B559B" w:rsidRDefault="00945143" w:rsidP="00991F34">
      <w:pPr>
        <w:spacing w:line="360" w:lineRule="auto"/>
        <w:ind w:firstLine="567"/>
        <w:jc w:val="both"/>
        <w:rPr>
          <w:snapToGrid w:val="0"/>
        </w:rPr>
      </w:pPr>
      <w:commentRangeStart w:id="570"/>
      <w:r w:rsidRPr="007B559B">
        <w:rPr>
          <w:snapToGrid w:val="0"/>
        </w:rPr>
        <w:lastRenderedPageBreak/>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commentRangeEnd w:id="570"/>
      <w:r w:rsidR="009D17D6" w:rsidRPr="007B559B">
        <w:rPr>
          <w:rStyle w:val="Refdecomentrio"/>
        </w:rPr>
        <w:commentReference w:id="570"/>
      </w:r>
    </w:p>
    <w:p w14:paraId="3F12858D" w14:textId="14794E4A" w:rsidR="006D67FC" w:rsidRPr="007B559B" w:rsidRDefault="000D7957" w:rsidP="006D67FC">
      <w:pPr>
        <w:pStyle w:val="subsub"/>
        <w:rPr>
          <w:noProof w:val="0"/>
          <w:lang w:val="pt-BR"/>
        </w:rPr>
      </w:pPr>
      <w:bookmarkStart w:id="571" w:name="_Toc214231440"/>
      <w:bookmarkStart w:id="572" w:name="_Toc214231554"/>
      <w:bookmarkStart w:id="573" w:name="_Toc214232684"/>
      <w:commentRangeStart w:id="574"/>
      <w:r w:rsidRPr="007B559B">
        <w:rPr>
          <w:noProof w:val="0"/>
          <w:lang w:val="pt-BR"/>
        </w:rPr>
        <w:t>C</w:t>
      </w:r>
      <w:r w:rsidR="006D67FC" w:rsidRPr="007B559B">
        <w:rPr>
          <w:noProof w:val="0"/>
          <w:lang w:val="pt-BR"/>
        </w:rPr>
        <w:t xml:space="preserve">ontrole por </w:t>
      </w:r>
      <w:r w:rsidRPr="007B559B">
        <w:rPr>
          <w:noProof w:val="0"/>
          <w:lang w:val="pt-BR"/>
        </w:rPr>
        <w:t>D</w:t>
      </w:r>
      <w:r w:rsidR="006D67FC" w:rsidRPr="007B559B">
        <w:rPr>
          <w:noProof w:val="0"/>
          <w:lang w:val="pt-BR"/>
        </w:rPr>
        <w:t xml:space="preserve">ispositivos </w:t>
      </w:r>
      <w:r w:rsidRPr="007B559B">
        <w:rPr>
          <w:noProof w:val="0"/>
          <w:lang w:val="pt-BR"/>
        </w:rPr>
        <w:t>M</w:t>
      </w:r>
      <w:r w:rsidR="006D67FC" w:rsidRPr="007B559B">
        <w:rPr>
          <w:noProof w:val="0"/>
          <w:lang w:val="pt-BR"/>
        </w:rPr>
        <w:t>anuais</w:t>
      </w:r>
      <w:bookmarkEnd w:id="571"/>
      <w:bookmarkEnd w:id="572"/>
      <w:bookmarkEnd w:id="573"/>
      <w:commentRangeEnd w:id="574"/>
      <w:r w:rsidR="009D17D6" w:rsidRPr="007B559B">
        <w:rPr>
          <w:rStyle w:val="Refdecomentrio"/>
          <w:rFonts w:ascii="Times New Roman" w:hAnsi="Times New Roman" w:cs="Times New Roman"/>
          <w:b w:val="0"/>
          <w:bCs w:val="0"/>
          <w:caps w:val="0"/>
          <w:noProof w:val="0"/>
          <w:snapToGrid/>
          <w:kern w:val="0"/>
          <w:lang w:val="pt-BR" w:eastAsia="pt-BR"/>
        </w:rPr>
        <w:commentReference w:id="574"/>
      </w:r>
    </w:p>
    <w:p w14:paraId="65995EE4" w14:textId="703AE9F7" w:rsidR="00971C49" w:rsidRPr="007B559B" w:rsidRDefault="00087D41" w:rsidP="00971C49">
      <w:pPr>
        <w:spacing w:line="360" w:lineRule="auto"/>
        <w:ind w:firstLine="567"/>
        <w:jc w:val="both"/>
        <w:rPr>
          <w:ins w:id="575" w:author="Guilherme Miyata" w:date="2025-11-29T02:45:00Z" w16du:dateUtc="2025-11-29T05:45:00Z"/>
          <w:snapToGrid w:val="0"/>
        </w:rPr>
      </w:pPr>
      <w:commentRangeStart w:id="576"/>
      <w:r w:rsidRPr="007B559B">
        <w:rPr>
          <w:snapToGrid w:val="0"/>
        </w:rPr>
        <w:t xml:space="preserve">Em aplicações de </w:t>
      </w:r>
      <w:proofErr w:type="spellStart"/>
      <w:r w:rsidRPr="007B559B">
        <w:rPr>
          <w:snapToGrid w:val="0"/>
        </w:rPr>
        <w:t>teleoperação</w:t>
      </w:r>
      <w:proofErr w:type="spellEnd"/>
      <w:r w:rsidRPr="007B559B">
        <w:rPr>
          <w:snapToGrid w:val="0"/>
        </w:rPr>
        <w:t xml:space="preserve">, a referência de posição para movimentação da plataforma se dá por meio de </w:t>
      </w:r>
      <w:r w:rsidR="00971C49" w:rsidRPr="007B559B">
        <w:rPr>
          <w:snapToGrid w:val="0"/>
        </w:rPr>
        <w:t xml:space="preserve">dispositivos manuais, no qual o operador interage com a plataforma em tempo real. Esse tipo de controle é amplamente utilizado em simuladores de voo e direção, por meio de manche, volante ou pedais, permitindo que um operador humano controle a orientação e posição de plataformas robóticas, </w:t>
      </w:r>
      <w:r w:rsidRPr="007B559B">
        <w:rPr>
          <w:snapToGrid w:val="0"/>
        </w:rPr>
        <w:t xml:space="preserve">permitindo a </w:t>
      </w:r>
      <w:r w:rsidR="00971C49" w:rsidRPr="007B559B">
        <w:rPr>
          <w:snapToGrid w:val="0"/>
        </w:rPr>
        <w:t xml:space="preserve">exploração interativa </w:t>
      </w:r>
      <w:r w:rsidRPr="007B559B">
        <w:rPr>
          <w:snapToGrid w:val="0"/>
        </w:rPr>
        <w:t xml:space="preserve">com os mecanismos da plataforma, que por sua vez, possibilita a </w:t>
      </w:r>
      <w:r w:rsidR="00971C49" w:rsidRPr="007B559B">
        <w:rPr>
          <w:snapToGrid w:val="0"/>
        </w:rPr>
        <w:t xml:space="preserve">avaliação subjetiva de movimento. Mecanismos baseados em plataformas de Stewart podem funcionar como </w:t>
      </w:r>
      <w:commentRangeStart w:id="577"/>
      <w:del w:id="578" w:author="Guilherme Miyata" w:date="2025-11-29T02:44:00Z" w16du:dateUtc="2025-11-29T05:44:00Z">
        <w:r w:rsidR="00971C49" w:rsidRPr="007B559B" w:rsidDel="00AF1991">
          <w:rPr>
            <w:snapToGrid w:val="0"/>
          </w:rPr>
          <w:delText>joysticks</w:delText>
        </w:r>
        <w:commentRangeEnd w:id="577"/>
        <w:r w:rsidRPr="007B559B" w:rsidDel="00AF1991">
          <w:rPr>
            <w:rStyle w:val="Refdecomentrio"/>
          </w:rPr>
          <w:commentReference w:id="577"/>
        </w:r>
      </w:del>
      <w:ins w:id="579" w:author="Guilherme Miyata" w:date="2025-11-29T02:44:00Z" w16du:dateUtc="2025-11-29T05:44:00Z">
        <w:r w:rsidR="00AF1991" w:rsidRPr="007B559B">
          <w:rPr>
            <w:snapToGrid w:val="0"/>
          </w:rPr>
          <w:t xml:space="preserve"> uma interface de controle </w:t>
        </w:r>
        <w:proofErr w:type="spellStart"/>
        <w:r w:rsidR="00AF1991" w:rsidRPr="007B559B">
          <w:rPr>
            <w:snapToGrid w:val="0"/>
          </w:rPr>
          <w:t>tridimensional</w:t>
        </w:r>
      </w:ins>
      <w:del w:id="580" w:author="Guilherme Miyata" w:date="2025-11-29T02:44:00Z" w16du:dateUtc="2025-11-29T05:44:00Z">
        <w:r w:rsidR="00971C49" w:rsidRPr="007B559B" w:rsidDel="00AF1991">
          <w:rPr>
            <w:snapToGrid w:val="0"/>
          </w:rPr>
          <w:delText xml:space="preserve"> </w:delText>
        </w:r>
      </w:del>
      <w:r w:rsidR="00971C49" w:rsidRPr="007B559B">
        <w:rPr>
          <w:snapToGrid w:val="0"/>
        </w:rPr>
        <w:t>espaciais</w:t>
      </w:r>
      <w:proofErr w:type="spellEnd"/>
      <w:r w:rsidR="00971C49" w:rsidRPr="007B559B">
        <w:rPr>
          <w:snapToGrid w:val="0"/>
        </w:rPr>
        <w:t xml:space="preserve"> em 6 DOF, permitindo que o usuário controle sistemas complexos de forma contínua e intuitiva. </w:t>
      </w:r>
      <w:proofErr w:type="spellStart"/>
      <w:r w:rsidR="00971C49" w:rsidRPr="007B559B">
        <w:rPr>
          <w:snapToGrid w:val="0"/>
        </w:rPr>
        <w:t>Yildiz</w:t>
      </w:r>
      <w:proofErr w:type="spellEnd"/>
      <w:r w:rsidR="00971C49" w:rsidRPr="007B559B">
        <w:rPr>
          <w:snapToGrid w:val="0"/>
        </w:rPr>
        <w:t xml:space="preserve"> (2016), por exemplo, desenvolveu um</w:t>
      </w:r>
      <w:r w:rsidR="00971C49" w:rsidRPr="007B559B">
        <w:rPr>
          <w:b/>
          <w:bCs/>
          <w:snapToGrid w:val="0"/>
          <w:color w:val="EE0000"/>
          <w:u w:val="single"/>
          <w:rPrChange w:id="581" w:author="Anderson Hirata" w:date="2025-11-26T21:58:00Z" w16du:dateUtc="2025-11-27T00:58:00Z">
            <w:rPr>
              <w:snapToGrid w:val="0"/>
            </w:rPr>
          </w:rPrChange>
        </w:rPr>
        <w:t xml:space="preserve"> </w:t>
      </w:r>
      <w:del w:id="582" w:author="Guilherme Miyata" w:date="2025-11-29T02:44:00Z" w16du:dateUtc="2025-11-29T05:44:00Z">
        <w:r w:rsidR="00971C49" w:rsidRPr="007B559B" w:rsidDel="00AF1991">
          <w:rPr>
            <w:b/>
            <w:bCs/>
            <w:snapToGrid w:val="0"/>
            <w:color w:val="EE0000"/>
            <w:u w:val="single"/>
            <w:rPrChange w:id="583" w:author="Anderson Hirata" w:date="2025-11-26T21:58:00Z" w16du:dateUtc="2025-11-27T00:58:00Z">
              <w:rPr>
                <w:snapToGrid w:val="0"/>
              </w:rPr>
            </w:rPrChange>
          </w:rPr>
          <w:delText>joystick</w:delText>
        </w:r>
        <w:r w:rsidR="00971C49" w:rsidRPr="007B559B" w:rsidDel="00AF1991">
          <w:rPr>
            <w:snapToGrid w:val="0"/>
            <w:color w:val="EE0000"/>
            <w:rPrChange w:id="584" w:author="Anderson Hirata" w:date="2025-11-26T21:58:00Z" w16du:dateUtc="2025-11-27T00:58:00Z">
              <w:rPr>
                <w:snapToGrid w:val="0"/>
              </w:rPr>
            </w:rPrChange>
          </w:rPr>
          <w:delText xml:space="preserve"> </w:delText>
        </w:r>
      </w:del>
      <w:proofErr w:type="gramStart"/>
      <w:ins w:id="585" w:author="Guilherme Miyata" w:date="2025-11-29T02:44:00Z" w16du:dateUtc="2025-11-29T05:44:00Z">
        <w:r w:rsidR="00AF1991" w:rsidRPr="007B559B">
          <w:rPr>
            <w:snapToGrid w:val="0"/>
            <w:color w:val="EE0000"/>
          </w:rPr>
          <w:t>controle</w:t>
        </w:r>
        <w:r w:rsidR="00AF1991" w:rsidRPr="007B559B">
          <w:rPr>
            <w:snapToGrid w:val="0"/>
          </w:rPr>
          <w:t xml:space="preserve">  </w:t>
        </w:r>
      </w:ins>
      <w:r w:rsidR="00971C49" w:rsidRPr="007B559B">
        <w:rPr>
          <w:snapToGrid w:val="0"/>
        </w:rPr>
        <w:t>baseado</w:t>
      </w:r>
      <w:proofErr w:type="gramEnd"/>
      <w:r w:rsidR="00971C49" w:rsidRPr="007B559B">
        <w:rPr>
          <w:snapToGrid w:val="0"/>
        </w:rPr>
        <w:t xml:space="preserve"> em uma plataforma de Stewart para manipular um </w:t>
      </w:r>
      <w:proofErr w:type="spellStart"/>
      <w:r w:rsidR="00971C49" w:rsidRPr="007B559B">
        <w:rPr>
          <w:snapToGrid w:val="0"/>
        </w:rPr>
        <w:t>quadrotor</w:t>
      </w:r>
      <w:proofErr w:type="spellEnd"/>
      <w:r w:rsidR="00971C49" w:rsidRPr="007B559B">
        <w:rPr>
          <w:snapToGrid w:val="0"/>
        </w:rPr>
        <w:t>, demonstrando que a plataforma pode atuar como uma interface manual de alta precisão para controlar veículos espaciais ou sistemas dinâmicos multidimensionais.</w:t>
      </w:r>
      <w:commentRangeEnd w:id="576"/>
      <w:r w:rsidRPr="007B559B">
        <w:rPr>
          <w:rStyle w:val="Refdecomentrio"/>
        </w:rPr>
        <w:commentReference w:id="576"/>
      </w:r>
    </w:p>
    <w:p w14:paraId="2D18069B" w14:textId="77777777" w:rsidR="00AF1991" w:rsidRPr="007B559B" w:rsidRDefault="00AF1991" w:rsidP="00AF1991">
      <w:pPr>
        <w:keepNext/>
        <w:spacing w:line="360" w:lineRule="auto"/>
        <w:jc w:val="center"/>
        <w:rPr>
          <w:ins w:id="586" w:author="Guilherme Miyata" w:date="2025-11-29T02:45:00Z" w16du:dateUtc="2025-11-29T05:45:00Z"/>
        </w:rPr>
      </w:pPr>
      <w:ins w:id="587" w:author="Guilherme Miyata" w:date="2025-11-29T02:45:00Z" w16du:dateUtc="2025-11-29T05:45:00Z">
        <w:r w:rsidRPr="007B559B">
          <w:rPr>
            <w:snapToGrid w:val="0"/>
          </w:rPr>
          <w:drawing>
            <wp:inline distT="0" distB="0" distL="0" distR="0" wp14:anchorId="54983135" wp14:editId="01CE0C7A">
              <wp:extent cx="4061638" cy="2513281"/>
              <wp:effectExtent l="0" t="0" r="0" b="1905"/>
              <wp:docPr id="1414866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6826" name=""/>
                      <pic:cNvPicPr/>
                    </pic:nvPicPr>
                    <pic:blipFill>
                      <a:blip r:embed="rId22"/>
                      <a:stretch>
                        <a:fillRect/>
                      </a:stretch>
                    </pic:blipFill>
                    <pic:spPr>
                      <a:xfrm>
                        <a:off x="0" y="0"/>
                        <a:ext cx="4076734" cy="2522622"/>
                      </a:xfrm>
                      <a:prstGeom prst="rect">
                        <a:avLst/>
                      </a:prstGeom>
                    </pic:spPr>
                  </pic:pic>
                </a:graphicData>
              </a:graphic>
            </wp:inline>
          </w:drawing>
        </w:r>
      </w:ins>
    </w:p>
    <w:p w14:paraId="0DC223A8" w14:textId="77777777" w:rsidR="00AF1991" w:rsidRPr="007B559B" w:rsidRDefault="00AF1991" w:rsidP="00AF1991">
      <w:pPr>
        <w:pStyle w:val="Legenda"/>
        <w:rPr>
          <w:ins w:id="588" w:author="Guilherme Miyata" w:date="2025-11-29T02:45:00Z" w16du:dateUtc="2025-11-29T05:45:00Z"/>
        </w:rPr>
      </w:pPr>
      <w:ins w:id="589" w:author="Guilherme Miyata" w:date="2025-11-29T02:45:00Z" w16du:dateUtc="2025-11-29T05:45:00Z">
        <w:r w:rsidRPr="007B559B">
          <w:t xml:space="preserve">Figura </w:t>
        </w:r>
        <w:r w:rsidRPr="007B559B">
          <w:fldChar w:fldCharType="begin"/>
        </w:r>
        <w:r w:rsidRPr="007B559B">
          <w:instrText xml:space="preserve"> SEQ Figura \* ARABIC </w:instrText>
        </w:r>
        <w:r w:rsidRPr="007B559B">
          <w:fldChar w:fldCharType="separate"/>
        </w:r>
        <w:r w:rsidRPr="007B559B">
          <w:t>8</w:t>
        </w:r>
        <w:r w:rsidRPr="007B559B">
          <w:fldChar w:fldCharType="end"/>
        </w:r>
        <w:r w:rsidRPr="007B559B">
          <w:t xml:space="preserve">: </w:t>
        </w:r>
        <w:proofErr w:type="spellStart"/>
        <w:r w:rsidRPr="007B559B">
          <w:t>Manipuladar</w:t>
        </w:r>
        <w:proofErr w:type="spellEnd"/>
        <w:r w:rsidRPr="007B559B">
          <w:t xml:space="preserve"> 6 DOF</w:t>
        </w:r>
      </w:ins>
    </w:p>
    <w:p w14:paraId="132F5D50" w14:textId="04483074" w:rsidR="00AF1991" w:rsidRPr="007B559B" w:rsidRDefault="00AF1991">
      <w:pPr>
        <w:jc w:val="center"/>
        <w:rPr>
          <w:rPrChange w:id="590" w:author="Guilherme Miyata" w:date="2025-11-29T02:45:00Z" w16du:dateUtc="2025-11-29T05:45:00Z">
            <w:rPr>
              <w:snapToGrid w:val="0"/>
            </w:rPr>
          </w:rPrChange>
        </w:rPr>
        <w:pPrChange w:id="591" w:author="Guilherme Miyata" w:date="2025-11-29T02:45:00Z" w16du:dateUtc="2025-11-29T05:45:00Z">
          <w:pPr>
            <w:spacing w:line="360" w:lineRule="auto"/>
            <w:ind w:firstLine="567"/>
            <w:jc w:val="both"/>
          </w:pPr>
        </w:pPrChange>
      </w:pPr>
      <w:ins w:id="592" w:author="Guilherme Miyata" w:date="2025-11-29T02:45:00Z" w16du:dateUtc="2025-11-29T05:45:00Z">
        <w:r w:rsidRPr="007B559B">
          <w:t xml:space="preserve">Fonte: Traduzido de </w:t>
        </w:r>
        <w:proofErr w:type="spellStart"/>
        <w:r w:rsidRPr="007B559B">
          <w:t>Yildiz</w:t>
        </w:r>
        <w:proofErr w:type="spellEnd"/>
        <w:r w:rsidRPr="007B559B">
          <w:t>, 2016</w:t>
        </w:r>
      </w:ins>
    </w:p>
    <w:p w14:paraId="47DA5095" w14:textId="2A518F8C" w:rsidR="00971C49" w:rsidRPr="007B559B" w:rsidRDefault="00971C49" w:rsidP="00971C49">
      <w:pPr>
        <w:spacing w:line="360" w:lineRule="auto"/>
        <w:ind w:firstLine="567"/>
        <w:jc w:val="both"/>
        <w:rPr>
          <w:snapToGrid w:val="0"/>
        </w:rPr>
      </w:pPr>
      <w:commentRangeStart w:id="593"/>
      <w:commentRangeStart w:id="594"/>
      <w:r w:rsidRPr="007B559B">
        <w:rPr>
          <w:snapToGrid w:val="0"/>
        </w:rPr>
        <w:lastRenderedPageBreak/>
        <w:t xml:space="preserve">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w:t>
      </w:r>
      <w:proofErr w:type="spellStart"/>
      <w:r w:rsidRPr="007B559B">
        <w:rPr>
          <w:snapToGrid w:val="0"/>
        </w:rPr>
        <w:t>Ömürlü</w:t>
      </w:r>
      <w:proofErr w:type="spellEnd"/>
      <w:r w:rsidRPr="007B559B">
        <w:rPr>
          <w:snapToGrid w:val="0"/>
        </w:rPr>
        <w:t xml:space="preserve"> e </w:t>
      </w:r>
      <w:proofErr w:type="spellStart"/>
      <w:r w:rsidRPr="007B559B">
        <w:rPr>
          <w:snapToGrid w:val="0"/>
        </w:rPr>
        <w:t>Yildiz</w:t>
      </w:r>
      <w:proofErr w:type="spellEnd"/>
      <w:r w:rsidRPr="007B559B">
        <w:rPr>
          <w:snapToGrid w:val="0"/>
        </w:rPr>
        <w:t xml:space="preserve"> (2012) reforçam essa abordagem ao demonstrar que uma plataforma Stewart 3×3</w:t>
      </w:r>
      <w:ins w:id="595" w:author="Guilherme Miyata" w:date="2025-11-29T02:45:00Z" w16du:dateUtc="2025-11-29T05:45:00Z">
        <w:r w:rsidR="00AF1991" w:rsidRPr="007B559B">
          <w:rPr>
            <w:snapToGrid w:val="0"/>
          </w:rPr>
          <w:t xml:space="preserve">, uma variante reduzida da plataforma paralela do tipo Stewart, formada por três atuadores lineares conectados a três pontos na base e três pontos na plataforma superior, </w:t>
        </w:r>
        <w:commentRangeStart w:id="596"/>
        <w:commentRangeEnd w:id="596"/>
        <w:r w:rsidR="00AF1991" w:rsidRPr="007B559B">
          <w:rPr>
            <w:rStyle w:val="Refdecomentrio"/>
          </w:rPr>
          <w:commentReference w:id="596"/>
        </w:r>
        <w:commentRangeStart w:id="597"/>
        <w:commentRangeEnd w:id="597"/>
        <w:r w:rsidR="00AF1991" w:rsidRPr="007B559B">
          <w:rPr>
            <w:rStyle w:val="Refdecomentrio"/>
          </w:rPr>
          <w:commentReference w:id="597"/>
        </w:r>
      </w:ins>
      <w:r w:rsidRPr="007B559B">
        <w:rPr>
          <w:snapToGrid w:val="0"/>
        </w:rPr>
        <w:t xml:space="preserve">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7B559B" w:rsidRDefault="00971C49" w:rsidP="00971C49">
      <w:pPr>
        <w:spacing w:line="360" w:lineRule="auto"/>
        <w:ind w:firstLine="567"/>
        <w:jc w:val="both"/>
        <w:rPr>
          <w:snapToGrid w:val="0"/>
        </w:rPr>
      </w:pPr>
      <w:r w:rsidRPr="007B559B">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commentRangeEnd w:id="593"/>
      <w:r w:rsidR="00087D41" w:rsidRPr="007B559B">
        <w:rPr>
          <w:rStyle w:val="Refdecomentrio"/>
        </w:rPr>
        <w:commentReference w:id="593"/>
      </w:r>
      <w:commentRangeEnd w:id="594"/>
      <w:r w:rsidR="00AF1991" w:rsidRPr="007B559B">
        <w:rPr>
          <w:rStyle w:val="Refdecomentrio"/>
        </w:rPr>
        <w:commentReference w:id="594"/>
      </w:r>
    </w:p>
    <w:p w14:paraId="0393516F" w14:textId="6D38F6E5" w:rsidR="00E82650" w:rsidRPr="007B559B" w:rsidDel="00AF1991" w:rsidRDefault="00971C49" w:rsidP="0094436A">
      <w:pPr>
        <w:spacing w:line="360" w:lineRule="auto"/>
        <w:ind w:firstLine="567"/>
        <w:jc w:val="both"/>
        <w:rPr>
          <w:del w:id="598" w:author="Guilherme Miyata" w:date="2025-11-29T02:46:00Z" w16du:dateUtc="2025-11-29T05:46:00Z"/>
          <w:snapToGrid w:val="0"/>
        </w:rPr>
      </w:pPr>
      <w:commentRangeStart w:id="599"/>
      <w:del w:id="600" w:author="Guilherme Miyata" w:date="2025-11-29T02:46:00Z" w16du:dateUtc="2025-11-29T05:46:00Z">
        <w:r w:rsidRPr="007B559B" w:rsidDel="00AF1991">
          <w:rPr>
            <w:snapToGrid w:val="0"/>
          </w:rPr>
          <w:delTex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delText>
        </w:r>
        <w:commentRangeEnd w:id="599"/>
        <w:r w:rsidR="009C04BD" w:rsidRPr="007B559B" w:rsidDel="00AF1991">
          <w:rPr>
            <w:rStyle w:val="Refdecomentrio"/>
          </w:rPr>
          <w:commentReference w:id="599"/>
        </w:r>
      </w:del>
    </w:p>
    <w:p w14:paraId="74444B47" w14:textId="77777777" w:rsidR="00AF1991" w:rsidRPr="007B559B" w:rsidRDefault="00AF1991" w:rsidP="00AF1991">
      <w:pPr>
        <w:spacing w:line="360" w:lineRule="auto"/>
        <w:ind w:firstLine="567"/>
        <w:jc w:val="both"/>
        <w:rPr>
          <w:ins w:id="601" w:author="Guilherme Miyata" w:date="2025-11-29T02:46:00Z" w16du:dateUtc="2025-11-29T05:46:00Z"/>
          <w:snapToGrid w:val="0"/>
        </w:rPr>
      </w:pPr>
      <w:ins w:id="602" w:author="Guilherme Miyata" w:date="2025-11-29T02:46:00Z" w16du:dateUtc="2025-11-29T05:46:00Z">
        <w:r w:rsidRPr="007B559B">
          <w:rPr>
            <w:snapToGrid w:val="0"/>
          </w:rPr>
          <w:t>Assim, o controle por dispositivos manuais se consolida como uma aplicação complementar, mas amplamente difundida, em plataformas de Stewart voltadas ao ensino, simulação profissional e pesquisa. No caso deste trabalho, embora não tenha sido implementado um joystick espacial único como os apresentados em estudos específicos da literatura, nos quais um único manipulador físico comanda a plataforma em seis graus de liberdade, foi desenvolvida uma solução funcionalmente equivalente utilizando um controle de videogame convencional, cujos dois joysticks analógicos permitem comandar as translações e rotações, e os gatilhos a elevação em Z da plataforma em tempo real. Essa implementação possibilita ao operador explorar o espaço de movimento de forma contínua, testar limites do sistema, validar a cinemática aplicada e interagir diretamente com o mecanismo desenvolvido.</w:t>
        </w:r>
      </w:ins>
    </w:p>
    <w:p w14:paraId="360D1C47" w14:textId="77777777" w:rsidR="00AF1991" w:rsidRPr="007B559B" w:rsidRDefault="00AF1991" w:rsidP="0094436A">
      <w:pPr>
        <w:spacing w:line="360" w:lineRule="auto"/>
        <w:ind w:firstLine="567"/>
        <w:jc w:val="both"/>
        <w:rPr>
          <w:ins w:id="603" w:author="Guilherme Miyata" w:date="2025-11-29T02:46:00Z" w16du:dateUtc="2025-11-29T05:46:00Z"/>
          <w:snapToGrid w:val="0"/>
        </w:rPr>
      </w:pPr>
    </w:p>
    <w:p w14:paraId="149DDC1B" w14:textId="184B155F" w:rsidR="005F717F" w:rsidRPr="007B559B" w:rsidRDefault="003825F8" w:rsidP="005F717F">
      <w:pPr>
        <w:pStyle w:val="sub"/>
        <w:rPr>
          <w:noProof w:val="0"/>
          <w:lang w:val="pt-BR"/>
        </w:rPr>
      </w:pPr>
      <w:bookmarkStart w:id="604" w:name="_Toc213518004"/>
      <w:bookmarkStart w:id="605" w:name="_Toc214231441"/>
      <w:bookmarkStart w:id="606" w:name="_Toc214231555"/>
      <w:bookmarkStart w:id="607" w:name="_Toc214232685"/>
      <w:r w:rsidRPr="007B559B">
        <w:rPr>
          <w:noProof w:val="0"/>
          <w:lang w:val="pt-BR"/>
        </w:rPr>
        <w:lastRenderedPageBreak/>
        <w:t>Controle</w:t>
      </w:r>
      <w:bookmarkEnd w:id="604"/>
      <w:bookmarkEnd w:id="605"/>
      <w:bookmarkEnd w:id="606"/>
      <w:bookmarkEnd w:id="607"/>
    </w:p>
    <w:p w14:paraId="544615DA" w14:textId="77777777" w:rsidR="007A0BA1" w:rsidRPr="007B559B" w:rsidRDefault="007A0BA1" w:rsidP="007A0BA1">
      <w:pPr>
        <w:spacing w:line="360" w:lineRule="auto"/>
        <w:ind w:firstLine="567"/>
        <w:jc w:val="both"/>
        <w:rPr>
          <w:snapToGrid w:val="0"/>
        </w:rPr>
      </w:pPr>
      <w:commentRangeStart w:id="608"/>
      <w:r w:rsidRPr="007B559B">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605282C5" w14:textId="1F5F1246" w:rsidR="009C04BD" w:rsidRPr="007B559B" w:rsidDel="00AF1991" w:rsidRDefault="009C04BD" w:rsidP="007A0BA1">
      <w:pPr>
        <w:spacing w:line="360" w:lineRule="auto"/>
        <w:ind w:firstLine="567"/>
        <w:jc w:val="both"/>
        <w:rPr>
          <w:del w:id="609" w:author="Guilherme Miyata" w:date="2025-11-29T02:46:00Z" w16du:dateUtc="2025-11-29T05:46:00Z"/>
          <w:snapToGrid w:val="0"/>
        </w:rPr>
      </w:pPr>
      <w:commentRangeStart w:id="610"/>
      <w:del w:id="611" w:author="Guilherme Miyata" w:date="2025-11-29T02:46:00Z" w16du:dateUtc="2025-11-29T05:46:00Z">
        <w:r w:rsidRPr="007B559B" w:rsidDel="00AF1991">
          <w:rPr>
            <w:snapToGrid w:val="0"/>
          </w:rPr>
          <w:delText xml:space="preserve">Para </w:delText>
        </w:r>
        <w:r w:rsidR="00A12EB6" w:rsidRPr="007B559B" w:rsidDel="00AF1991">
          <w:rPr>
            <w:snapToGrid w:val="0"/>
          </w:rPr>
          <w:delText>o processo de sintonia do controlador PID, pode-se utilizar um modelo matemático que descreve o comportamento dinâmico do sistema em estudo. Tal modelo pode ser obtido de diversas formas, sendo normalmente realizado seguindo duas abordagens. A modelagem que utiliza de leis físicas e relações teóricas sobre as variáveis envolvidas, chamada de modelagem caixa-branca, é.... A modelagem que utiliza de experimentos realizados no processo, chamada de caixa-preta, é... No segundo caso, no qual é utilizada uma curva de reação do processo usada para estimar parâmetros do modelo, normalmente busca-se modelos mais simples, por exemplo, modelos de função de transferência de primeira ou segunda ordem.</w:delText>
        </w:r>
        <w:commentRangeEnd w:id="610"/>
        <w:r w:rsidR="00A12EB6" w:rsidRPr="007B559B" w:rsidDel="00AF1991">
          <w:rPr>
            <w:rStyle w:val="Refdecomentrio"/>
          </w:rPr>
          <w:commentReference w:id="610"/>
        </w:r>
      </w:del>
    </w:p>
    <w:p w14:paraId="338DBE62" w14:textId="77777777" w:rsidR="00AF1991" w:rsidRPr="007B559B" w:rsidRDefault="00AF1991" w:rsidP="00AF1991">
      <w:pPr>
        <w:spacing w:line="360" w:lineRule="auto"/>
        <w:ind w:firstLine="567"/>
        <w:jc w:val="both"/>
        <w:rPr>
          <w:ins w:id="612" w:author="Guilherme Miyata" w:date="2025-11-29T02:46:00Z" w16du:dateUtc="2025-11-29T05:46:00Z"/>
          <w:snapToGrid w:val="0"/>
        </w:rPr>
      </w:pPr>
      <w:ins w:id="613" w:author="Guilherme Miyata" w:date="2025-11-29T02:46:00Z" w16du:dateUtc="2025-11-29T05:46:00Z">
        <w:r w:rsidRPr="007B559B">
          <w:rPr>
            <w:snapToGrid w:val="0"/>
          </w:rPr>
          <w:t>Para o processo de sintonia do controlador PID, pode-se utilizar um modelo matemático que descreve o comportamento dinâmico do sistema em estudo. Tal modelo pode ser obtido de diversas formas, sendo normalmente realizado seguindo duas abordagens. A modelagem que utiliza leis físicas e relações teóricas sobre as variáveis envolvidas, chamada de modelagem caixa-branca, baseia-se em equações diferenciais derivadas de princípios físico-químicos do processo. Já a modelagem caixa-preta utiliza dados experimentais para estimar o comportamento dinâmico sem exigir uma descrição analítica detalhada do sistema. Conforme apresentado por Garcia (2018), esse tipo de modelagem empírica é associado às técnicas de identificação de sistemas, nas quais a resposta obtida experimentalmente é utilizada para construir um modelo aproximado do processo.</w:t>
        </w:r>
      </w:ins>
    </w:p>
    <w:p w14:paraId="572A9361" w14:textId="4A6D55C5" w:rsidR="00AF1991" w:rsidRPr="007B559B" w:rsidRDefault="00AF1991" w:rsidP="00AF1991">
      <w:pPr>
        <w:spacing w:line="360" w:lineRule="auto"/>
        <w:ind w:firstLine="567"/>
        <w:jc w:val="both"/>
        <w:rPr>
          <w:ins w:id="614" w:author="Guilherme Miyata" w:date="2025-11-29T02:46:00Z" w16du:dateUtc="2025-11-29T05:46:00Z"/>
          <w:snapToGrid w:val="0"/>
        </w:rPr>
      </w:pPr>
      <w:ins w:id="615" w:author="Guilherme Miyata" w:date="2025-11-29T02:46:00Z" w16du:dateUtc="2025-11-29T05:46:00Z">
        <w:r w:rsidRPr="007B559B">
          <w:rPr>
            <w:snapToGrid w:val="0"/>
          </w:rPr>
          <w:t xml:space="preserve">No segundo caso, em que é utilizada uma curva de reação do processo para estimar parâmetros, busca-se normalmente empregar modelos mais simples, tipicamente funções de transferência de primeira ou segunda ordem, com ou sem tempo morto. Esse procedimento consiste em submeter o sistema a sinais de teste padronizados, como degrau, impulso ou senoide, e observar a resposta em malha aberta. Como explicado por Garcia, esses ensaios permitem extrair informações essenciais sobre ganho estático, constantes de tempo e atrasos do processo, possibilitando a construção de modelos empíricos de baixa ordem adequados para fins de análise e sintonia de controladores. Esses modelos, ainda que aproximados, geralmente são suficientes para suportar métodos clássicos de sintonia PID, </w:t>
        </w:r>
        <w:proofErr w:type="spellStart"/>
        <w:r w:rsidRPr="007B559B">
          <w:rPr>
            <w:snapToGrid w:val="0"/>
          </w:rPr>
          <w:t>fornecer</w:t>
        </w:r>
        <w:proofErr w:type="spellEnd"/>
        <w:r w:rsidRPr="007B559B">
          <w:rPr>
            <w:snapToGrid w:val="0"/>
          </w:rPr>
          <w:t xml:space="preserve"> uma visão clara do </w:t>
        </w:r>
        <w:r w:rsidRPr="007B559B">
          <w:rPr>
            <w:snapToGrid w:val="0"/>
          </w:rPr>
          <w:lastRenderedPageBreak/>
          <w:t>comportamento transitório do processo e permitir a avaliação preliminar de desempenho do sistema de controle.</w:t>
        </w:r>
      </w:ins>
    </w:p>
    <w:p w14:paraId="501D4BAB" w14:textId="411A4D02" w:rsidR="00F636C3" w:rsidRPr="007B559B" w:rsidRDefault="007A0BA1" w:rsidP="007A0BA1">
      <w:pPr>
        <w:spacing w:line="360" w:lineRule="auto"/>
        <w:ind w:firstLine="567"/>
        <w:jc w:val="both"/>
        <w:rPr>
          <w:ins w:id="616" w:author="Guilherme Miyata" w:date="2025-11-29T02:57:00Z" w16du:dateUtc="2025-11-29T05:57:00Z"/>
          <w:snapToGrid w:val="0"/>
        </w:rPr>
      </w:pPr>
      <w:commentRangeStart w:id="617"/>
      <w:commentRangeStart w:id="618"/>
      <w:r w:rsidRPr="007B559B">
        <w:rPr>
          <w:snapToGrid w:val="0"/>
        </w:rPr>
        <w:t xml:space="preserve">Os sistemas de primeira ordem são caracterizados por uma única constante de tempo </w:t>
      </w:r>
      <m:oMath>
        <m:r>
          <w:rPr>
            <w:rFonts w:ascii="Cambria Math" w:hAnsi="Cambria Math"/>
            <w:snapToGrid w:val="0"/>
          </w:rPr>
          <m:t>τ</m:t>
        </m:r>
      </m:oMath>
      <w:ins w:id="619" w:author="Anderson Hirata" w:date="2025-11-26T22:21:00Z" w16du:dateUtc="2025-11-27T01:21:00Z">
        <w:r w:rsidR="00826961" w:rsidRPr="007B559B">
          <w:rPr>
            <w:snapToGrid w:val="0"/>
          </w:rPr>
          <w:t xml:space="preserve"> </w:t>
        </w:r>
      </w:ins>
      <w:r w:rsidRPr="007B559B">
        <w:rPr>
          <w:snapToGrid w:val="0"/>
        </w:rPr>
        <w:t xml:space="preserve">e </w:t>
      </w:r>
      <w:r w:rsidR="00826961" w:rsidRPr="007B559B">
        <w:rPr>
          <w:snapToGrid w:val="0"/>
        </w:rPr>
        <w:t xml:space="preserve">um </w:t>
      </w:r>
      <w:r w:rsidRPr="007B559B">
        <w:rPr>
          <w:snapToGrid w:val="0"/>
        </w:rPr>
        <w:t xml:space="preserve">ganho estático </w:t>
      </w:r>
      <m:oMath>
        <m:r>
          <w:rPr>
            <w:rFonts w:ascii="Cambria Math" w:hAnsi="Cambria Math"/>
            <w:snapToGrid w:val="0"/>
          </w:rPr>
          <m:t>K</m:t>
        </m:r>
      </m:oMath>
      <w:r w:rsidRPr="007B559B">
        <w:rPr>
          <w:snapToGrid w:val="0"/>
        </w:rPr>
        <w:t xml:space="preserve">, </w:t>
      </w:r>
      <w:r w:rsidR="00826961" w:rsidRPr="007B559B">
        <w:rPr>
          <w:snapToGrid w:val="0"/>
        </w:rPr>
        <w:t>conforme apresentado na Equação X. A resposta desse sistema a uma entrada degrau</w:t>
      </w:r>
      <w:ins w:id="620" w:author="Guilherme Miyata" w:date="2025-11-29T03:06:00Z" w16du:dateUtc="2025-11-29T06:06:00Z">
        <w:r w:rsidR="00FC4AD1" w:rsidRPr="007B559B">
          <w:rPr>
            <w:snapToGrid w:val="0"/>
          </w:rPr>
          <w:t xml:space="preserve"> </w:t>
        </w:r>
      </w:ins>
      <w:ins w:id="621" w:author="Guilherme Miyata" w:date="2025-11-29T03:06:00Z">
        <w:r w:rsidR="00FC4AD1" w:rsidRPr="007B559B">
          <w:rPr>
            <w:snapToGrid w:val="0"/>
          </w:rPr>
          <w:t>apresenta comportamento exponencial, aproximando-se gradualmente do valor de regime permanente. Esse comportamento pode ser visualizado na Figura X, que ilustra a curva típica de um sistema de primeira ordem.</w:t>
        </w:r>
      </w:ins>
      <w:del w:id="622" w:author="Guilherme Miyata" w:date="2025-11-29T03:06:00Z" w16du:dateUtc="2025-11-29T06:06:00Z">
        <w:r w:rsidR="00826961" w:rsidRPr="007B559B" w:rsidDel="00FC4AD1">
          <w:rPr>
            <w:snapToGrid w:val="0"/>
          </w:rPr>
          <w:delText xml:space="preserve">, representada em função do tempo, é caracterizado por uma curva </w:delText>
        </w:r>
        <w:r w:rsidRPr="007B559B" w:rsidDel="00FC4AD1">
          <w:rPr>
            <w:snapToGrid w:val="0"/>
          </w:rPr>
          <w:delText>tendendo gradualmente ao valor de regime permanente.</w:delText>
        </w:r>
      </w:del>
      <w:r w:rsidRPr="007B559B">
        <w:rPr>
          <w:snapToGrid w:val="0"/>
        </w:rPr>
        <w:t xml:space="preserve"> </w:t>
      </w:r>
    </w:p>
    <w:p w14:paraId="74A1630F" w14:textId="20563C0F" w:rsidR="00F636C3" w:rsidRPr="007B559B" w:rsidRDefault="00F636C3" w:rsidP="007A0BA1">
      <w:pPr>
        <w:spacing w:line="360" w:lineRule="auto"/>
        <w:ind w:firstLine="567"/>
        <w:jc w:val="both"/>
        <w:rPr>
          <w:ins w:id="623" w:author="Guilherme Miyata" w:date="2025-11-29T03:07:00Z" w16du:dateUtc="2025-11-29T06:07:00Z"/>
          <w:snapToGrid w:val="0"/>
        </w:rPr>
      </w:pPr>
      <w:ins w:id="624" w:author="Guilherme Miyata" w:date="2025-11-29T02:57:00Z">
        <w:r w:rsidRPr="007B559B">
          <w:rPr>
            <w:snapToGrid w:val="0"/>
          </w:rPr>
          <w:t xml:space="preserve">Conforme ilustrado na Figura X, um sistema de primeira ordem submetido a um degrau de amplitude </w:t>
        </w:r>
      </w:ins>
      <m:oMath>
        <m:r>
          <w:ins w:id="625" w:author="Guilherme Miyata" w:date="2025-11-29T02:57:00Z">
            <w:rPr>
              <w:rFonts w:ascii="Cambria Math" w:hAnsi="Cambria Math"/>
              <w:snapToGrid w:val="0"/>
            </w:rPr>
            <m:t>A</m:t>
          </w:ins>
        </m:r>
      </m:oMath>
      <w:ins w:id="626" w:author="Guilherme Miyata" w:date="2025-11-29T02:58:00Z" w16du:dateUtc="2025-11-29T05:58:00Z">
        <w:r w:rsidRPr="007B559B">
          <w:rPr>
            <w:snapToGrid w:val="0"/>
          </w:rPr>
          <w:t xml:space="preserve"> </w:t>
        </w:r>
      </w:ins>
      <w:ins w:id="627" w:author="Guilherme Miyata" w:date="2025-11-29T02:57:00Z">
        <w:r w:rsidRPr="007B559B">
          <w:rPr>
            <w:snapToGrid w:val="0"/>
          </w:rPr>
          <w:t xml:space="preserve">apresenta uma resposta exponencial que atinge aproximadamente 63,2% do valor final no instante </w:t>
        </w:r>
      </w:ins>
      <m:oMath>
        <m:r>
          <w:ins w:id="628" w:author="Guilherme Miyata" w:date="2025-11-29T02:57:00Z">
            <w:rPr>
              <w:rFonts w:ascii="Cambria Math" w:hAnsi="Cambria Math"/>
              <w:snapToGrid w:val="0"/>
            </w:rPr>
            <m:t>t=τ</m:t>
          </w:ins>
        </m:r>
      </m:oMath>
      <w:ins w:id="629" w:author="Guilherme Miyata" w:date="2025-11-29T02:57:00Z">
        <w:r w:rsidRPr="007B559B">
          <w:rPr>
            <w:snapToGrid w:val="0"/>
          </w:rPr>
          <w:t xml:space="preserve">, enquanto cerca de 98% do valor de regime é alcançado em torno de </w:t>
        </w:r>
      </w:ins>
      <m:oMath>
        <m:r>
          <w:ins w:id="630" w:author="Guilherme Miyata" w:date="2025-11-29T02:57:00Z">
            <w:rPr>
              <w:rFonts w:ascii="Cambria Math" w:hAnsi="Cambria Math"/>
              <w:snapToGrid w:val="0"/>
            </w:rPr>
            <m:t>4τ</m:t>
          </w:ins>
        </m:r>
      </m:oMath>
      <w:ins w:id="631" w:author="Guilherme Miyata" w:date="2025-11-29T02:57:00Z">
        <w:r w:rsidRPr="007B559B">
          <w:rPr>
            <w:snapToGrid w:val="0"/>
          </w:rPr>
          <w:t xml:space="preserve">. A constante de tempo </w:t>
        </w:r>
      </w:ins>
      <m:oMath>
        <m:r>
          <w:ins w:id="632" w:author="Guilherme Miyata" w:date="2025-11-29T02:57:00Z">
            <w:rPr>
              <w:rFonts w:ascii="Cambria Math" w:hAnsi="Cambria Math"/>
              <w:snapToGrid w:val="0"/>
            </w:rPr>
            <m:t>τ</m:t>
          </w:ins>
        </m:r>
      </m:oMath>
      <w:ins w:id="633" w:author="Guilherme Miyata" w:date="2025-11-29T02:57:00Z">
        <w:r w:rsidRPr="007B559B">
          <w:rPr>
            <w:snapToGrid w:val="0"/>
          </w:rPr>
          <w:t>está diretamente associada à velocidade de resposta do sistema, enquanto o ganho estático determina a amplitude final atingida. A caracterização desses parâmetros é essencial para a identificação de modelos a partir de curvas de reação e será utilizada posteriormente na interpretação dos resultados experimentais.</w:t>
        </w:r>
      </w:ins>
    </w:p>
    <w:p w14:paraId="552CEF78" w14:textId="77777777" w:rsidR="00FC4AD1" w:rsidRPr="007B559B" w:rsidRDefault="00FC4AD1" w:rsidP="007A0BA1">
      <w:pPr>
        <w:spacing w:line="360" w:lineRule="auto"/>
        <w:ind w:firstLine="567"/>
        <w:jc w:val="both"/>
        <w:rPr>
          <w:ins w:id="634" w:author="Guilherme Miyata" w:date="2025-11-29T03:07:00Z" w16du:dateUtc="2025-11-29T06:07:00Z"/>
          <w:snapToGrid w:val="0"/>
        </w:rPr>
      </w:pPr>
    </w:p>
    <w:p w14:paraId="55F5FEC5" w14:textId="77777777" w:rsidR="00FC4AD1" w:rsidRPr="007B559B" w:rsidRDefault="00FC4AD1">
      <w:pPr>
        <w:keepNext/>
        <w:spacing w:line="360" w:lineRule="auto"/>
        <w:jc w:val="center"/>
        <w:rPr>
          <w:ins w:id="635" w:author="Guilherme Miyata" w:date="2025-11-29T03:08:00Z" w16du:dateUtc="2025-11-29T06:08:00Z"/>
        </w:rPr>
        <w:pPrChange w:id="636" w:author="Guilherme Miyata" w:date="2025-11-29T03:08:00Z" w16du:dateUtc="2025-11-29T06:08:00Z">
          <w:pPr>
            <w:spacing w:line="360" w:lineRule="auto"/>
            <w:ind w:firstLine="567"/>
            <w:jc w:val="center"/>
          </w:pPr>
        </w:pPrChange>
      </w:pPr>
      <w:ins w:id="637" w:author="Guilherme Miyata" w:date="2025-11-29T03:07:00Z" w16du:dateUtc="2025-11-29T06:07:00Z">
        <w:r w:rsidRPr="007B559B">
          <w:rPr>
            <w:snapToGrid w:val="0"/>
          </w:rPr>
          <w:drawing>
            <wp:inline distT="0" distB="0" distL="0" distR="0" wp14:anchorId="6E783C71" wp14:editId="29C06EEF">
              <wp:extent cx="4581169" cy="3402419"/>
              <wp:effectExtent l="0" t="0" r="0" b="7620"/>
              <wp:docPr id="1831774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4005" name=""/>
                      <pic:cNvPicPr/>
                    </pic:nvPicPr>
                    <pic:blipFill>
                      <a:blip r:embed="rId23"/>
                      <a:stretch>
                        <a:fillRect/>
                      </a:stretch>
                    </pic:blipFill>
                    <pic:spPr>
                      <a:xfrm>
                        <a:off x="0" y="0"/>
                        <a:ext cx="4592914" cy="3411142"/>
                      </a:xfrm>
                      <a:prstGeom prst="rect">
                        <a:avLst/>
                      </a:prstGeom>
                    </pic:spPr>
                  </pic:pic>
                </a:graphicData>
              </a:graphic>
            </wp:inline>
          </w:drawing>
        </w:r>
      </w:ins>
    </w:p>
    <w:p w14:paraId="799FAE67" w14:textId="659ECE0C" w:rsidR="00FC4AD1" w:rsidRPr="007B559B" w:rsidRDefault="00FC4AD1" w:rsidP="00FC4AD1">
      <w:pPr>
        <w:pStyle w:val="Legenda"/>
        <w:rPr>
          <w:ins w:id="638" w:author="Guilherme Miyata" w:date="2025-11-29T03:08:00Z" w16du:dateUtc="2025-11-29T06:08:00Z"/>
        </w:rPr>
      </w:pPr>
      <w:ins w:id="639" w:author="Guilherme Miyata" w:date="2025-11-29T03:08:00Z" w16du:dateUtc="2025-11-29T06:08:00Z">
        <w:r w:rsidRPr="007B559B">
          <w:t xml:space="preserve">Figura </w:t>
        </w:r>
        <w:r w:rsidRPr="007B559B">
          <w:fldChar w:fldCharType="begin"/>
        </w:r>
        <w:r w:rsidRPr="007B559B">
          <w:instrText xml:space="preserve"> SEQ Figura \* ARABIC </w:instrText>
        </w:r>
      </w:ins>
      <w:r w:rsidRPr="007B559B">
        <w:fldChar w:fldCharType="separate"/>
      </w:r>
      <w:ins w:id="640" w:author="Guilherme Miyata" w:date="2025-11-29T03:08:00Z" w16du:dateUtc="2025-11-29T06:08:00Z">
        <w:r w:rsidRPr="007B559B">
          <w:t>11</w:t>
        </w:r>
        <w:r w:rsidRPr="007B559B">
          <w:fldChar w:fldCharType="end"/>
        </w:r>
        <w:r w:rsidRPr="007B559B">
          <w:t xml:space="preserve">: </w:t>
        </w:r>
      </w:ins>
      <w:ins w:id="641" w:author="Guilherme Miyata" w:date="2025-11-29T03:08:00Z">
        <w:r w:rsidRPr="007B559B">
          <w:t xml:space="preserve">Resposta </w:t>
        </w:r>
      </w:ins>
      <w:ins w:id="642" w:author="Guilherme Miyata" w:date="2025-11-29T03:08:00Z" w16du:dateUtc="2025-11-29T06:08:00Z">
        <w:r w:rsidRPr="007B559B">
          <w:t>T</w:t>
        </w:r>
      </w:ins>
      <w:ins w:id="643" w:author="Guilherme Miyata" w:date="2025-11-29T03:08:00Z">
        <w:r w:rsidRPr="007B559B">
          <w:t xml:space="preserve">ípica de um </w:t>
        </w:r>
      </w:ins>
      <w:ins w:id="644" w:author="Guilherme Miyata" w:date="2025-11-29T03:08:00Z" w16du:dateUtc="2025-11-29T06:08:00Z">
        <w:r w:rsidRPr="007B559B">
          <w:t>S</w:t>
        </w:r>
      </w:ins>
      <w:ins w:id="645" w:author="Guilherme Miyata" w:date="2025-11-29T03:08:00Z">
        <w:r w:rsidRPr="007B559B">
          <w:t xml:space="preserve">istema de </w:t>
        </w:r>
      </w:ins>
      <w:ins w:id="646" w:author="Guilherme Miyata" w:date="2025-11-29T03:08:00Z" w16du:dateUtc="2025-11-29T06:08:00Z">
        <w:r w:rsidRPr="007B559B">
          <w:t>P</w:t>
        </w:r>
      </w:ins>
      <w:ins w:id="647" w:author="Guilherme Miyata" w:date="2025-11-29T03:08:00Z">
        <w:r w:rsidRPr="007B559B">
          <w:t xml:space="preserve">rimeira </w:t>
        </w:r>
      </w:ins>
      <w:ins w:id="648" w:author="Guilherme Miyata" w:date="2025-11-29T03:08:00Z" w16du:dateUtc="2025-11-29T06:08:00Z">
        <w:r w:rsidRPr="007B559B">
          <w:t>O</w:t>
        </w:r>
      </w:ins>
      <w:ins w:id="649" w:author="Guilherme Miyata" w:date="2025-11-29T03:08:00Z">
        <w:r w:rsidRPr="007B559B">
          <w:t xml:space="preserve">rdem a um </w:t>
        </w:r>
      </w:ins>
      <w:ins w:id="650" w:author="Guilherme Miyata" w:date="2025-11-29T03:08:00Z" w16du:dateUtc="2025-11-29T06:08:00Z">
        <w:r w:rsidRPr="007B559B">
          <w:t>D</w:t>
        </w:r>
      </w:ins>
      <w:ins w:id="651" w:author="Guilherme Miyata" w:date="2025-11-29T03:08:00Z">
        <w:r w:rsidRPr="007B559B">
          <w:t>egrau</w:t>
        </w:r>
      </w:ins>
    </w:p>
    <w:p w14:paraId="262D88D6" w14:textId="37D9AB74" w:rsidR="00FC4AD1" w:rsidRPr="007B559B" w:rsidRDefault="00FC4AD1" w:rsidP="00FC4AD1">
      <w:pPr>
        <w:jc w:val="center"/>
        <w:rPr>
          <w:ins w:id="652" w:author="Guilherme Miyata" w:date="2025-11-29T03:09:00Z" w16du:dateUtc="2025-11-29T06:09:00Z"/>
        </w:rPr>
      </w:pPr>
      <w:ins w:id="653" w:author="Guilherme Miyata" w:date="2025-11-29T03:08:00Z" w16du:dateUtc="2025-11-29T06:08:00Z">
        <w:r w:rsidRPr="007B559B">
          <w:t>Fonte: Garcia,</w:t>
        </w:r>
      </w:ins>
      <w:ins w:id="654" w:author="Guilherme Miyata" w:date="2025-11-29T03:09:00Z" w16du:dateUtc="2025-11-29T06:09:00Z">
        <w:r w:rsidRPr="007B559B">
          <w:t xml:space="preserve"> 2018</w:t>
        </w:r>
      </w:ins>
    </w:p>
    <w:p w14:paraId="10489E98" w14:textId="77777777" w:rsidR="00FC4AD1" w:rsidRPr="007B559B" w:rsidRDefault="00FC4AD1" w:rsidP="00FC4AD1">
      <w:pPr>
        <w:jc w:val="center"/>
        <w:rPr>
          <w:ins w:id="655" w:author="Guilherme Miyata" w:date="2025-11-29T03:10:00Z" w16du:dateUtc="2025-11-29T06:10:00Z"/>
        </w:rPr>
      </w:pPr>
    </w:p>
    <w:p w14:paraId="65042818" w14:textId="77777777" w:rsidR="00FC4AD1" w:rsidRPr="007B559B" w:rsidRDefault="00FC4AD1" w:rsidP="00FC4AD1">
      <w:pPr>
        <w:jc w:val="center"/>
        <w:rPr>
          <w:ins w:id="656" w:author="Guilherme Miyata" w:date="2025-11-29T03:10:00Z" w16du:dateUtc="2025-11-29T06:10:00Z"/>
        </w:rPr>
      </w:pPr>
    </w:p>
    <w:p w14:paraId="563C2FE8" w14:textId="752B3C08" w:rsidR="00FC4AD1" w:rsidRPr="007B559B" w:rsidRDefault="00FC4AD1" w:rsidP="00FC4AD1">
      <w:pPr>
        <w:spacing w:line="360" w:lineRule="auto"/>
        <w:ind w:firstLine="567"/>
        <w:jc w:val="both"/>
        <w:rPr>
          <w:ins w:id="657" w:author="Guilherme Miyata" w:date="2025-11-29T03:10:00Z" w16du:dateUtc="2025-11-29T06:10:00Z"/>
          <w:snapToGrid w:val="0"/>
        </w:rPr>
      </w:pPr>
      <w:ins w:id="658" w:author="Guilherme Miyata" w:date="2025-11-29T03:10:00Z" w16du:dateUtc="2025-11-29T06:10:00Z">
        <w:r w:rsidRPr="007B559B">
          <w:rPr>
            <w:snapToGrid w:val="0"/>
          </w:rPr>
          <w:lastRenderedPageBreak/>
          <w:t xml:space="preserve">A partir da Figura X, observa-se que a saída </w:t>
        </w:r>
      </w:ins>
      <m:oMath>
        <m:r>
          <w:ins w:id="659" w:author="Guilherme Miyata" w:date="2025-11-29T03:10:00Z" w16du:dateUtc="2025-11-29T06:10:00Z">
            <w:rPr>
              <w:rFonts w:ascii="Cambria Math" w:hAnsi="Cambria Math"/>
              <w:snapToGrid w:val="0"/>
            </w:rPr>
            <m:t>y</m:t>
          </w:ins>
        </m:r>
        <m:r>
          <w:ins w:id="660" w:author="Guilherme Miyata" w:date="2025-11-29T03:10:00Z" w16du:dateUtc="2025-11-29T06:10:00Z">
            <m:rPr>
              <m:sty m:val="p"/>
            </m:rPr>
            <w:rPr>
              <w:rFonts w:ascii="Cambria Math" w:hAnsi="Cambria Math"/>
              <w:snapToGrid w:val="0"/>
            </w:rPr>
            <m:t>(</m:t>
          </w:ins>
        </m:r>
        <m:r>
          <w:ins w:id="661" w:author="Guilherme Miyata" w:date="2025-11-29T03:10:00Z" w16du:dateUtc="2025-11-29T06:10:00Z">
            <w:rPr>
              <w:rFonts w:ascii="Cambria Math" w:hAnsi="Cambria Math"/>
              <w:snapToGrid w:val="0"/>
            </w:rPr>
            <m:t>t</m:t>
          </w:ins>
        </m:r>
        <m:r>
          <w:ins w:id="662" w:author="Guilherme Miyata" w:date="2025-11-29T03:10:00Z" w16du:dateUtc="2025-11-29T06:10:00Z">
            <m:rPr>
              <m:sty m:val="p"/>
            </m:rPr>
            <w:rPr>
              <w:rFonts w:ascii="Cambria Math" w:hAnsi="Cambria Math"/>
              <w:snapToGrid w:val="0"/>
            </w:rPr>
            <m:t>)</m:t>
          </w:ins>
        </m:r>
      </m:oMath>
      <w:ins w:id="663" w:author="Guilherme Miyata" w:date="2025-11-29T03:10:00Z" w16du:dateUtc="2025-11-29T06:10:00Z">
        <w:r w:rsidRPr="007B559B">
          <w:rPr>
            <w:snapToGrid w:val="0"/>
          </w:rPr>
          <w:t xml:space="preserve"> cresce até atingir o valor final determinado pelo ganho estático. No instante </w:t>
        </w:r>
      </w:ins>
      <m:oMath>
        <m:r>
          <w:ins w:id="664" w:author="Guilherme Miyata" w:date="2025-11-29T03:10:00Z" w16du:dateUtc="2025-11-29T06:10:00Z">
            <w:rPr>
              <w:rFonts w:ascii="Cambria Math" w:hAnsi="Cambria Math"/>
              <w:snapToGrid w:val="0"/>
            </w:rPr>
            <m:t>t</m:t>
          </w:ins>
        </m:r>
        <m:r>
          <w:ins w:id="665" w:author="Guilherme Miyata" w:date="2025-11-29T03:10:00Z" w16du:dateUtc="2025-11-29T06:10:00Z">
            <m:rPr>
              <m:sty m:val="p"/>
            </m:rPr>
            <w:rPr>
              <w:rFonts w:ascii="Cambria Math" w:hAnsi="Cambria Math"/>
              <w:snapToGrid w:val="0"/>
            </w:rPr>
            <m:t>=</m:t>
          </w:ins>
        </m:r>
        <m:r>
          <w:ins w:id="666" w:author="Guilherme Miyata" w:date="2025-11-29T03:10:00Z" w16du:dateUtc="2025-11-29T06:10:00Z">
            <w:rPr>
              <w:rFonts w:ascii="Cambria Math" w:hAnsi="Cambria Math"/>
              <w:snapToGrid w:val="0"/>
            </w:rPr>
            <m:t>τ</m:t>
          </w:ins>
        </m:r>
      </m:oMath>
      <w:ins w:id="667" w:author="Guilherme Miyata" w:date="2025-11-29T03:10:00Z" w16du:dateUtc="2025-11-29T06:10:00Z">
        <w:r w:rsidRPr="007B559B">
          <w:rPr>
            <w:snapToGrid w:val="0"/>
          </w:rPr>
          <w:t xml:space="preserve">, o sistema alcança aproximadamente 63,2% do valor de regime, o que caracteriza a constante de tempo como uma medida direta da rapidez da resposta. Após cerca de </w:t>
        </w:r>
      </w:ins>
      <m:oMath>
        <m:r>
          <w:ins w:id="668" w:author="Guilherme Miyata" w:date="2025-11-29T03:10:00Z" w16du:dateUtc="2025-11-29T06:10:00Z">
            <m:rPr>
              <m:sty m:val="p"/>
            </m:rPr>
            <w:rPr>
              <w:rFonts w:ascii="Cambria Math" w:hAnsi="Cambria Math"/>
              <w:snapToGrid w:val="0"/>
            </w:rPr>
            <m:t>4</m:t>
          </w:ins>
        </m:r>
        <m:r>
          <w:ins w:id="669" w:author="Guilherme Miyata" w:date="2025-11-29T03:10:00Z" w16du:dateUtc="2025-11-29T06:10:00Z">
            <w:rPr>
              <w:rFonts w:ascii="Cambria Math" w:hAnsi="Cambria Math"/>
              <w:snapToGrid w:val="0"/>
            </w:rPr>
            <m:t>τ</m:t>
          </w:ins>
        </m:r>
      </m:oMath>
      <w:ins w:id="670" w:author="Guilherme Miyata" w:date="2025-11-29T03:10:00Z" w16du:dateUtc="2025-11-29T06:10:00Z">
        <w:r w:rsidRPr="007B559B">
          <w:rPr>
            <w:snapToGrid w:val="0"/>
          </w:rPr>
          <w:t>, a curva já se encontra muito próxima do regime permanente (aproximadamente 98% do valor final). Esses elementos, ganho e constante de tempo, constituem a base da modelagem de primeira (GARCIA, 2018).</w:t>
        </w:r>
      </w:ins>
    </w:p>
    <w:p w14:paraId="4A8EF7F7" w14:textId="77777777" w:rsidR="00FC4AD1" w:rsidRPr="007B559B" w:rsidRDefault="00FC4AD1">
      <w:pPr>
        <w:jc w:val="both"/>
        <w:rPr>
          <w:ins w:id="671" w:author="Guilherme Miyata" w:date="2025-11-29T03:09:00Z" w16du:dateUtc="2025-11-29T06:09:00Z"/>
        </w:rPr>
        <w:pPrChange w:id="672" w:author="Guilherme Miyata" w:date="2025-11-29T03:10:00Z" w16du:dateUtc="2025-11-29T06:10:00Z">
          <w:pPr>
            <w:jc w:val="center"/>
          </w:pPr>
        </w:pPrChange>
      </w:pPr>
    </w:p>
    <w:p w14:paraId="4EF1438C" w14:textId="5057B73C" w:rsidR="007A0BA1" w:rsidRPr="007B559B" w:rsidRDefault="007A0BA1" w:rsidP="007A0BA1">
      <w:pPr>
        <w:spacing w:line="360" w:lineRule="auto"/>
        <w:ind w:firstLine="567"/>
        <w:jc w:val="both"/>
        <w:rPr>
          <w:snapToGrid w:val="0"/>
        </w:rPr>
      </w:pPr>
      <w:r w:rsidRPr="007B559B">
        <w:rPr>
          <w:snapToGrid w:val="0"/>
        </w:rPr>
        <w:t>Sua função de transferência típica é dada por:</w:t>
      </w:r>
      <w:commentRangeEnd w:id="617"/>
      <w:r w:rsidR="00263C07" w:rsidRPr="007B559B">
        <w:rPr>
          <w:rStyle w:val="Refdecomentrio"/>
        </w:rPr>
        <w:commentReference w:id="617"/>
      </w:r>
    </w:p>
    <w:p w14:paraId="18B923E9" w14:textId="3BE856EA" w:rsidR="007A0BA1" w:rsidRPr="007B559B"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B559B" w:rsidRDefault="007A0BA1" w:rsidP="007A0BA1">
      <w:pPr>
        <w:spacing w:line="360" w:lineRule="auto"/>
        <w:ind w:firstLine="567"/>
        <w:jc w:val="both"/>
        <w:rPr>
          <w:snapToGrid w:val="0"/>
        </w:rPr>
      </w:pPr>
      <w:r w:rsidRPr="007B559B">
        <w:rPr>
          <w:snapToGrid w:val="0"/>
        </w:rPr>
        <w:t xml:space="preserve">Quando existe </w:t>
      </w:r>
      <w:commentRangeStart w:id="673"/>
      <w:r w:rsidRPr="007B559B">
        <w:rPr>
          <w:snapToGrid w:val="0"/>
        </w:rPr>
        <w:t xml:space="preserve">um atraso de transporte (ou tempo morto), </w:t>
      </w:r>
      <w:commentRangeEnd w:id="673"/>
      <w:r w:rsidR="00263C07" w:rsidRPr="007B559B">
        <w:rPr>
          <w:rStyle w:val="Refdecomentrio"/>
        </w:rPr>
        <w:commentReference w:id="673"/>
      </w:r>
      <w:r w:rsidRPr="007B559B">
        <w:rPr>
          <w:snapToGrid w:val="0"/>
        </w:rPr>
        <w:t>o modelo é representado como:</w:t>
      </w:r>
    </w:p>
    <w:p w14:paraId="416CFECA" w14:textId="5B5B1810" w:rsidR="007A0BA1" w:rsidRPr="007B559B"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08DED1DB" w14:textId="0DDC3A50" w:rsidR="007A0BA1" w:rsidRPr="007B559B" w:rsidRDefault="007A0BA1" w:rsidP="007B6315">
      <w:pPr>
        <w:spacing w:line="360" w:lineRule="auto"/>
        <w:ind w:firstLine="567"/>
        <w:jc w:val="both"/>
        <w:rPr>
          <w:snapToGrid w:val="0"/>
        </w:rPr>
      </w:pPr>
      <w:r w:rsidRPr="007B559B">
        <w:rPr>
          <w:snapToGrid w:val="0"/>
        </w:rPr>
        <w:t xml:space="preserve">Esses modelos são amplamente empregados na análise de processos industriais autorregulados, por apresentarem comportamento estável e resposta suave. </w:t>
      </w:r>
      <w:commentRangeEnd w:id="618"/>
      <w:r w:rsidR="00263C07" w:rsidRPr="007B559B">
        <w:rPr>
          <w:rStyle w:val="Refdecomentrio"/>
        </w:rPr>
        <w:commentReference w:id="618"/>
      </w:r>
    </w:p>
    <w:p w14:paraId="5E36BFCF" w14:textId="77777777" w:rsidR="007B6315" w:rsidRPr="007B559B" w:rsidRDefault="007B6315" w:rsidP="007B6315">
      <w:pPr>
        <w:spacing w:line="360" w:lineRule="auto"/>
        <w:ind w:firstLine="567"/>
        <w:jc w:val="both"/>
        <w:rPr>
          <w:snapToGrid w:val="0"/>
        </w:rPr>
      </w:pPr>
    </w:p>
    <w:p w14:paraId="6548AFA7" w14:textId="77777777" w:rsidR="007A0BA1" w:rsidRPr="007B559B" w:rsidRDefault="007A0BA1" w:rsidP="007A0BA1">
      <w:pPr>
        <w:spacing w:line="360" w:lineRule="auto"/>
        <w:ind w:firstLine="567"/>
        <w:jc w:val="both"/>
        <w:rPr>
          <w:snapToGrid w:val="0"/>
        </w:rPr>
      </w:pPr>
      <w:r w:rsidRPr="007B559B">
        <w:rPr>
          <w:snapToGrid w:val="0"/>
        </w:rPr>
        <w:t xml:space="preserve">Já os sistemas de segunda ordem possuem dois polos e descrevem uma faixa mais ampla de comportamentos dinâmicos, podendo ser </w:t>
      </w:r>
      <w:proofErr w:type="spellStart"/>
      <w:r w:rsidRPr="007B559B">
        <w:rPr>
          <w:snapToGrid w:val="0"/>
        </w:rPr>
        <w:t>subamortecidos</w:t>
      </w:r>
      <w:proofErr w:type="spellEnd"/>
      <w:r w:rsidRPr="007B559B">
        <w:rPr>
          <w:snapToGrid w:val="0"/>
        </w:rPr>
        <w:t xml:space="preserve">, criticamente amortecidos ou superamortecidos, dependendo do coeficiente de amortecimento </w:t>
      </w:r>
      <m:oMath>
        <m:r>
          <w:rPr>
            <w:rFonts w:ascii="Cambria Math" w:hAnsi="Cambria Math"/>
            <w:snapToGrid w:val="0"/>
          </w:rPr>
          <m:t>ζ</m:t>
        </m:r>
      </m:oMath>
      <w:r w:rsidRPr="007B559B">
        <w:rPr>
          <w:snapToGrid w:val="0"/>
        </w:rPr>
        <w:t>.</w:t>
      </w:r>
    </w:p>
    <w:p w14:paraId="7FBF4901" w14:textId="77777777" w:rsidR="005017F1" w:rsidRPr="007B559B" w:rsidRDefault="007A0BA1" w:rsidP="005017F1">
      <w:pPr>
        <w:keepNext/>
        <w:spacing w:line="360" w:lineRule="auto"/>
        <w:jc w:val="center"/>
      </w:pPr>
      <w:r w:rsidRPr="007B559B">
        <w:rPr>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24"/>
                    <a:stretch>
                      <a:fillRect/>
                    </a:stretch>
                  </pic:blipFill>
                  <pic:spPr>
                    <a:xfrm>
                      <a:off x="0" y="0"/>
                      <a:ext cx="3846004" cy="3100552"/>
                    </a:xfrm>
                    <a:prstGeom prst="rect">
                      <a:avLst/>
                    </a:prstGeom>
                  </pic:spPr>
                </pic:pic>
              </a:graphicData>
            </a:graphic>
          </wp:inline>
        </w:drawing>
      </w:r>
    </w:p>
    <w:p w14:paraId="686098C2" w14:textId="6F1C3664" w:rsidR="005017F1" w:rsidRPr="007B559B" w:rsidRDefault="005017F1" w:rsidP="005017F1">
      <w:pPr>
        <w:pStyle w:val="Legenda"/>
        <w:rPr>
          <w:iCs/>
          <w:snapToGrid w:val="0"/>
        </w:rPr>
      </w:pPr>
      <w:bookmarkStart w:id="674" w:name="_Toc213518005"/>
      <w:bookmarkStart w:id="675" w:name="_Toc214231780"/>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7</w:t>
      </w:r>
      <w:r w:rsidR="002C135F" w:rsidRPr="007B559B">
        <w:fldChar w:fldCharType="end"/>
      </w:r>
      <w:r w:rsidRPr="007B559B">
        <w:t xml:space="preserve">: Comparação das curvas com diferentes </w:t>
      </w:r>
      <m:oMath>
        <m:r>
          <w:rPr>
            <w:rFonts w:ascii="Cambria Math" w:hAnsi="Cambria Math"/>
            <w:snapToGrid w:val="0"/>
          </w:rPr>
          <m:t>ζ</m:t>
        </m:r>
      </m:oMath>
      <w:r w:rsidRPr="007B559B">
        <w:rPr>
          <w:iCs/>
          <w:snapToGrid w:val="0"/>
        </w:rPr>
        <w:t>.</w:t>
      </w:r>
      <w:bookmarkEnd w:id="674"/>
      <w:bookmarkEnd w:id="675"/>
    </w:p>
    <w:p w14:paraId="49858E72" w14:textId="2950596C" w:rsidR="005017F1" w:rsidRPr="007B559B" w:rsidRDefault="005017F1" w:rsidP="005017F1">
      <w:pPr>
        <w:jc w:val="center"/>
        <w:rPr>
          <w:sz w:val="22"/>
          <w:szCs w:val="22"/>
        </w:rPr>
      </w:pPr>
      <w:r w:rsidRPr="007B559B">
        <w:rPr>
          <w:sz w:val="22"/>
          <w:szCs w:val="22"/>
        </w:rPr>
        <w:t>Fonte:</w:t>
      </w:r>
      <w:r w:rsidR="007051BF" w:rsidRPr="007B559B">
        <w:rPr>
          <w:sz w:val="22"/>
          <w:szCs w:val="22"/>
        </w:rPr>
        <w:t xml:space="preserve"> Engenharia de Controle Moderno (OGATA, 2011)</w:t>
      </w:r>
    </w:p>
    <w:p w14:paraId="258255CD" w14:textId="77777777" w:rsidR="005017F1" w:rsidRPr="007B559B" w:rsidRDefault="005017F1" w:rsidP="005017F1">
      <w:pPr>
        <w:jc w:val="center"/>
      </w:pPr>
    </w:p>
    <w:p w14:paraId="20235C95" w14:textId="18A9C697" w:rsidR="007A0BA1" w:rsidRPr="007B559B" w:rsidRDefault="007A0BA1" w:rsidP="005017F1">
      <w:pPr>
        <w:spacing w:line="360" w:lineRule="auto"/>
        <w:rPr>
          <w:snapToGrid w:val="0"/>
        </w:rPr>
      </w:pPr>
      <w:r w:rsidRPr="007B559B">
        <w:rPr>
          <w:snapToGrid w:val="0"/>
        </w:rPr>
        <w:t>Sua função de transferência geral pode ser expressa por:</w:t>
      </w:r>
    </w:p>
    <w:p w14:paraId="07A37482" w14:textId="61FE976F" w:rsidR="007A0BA1" w:rsidRPr="007B559B" w:rsidRDefault="007A0BA1" w:rsidP="007A0BA1">
      <w:pPr>
        <w:spacing w:line="360" w:lineRule="auto"/>
        <w:ind w:firstLine="567"/>
        <w:jc w:val="both"/>
        <w:rPr>
          <w:snapToGrid w:val="0"/>
        </w:rPr>
      </w:pPr>
      <m:oMathPara>
        <m:oMath>
          <m:r>
            <w:rPr>
              <w:rFonts w:ascii="Cambria Math" w:hAnsi="Cambria Math"/>
              <w:snapToGrid w:val="0"/>
            </w:rPr>
            <w:lastRenderedPageBreak/>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Pr="007B559B" w:rsidRDefault="007A0BA1" w:rsidP="007A0BA1">
      <w:pPr>
        <w:spacing w:line="360" w:lineRule="auto"/>
        <w:jc w:val="both"/>
        <w:rPr>
          <w:snapToGrid w:val="0"/>
        </w:rPr>
      </w:pPr>
      <w:r w:rsidRPr="007B559B">
        <w:rPr>
          <w:snapToGrid w:val="0"/>
        </w:rPr>
        <w:t>em que:</w:t>
      </w:r>
    </w:p>
    <w:p w14:paraId="7475B742" w14:textId="45098823" w:rsidR="007A0BA1" w:rsidRPr="007B559B"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B559B">
        <w:rPr>
          <w:snapToGrid w:val="0"/>
        </w:rPr>
        <w:t>é o ganho estático do sistema;</w:t>
      </w:r>
    </w:p>
    <w:p w14:paraId="6304580F" w14:textId="47C48E03" w:rsidR="007A0BA1" w:rsidRPr="007B559B"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B559B">
        <w:rPr>
          <w:snapToGrid w:val="0"/>
        </w:rPr>
        <w:t>é a frequência natural não amortecida;</w:t>
      </w:r>
    </w:p>
    <w:p w14:paraId="283CF0C3" w14:textId="14A1BB76" w:rsidR="007A0BA1" w:rsidRPr="007B559B"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B559B">
        <w:rPr>
          <w:snapToGrid w:val="0"/>
        </w:rPr>
        <w:t>é o coeficiente de amortecimento, que determina a forma da resposta transitória.</w:t>
      </w:r>
    </w:p>
    <w:p w14:paraId="19E50A2C" w14:textId="77777777" w:rsidR="005017F1" w:rsidRPr="007B559B" w:rsidRDefault="005017F1" w:rsidP="005017F1">
      <w:pPr>
        <w:pStyle w:val="PargrafodaLista"/>
        <w:spacing w:line="360" w:lineRule="auto"/>
        <w:jc w:val="both"/>
        <w:rPr>
          <w:snapToGrid w:val="0"/>
        </w:rPr>
      </w:pPr>
    </w:p>
    <w:p w14:paraId="3578EB80" w14:textId="41C464BD" w:rsidR="005017F1" w:rsidRPr="007B559B" w:rsidRDefault="005017F1" w:rsidP="007A0BA1">
      <w:pPr>
        <w:spacing w:line="360" w:lineRule="auto"/>
        <w:ind w:firstLine="567"/>
        <w:jc w:val="both"/>
        <w:rPr>
          <w:snapToGrid w:val="0"/>
        </w:rPr>
      </w:pPr>
      <w:r w:rsidRPr="007B559B">
        <w:rPr>
          <w:snapToGrid w:val="0"/>
        </w:rPr>
        <w:t>De acordo com Garcia (2018), quando o sistema é superamortecido (</w:t>
      </w:r>
      <m:oMath>
        <m:r>
          <w:rPr>
            <w:rFonts w:ascii="Cambria Math" w:hAnsi="Cambria Math"/>
            <w:snapToGrid w:val="0"/>
          </w:rPr>
          <m:t>ζ&gt;1</m:t>
        </m:r>
      </m:oMath>
      <w:r w:rsidRPr="007B559B">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7B559B" w:rsidRDefault="005017F1" w:rsidP="007A0BA1">
      <w:pPr>
        <w:spacing w:line="360" w:lineRule="auto"/>
        <w:ind w:firstLine="567"/>
        <w:jc w:val="both"/>
        <w:rPr>
          <w:snapToGrid w:val="0"/>
        </w:rPr>
      </w:pPr>
      <w:r w:rsidRPr="007B559B">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7B559B">
        <w:rPr>
          <w:snapToGrid w:val="0"/>
        </w:rPr>
        <w:t>) na modelagem.</w:t>
      </w:r>
    </w:p>
    <w:p w14:paraId="12AC8370" w14:textId="77777777" w:rsidR="005017F1" w:rsidRPr="007B559B" w:rsidRDefault="005017F1" w:rsidP="005017F1">
      <w:pPr>
        <w:keepNext/>
        <w:spacing w:line="360" w:lineRule="auto"/>
        <w:jc w:val="center"/>
      </w:pPr>
      <w:r w:rsidRPr="007B559B">
        <w:rPr>
          <w:snapToGrid w:val="0"/>
        </w:rPr>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25"/>
                    <a:stretch>
                      <a:fillRect/>
                    </a:stretch>
                  </pic:blipFill>
                  <pic:spPr>
                    <a:xfrm>
                      <a:off x="0" y="0"/>
                      <a:ext cx="4053118" cy="3221349"/>
                    </a:xfrm>
                    <a:prstGeom prst="rect">
                      <a:avLst/>
                    </a:prstGeom>
                  </pic:spPr>
                </pic:pic>
              </a:graphicData>
            </a:graphic>
          </wp:inline>
        </w:drawing>
      </w:r>
    </w:p>
    <w:p w14:paraId="5C46FD92" w14:textId="1E4EAFB6" w:rsidR="005017F1" w:rsidRPr="007B559B" w:rsidRDefault="005017F1" w:rsidP="005017F1">
      <w:pPr>
        <w:pStyle w:val="Legenda"/>
      </w:pPr>
      <w:bookmarkStart w:id="676" w:name="_Toc213518006"/>
      <w:bookmarkStart w:id="677" w:name="_Toc214231781"/>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8</w:t>
      </w:r>
      <w:r w:rsidR="002C135F" w:rsidRPr="007B559B">
        <w:fldChar w:fldCharType="end"/>
      </w:r>
      <w:r w:rsidRPr="007B559B">
        <w:t xml:space="preserve">: </w:t>
      </w:r>
      <w:r w:rsidR="00306637" w:rsidRPr="007B559B">
        <w:t>Aproximação por modelo de 1ª ordem com tempo morto</w:t>
      </w:r>
      <w:bookmarkEnd w:id="676"/>
      <w:bookmarkEnd w:id="677"/>
    </w:p>
    <w:p w14:paraId="25D6BB0B" w14:textId="5D134840" w:rsidR="007051BF" w:rsidRPr="007B559B" w:rsidRDefault="007051BF" w:rsidP="007051BF">
      <w:pPr>
        <w:jc w:val="center"/>
        <w:rPr>
          <w:sz w:val="22"/>
          <w:szCs w:val="22"/>
        </w:rPr>
      </w:pPr>
      <w:r w:rsidRPr="007B559B">
        <w:rPr>
          <w:sz w:val="22"/>
          <w:szCs w:val="22"/>
        </w:rPr>
        <w:t>Fonte: Controle de Processos Industriais (GARCIA, 2018)</w:t>
      </w:r>
    </w:p>
    <w:p w14:paraId="4BE6AE18" w14:textId="77777777" w:rsidR="005017F1" w:rsidRPr="007B559B" w:rsidRDefault="005017F1" w:rsidP="007051BF">
      <w:pPr>
        <w:spacing w:line="360" w:lineRule="auto"/>
        <w:jc w:val="both"/>
        <w:rPr>
          <w:snapToGrid w:val="0"/>
        </w:rPr>
      </w:pPr>
    </w:p>
    <w:p w14:paraId="79FFAF72" w14:textId="75A928AB" w:rsidR="007A0BA1" w:rsidRPr="007B559B" w:rsidRDefault="007A0BA1" w:rsidP="005017F1">
      <w:pPr>
        <w:spacing w:line="360" w:lineRule="auto"/>
        <w:ind w:firstLine="567"/>
        <w:jc w:val="both"/>
        <w:rPr>
          <w:snapToGrid w:val="0"/>
        </w:rPr>
      </w:pPr>
      <w:r w:rsidRPr="007B559B">
        <w:rPr>
          <w:snapToGrid w:val="0"/>
        </w:rPr>
        <w:t>Dessa forma, a maioria dos sistemas físicos</w:t>
      </w:r>
      <w:r w:rsidR="00D17A05" w:rsidRPr="007B559B">
        <w:rPr>
          <w:snapToGrid w:val="0"/>
        </w:rPr>
        <w:t xml:space="preserve"> com essas características</w:t>
      </w:r>
      <w:r w:rsidRPr="007B559B">
        <w:rPr>
          <w:snapToGrid w:val="0"/>
        </w:rPr>
        <w:t xml:space="preserve"> pode</w:t>
      </w:r>
      <w:r w:rsidR="00D17A05" w:rsidRPr="007B559B">
        <w:rPr>
          <w:snapToGrid w:val="0"/>
        </w:rPr>
        <w:t>m</w:t>
      </w:r>
      <w:r w:rsidRPr="007B559B">
        <w:rPr>
          <w:snapToGrid w:val="0"/>
        </w:rPr>
        <w:t xml:space="preserve"> ser modelad</w:t>
      </w:r>
      <w:r w:rsidR="00D17A05" w:rsidRPr="007B559B">
        <w:rPr>
          <w:snapToGrid w:val="0"/>
        </w:rPr>
        <w:t>os</w:t>
      </w:r>
      <w:r w:rsidRPr="007B559B">
        <w:rPr>
          <w:snapToGrid w:val="0"/>
        </w:rPr>
        <w:t>, de forma prática e precisa, por um ganho, uma constante de tempo e um tempo morto, o que simplifica o projeto de controladores e permite a aplicação de métodos clássicos de sintonia, como os de Ziegler–Nichols ou Cohen–</w:t>
      </w:r>
      <w:proofErr w:type="spellStart"/>
      <w:r w:rsidRPr="007B559B">
        <w:rPr>
          <w:snapToGrid w:val="0"/>
        </w:rPr>
        <w:t>Coon</w:t>
      </w:r>
      <w:proofErr w:type="spellEnd"/>
      <w:r w:rsidRPr="007B559B">
        <w:rPr>
          <w:snapToGrid w:val="0"/>
        </w:rPr>
        <w:t>. Essa abordagem foi adotada neste trabalho para o controle de posição dos atuadores da plataforma de Stewart, possibilitando uma modelagem mais simples e eficiente para o projeto do controlador PID.</w:t>
      </w:r>
    </w:p>
    <w:p w14:paraId="1FFA8AD3" w14:textId="1C08620F" w:rsidR="005017F1" w:rsidRPr="007B559B" w:rsidRDefault="005017F1" w:rsidP="007A0BA1">
      <w:pPr>
        <w:tabs>
          <w:tab w:val="num" w:pos="720"/>
        </w:tabs>
        <w:spacing w:line="360" w:lineRule="auto"/>
        <w:ind w:firstLine="567"/>
        <w:jc w:val="both"/>
        <w:rPr>
          <w:snapToGrid w:val="0"/>
        </w:rPr>
      </w:pPr>
      <w:r w:rsidRPr="007B559B">
        <w:rPr>
          <w:snapToGrid w:val="0"/>
        </w:rPr>
        <w:lastRenderedPageBreak/>
        <w:t xml:space="preserve">O controlador PID atua sobre o erro do sistema, diferença entre o valor desejado (referência) e o valor medido (saída), aplicando uma ação de controle composta por três termos: </w:t>
      </w:r>
    </w:p>
    <w:p w14:paraId="0BBEC02A" w14:textId="2553EEBD" w:rsidR="007A0BA1" w:rsidRPr="007B559B" w:rsidRDefault="007A0BA1" w:rsidP="005017F1">
      <w:pPr>
        <w:pStyle w:val="PargrafodaLista"/>
        <w:numPr>
          <w:ilvl w:val="0"/>
          <w:numId w:val="45"/>
        </w:numPr>
        <w:tabs>
          <w:tab w:val="num" w:pos="720"/>
        </w:tabs>
        <w:spacing w:line="360" w:lineRule="auto"/>
        <w:jc w:val="both"/>
        <w:rPr>
          <w:snapToGrid w:val="0"/>
        </w:rPr>
      </w:pPr>
      <w:r w:rsidRPr="007B559B">
        <w:rPr>
          <w:snapToGrid w:val="0"/>
        </w:rPr>
        <w:t xml:space="preserve">Proporcional (P): reage diretamente à magnitude do erro, proporcionando resposta rápida, mas não elimina o erro em regime permanente quando </w:t>
      </w:r>
      <w:proofErr w:type="spellStart"/>
      <w:r w:rsidRPr="007B559B">
        <w:rPr>
          <w:snapToGrid w:val="0"/>
        </w:rPr>
        <w:t>usado</w:t>
      </w:r>
      <w:proofErr w:type="spellEnd"/>
      <w:r w:rsidRPr="007B559B">
        <w:rPr>
          <w:snapToGrid w:val="0"/>
        </w:rPr>
        <w:t xml:space="preserve"> isoladamente.</w:t>
      </w:r>
    </w:p>
    <w:p w14:paraId="2FDECCE5" w14:textId="77777777" w:rsidR="007A0BA1" w:rsidRPr="007B559B" w:rsidRDefault="007A0BA1" w:rsidP="005017F1">
      <w:pPr>
        <w:pStyle w:val="PargrafodaLista"/>
        <w:numPr>
          <w:ilvl w:val="0"/>
          <w:numId w:val="45"/>
        </w:numPr>
        <w:tabs>
          <w:tab w:val="num" w:pos="720"/>
        </w:tabs>
        <w:spacing w:line="360" w:lineRule="auto"/>
        <w:jc w:val="both"/>
        <w:rPr>
          <w:snapToGrid w:val="0"/>
        </w:rPr>
      </w:pPr>
      <w:r w:rsidRPr="007B559B">
        <w:rPr>
          <w:snapToGrid w:val="0"/>
        </w:rPr>
        <w:t>Integral (I): acumula o erro ao longo do tempo, corrigindo desvios residuais e garantindo erro nulo em regime permanente.</w:t>
      </w:r>
    </w:p>
    <w:p w14:paraId="11674B87" w14:textId="77777777" w:rsidR="007A0BA1" w:rsidRPr="007B559B" w:rsidRDefault="007A0BA1" w:rsidP="005017F1">
      <w:pPr>
        <w:pStyle w:val="PargrafodaLista"/>
        <w:numPr>
          <w:ilvl w:val="0"/>
          <w:numId w:val="45"/>
        </w:numPr>
        <w:tabs>
          <w:tab w:val="num" w:pos="720"/>
        </w:tabs>
        <w:spacing w:line="360" w:lineRule="auto"/>
        <w:jc w:val="both"/>
        <w:rPr>
          <w:snapToGrid w:val="0"/>
        </w:rPr>
      </w:pPr>
      <w:r w:rsidRPr="007B559B">
        <w:rPr>
          <w:snapToGrid w:val="0"/>
        </w:rPr>
        <w:t>Derivativo (D): antecipa a tendência de variação do erro, atuando como fator de amortecimento que reduz oscilações e melhora a estabilidade transitória.</w:t>
      </w:r>
    </w:p>
    <w:p w14:paraId="42C947D2" w14:textId="77777777" w:rsidR="007A0BA1" w:rsidRPr="007B559B" w:rsidRDefault="007A0BA1" w:rsidP="007A0BA1">
      <w:pPr>
        <w:spacing w:line="360" w:lineRule="auto"/>
        <w:ind w:firstLine="567"/>
        <w:jc w:val="both"/>
        <w:rPr>
          <w:snapToGrid w:val="0"/>
        </w:rPr>
      </w:pPr>
      <w:r w:rsidRPr="007B559B">
        <w:rPr>
          <w:snapToGrid w:val="0"/>
        </w:rPr>
        <w:t>Matematicamente, a lei de controle PID no domínio do tempo é expressa como:</w:t>
      </w:r>
    </w:p>
    <w:p w14:paraId="3ED50B98" w14:textId="6774584C" w:rsidR="007A0BA1" w:rsidRPr="007B559B"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B559B" w:rsidRDefault="007A0BA1" w:rsidP="005017F1">
      <w:pPr>
        <w:spacing w:line="360" w:lineRule="auto"/>
        <w:jc w:val="both"/>
        <w:rPr>
          <w:snapToGrid w:val="0"/>
        </w:rPr>
      </w:pPr>
      <w:r w:rsidRPr="007B559B">
        <w:rPr>
          <w:snapToGrid w:val="0"/>
        </w:rPr>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559B">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559B">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7B559B">
        <w:rPr>
          <w:snapToGrid w:val="0"/>
        </w:rPr>
        <w:t xml:space="preserve"> </w:t>
      </w:r>
      <w:r w:rsidRPr="007B559B">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559B">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559B">
        <w:rPr>
          <w:snapToGrid w:val="0"/>
        </w:rPr>
        <w:t>é o sinal de controle aplicado ao atuador (OGATA, 2011).</w:t>
      </w:r>
      <w:commentRangeEnd w:id="608"/>
      <w:r w:rsidR="00263C07" w:rsidRPr="007B559B">
        <w:rPr>
          <w:rStyle w:val="Refdecomentrio"/>
        </w:rPr>
        <w:commentReference w:id="608"/>
      </w:r>
    </w:p>
    <w:p w14:paraId="37AEB437" w14:textId="7A883243" w:rsidR="00CB2617" w:rsidRPr="007B559B" w:rsidRDefault="005017F1" w:rsidP="005017F1">
      <w:pPr>
        <w:spacing w:after="160" w:line="360" w:lineRule="auto"/>
        <w:ind w:firstLine="567"/>
        <w:jc w:val="both"/>
      </w:pPr>
      <w:r w:rsidRPr="007B559B">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5F97BAA0" w14:textId="2F970D1A" w:rsidR="00FC65B6" w:rsidRPr="007B559B" w:rsidRDefault="00D82131" w:rsidP="00FC65B6">
      <w:pPr>
        <w:pStyle w:val="sub"/>
        <w:rPr>
          <w:noProof w:val="0"/>
          <w:lang w:val="pt-BR"/>
        </w:rPr>
      </w:pPr>
      <w:bookmarkStart w:id="678" w:name="_Toc214231444"/>
      <w:bookmarkStart w:id="679" w:name="_Toc214231558"/>
      <w:bookmarkStart w:id="680" w:name="_Toc214232688"/>
      <w:r w:rsidRPr="007B559B">
        <w:rPr>
          <w:noProof w:val="0"/>
          <w:lang w:val="pt-BR"/>
        </w:rPr>
        <w:t>Conceito de Aplicações Web e Arquitetura Cliente-Servidor</w:t>
      </w:r>
      <w:bookmarkEnd w:id="678"/>
      <w:bookmarkEnd w:id="679"/>
      <w:bookmarkEnd w:id="680"/>
    </w:p>
    <w:p w14:paraId="6AF7201F" w14:textId="24E90CAD" w:rsidR="00CD13FB" w:rsidRPr="007B559B" w:rsidRDefault="00CD13FB" w:rsidP="00F8521C">
      <w:pPr>
        <w:spacing w:after="160" w:line="360" w:lineRule="auto"/>
        <w:ind w:firstLine="567"/>
        <w:jc w:val="both"/>
        <w:rPr>
          <w:b/>
          <w:bCs/>
        </w:rPr>
      </w:pPr>
      <w:r w:rsidRPr="007B559B">
        <w:t>As aplicações web utilizam, de forma geral, o paradigma cliente–servidor, no qual duas partes cooperam para executar uma tarefa. O cliente, normalmente um navegador ou interface gráfica instalada no dispositivo do operador, é responsável pela apresentação visual das informações e pela interação humana. Já o servidor concentra o processamento lógico, tratando solicitações, gerenciando dados e realizando a comunicação com dispositivos físicos, como sensores, atuadores ou controladores industriais. Essa arquitetura é amplamente adotada por oferecer acesso remoto, independência de plataforma e facilidade de integração entre diferentes sistemas conectados em rede (TANENBAUM; WETHERALL, 20</w:t>
      </w:r>
      <w:r w:rsidRPr="007B559B">
        <w:t>21</w:t>
      </w:r>
      <w:r w:rsidRPr="007B559B">
        <w:t>).</w:t>
      </w:r>
    </w:p>
    <w:p w14:paraId="54E8BAF1" w14:textId="67F97686" w:rsidR="00CD13FB" w:rsidRPr="00CD13FB" w:rsidRDefault="00CD13FB" w:rsidP="00CD13FB">
      <w:pPr>
        <w:spacing w:after="160" w:line="360" w:lineRule="auto"/>
        <w:ind w:firstLine="567"/>
        <w:jc w:val="both"/>
      </w:pPr>
      <w:r w:rsidRPr="00CD13FB">
        <w:t xml:space="preserve">No contexto da automação e da supervisão de processos, tecnologias baseadas em web têm ganhado espaço graças à sua flexibilidade e à capacidade de atualizar informações em tempo real. </w:t>
      </w:r>
      <w:r w:rsidRPr="007B559B">
        <w:t>Conforme evidenciado por</w:t>
      </w:r>
      <w:r w:rsidRPr="00CD13FB">
        <w:t xml:space="preserve"> </w:t>
      </w:r>
      <w:proofErr w:type="spellStart"/>
      <w:r w:rsidRPr="00CD13FB">
        <w:t>Jeng</w:t>
      </w:r>
      <w:proofErr w:type="spellEnd"/>
      <w:r w:rsidRPr="00CD13FB">
        <w:t xml:space="preserve"> e </w:t>
      </w:r>
      <w:proofErr w:type="spellStart"/>
      <w:r w:rsidRPr="00CD13FB">
        <w:t>Chieng</w:t>
      </w:r>
      <w:proofErr w:type="spellEnd"/>
      <w:r w:rsidRPr="00CD13FB">
        <w:t xml:space="preserve"> (2020), </w:t>
      </w:r>
      <w:proofErr w:type="spellStart"/>
      <w:r w:rsidRPr="00CD13FB">
        <w:t>IHMs</w:t>
      </w:r>
      <w:proofErr w:type="spellEnd"/>
      <w:r w:rsidRPr="00CD13FB">
        <w:t xml:space="preserve"> desenvolvidas sobre plataformas web permitem comunicação direta com controladores industriais, operação multiplataforma e monitoramento contínuo das variáveis de processo, tornando-se uma </w:t>
      </w:r>
      <w:r w:rsidRPr="00CD13FB">
        <w:lastRenderedPageBreak/>
        <w:t xml:space="preserve">alternativa eficaz para supervisão distribuída. Além disso, o uso combinado de protocolos como HTTP e </w:t>
      </w:r>
      <w:proofErr w:type="spellStart"/>
      <w:r w:rsidRPr="00CD13FB">
        <w:t>WebSocket</w:t>
      </w:r>
      <w:proofErr w:type="spellEnd"/>
      <w:r w:rsidRPr="00CD13FB">
        <w:t xml:space="preserve"> possibilita que o servidor envie e receba informações de forma eficiente, permitindo atualizações assíncronas e bidirecionais e garantindo baixa latência</w:t>
      </w:r>
      <w:r w:rsidRPr="007B559B">
        <w:t>,</w:t>
      </w:r>
      <w:r w:rsidRPr="00CD13FB">
        <w:t xml:space="preserve"> requisito essencial em sistemas dinâmicos e aplicações robóticas.</w:t>
      </w:r>
    </w:p>
    <w:p w14:paraId="7F588C15" w14:textId="77777777" w:rsidR="00CD13FB" w:rsidRPr="007B559B" w:rsidRDefault="00CD13FB" w:rsidP="00CD13FB">
      <w:pPr>
        <w:spacing w:after="160" w:line="360" w:lineRule="auto"/>
        <w:ind w:firstLine="567"/>
        <w:jc w:val="both"/>
      </w:pPr>
      <w:r w:rsidRPr="00CD13FB">
        <w:t xml:space="preserve">Para organizar os princípios utilizados neste trabalho, as seções seguintes apresentam os fundamentos técnicos dos principais componentes da arquitetura empregada: o modelo cliente–servidor, os protocolos HTTP e </w:t>
      </w:r>
      <w:proofErr w:type="spellStart"/>
      <w:r w:rsidRPr="00CD13FB">
        <w:t>WebSocket</w:t>
      </w:r>
      <w:proofErr w:type="spellEnd"/>
      <w:r w:rsidRPr="00CD13FB">
        <w:t>, e a estrutura de comunicação através de uma API.</w:t>
      </w:r>
    </w:p>
    <w:p w14:paraId="22FD59D6" w14:textId="310C7635" w:rsidR="00CD13FB" w:rsidRPr="007B559B" w:rsidRDefault="0018357F" w:rsidP="004F4AE5">
      <w:pPr>
        <w:pStyle w:val="subsub"/>
        <w:rPr>
          <w:noProof w:val="0"/>
          <w:lang w:val="pt-BR"/>
        </w:rPr>
      </w:pPr>
      <w:r w:rsidRPr="007B559B">
        <w:rPr>
          <w:noProof w:val="0"/>
          <w:lang w:val="pt-BR"/>
        </w:rPr>
        <w:t>A</w:t>
      </w:r>
      <w:r w:rsidR="00CD13FB" w:rsidRPr="007B559B">
        <w:rPr>
          <w:noProof w:val="0"/>
          <w:lang w:val="pt-BR"/>
        </w:rPr>
        <w:t xml:space="preserve">rquitetura </w:t>
      </w:r>
      <w:r w:rsidRPr="007B559B">
        <w:rPr>
          <w:noProof w:val="0"/>
          <w:lang w:val="pt-BR"/>
        </w:rPr>
        <w:t>C</w:t>
      </w:r>
      <w:r w:rsidR="00CD13FB" w:rsidRPr="007B559B">
        <w:rPr>
          <w:noProof w:val="0"/>
          <w:lang w:val="pt-BR"/>
        </w:rPr>
        <w:t>liente-</w:t>
      </w:r>
      <w:r w:rsidRPr="007B559B">
        <w:rPr>
          <w:noProof w:val="0"/>
          <w:lang w:val="pt-BR"/>
        </w:rPr>
        <w:t>S</w:t>
      </w:r>
      <w:r w:rsidR="00CD13FB" w:rsidRPr="007B559B">
        <w:rPr>
          <w:noProof w:val="0"/>
          <w:lang w:val="pt-BR"/>
        </w:rPr>
        <w:t>ervidor</w:t>
      </w:r>
    </w:p>
    <w:p w14:paraId="2ABCDB53" w14:textId="3DA2378E" w:rsidR="004F4AE5" w:rsidRPr="007B559B" w:rsidRDefault="004F4AE5" w:rsidP="004F4AE5">
      <w:pPr>
        <w:spacing w:after="160" w:line="360" w:lineRule="auto"/>
        <w:ind w:firstLine="567"/>
        <w:jc w:val="both"/>
      </w:pPr>
      <w:r w:rsidRPr="007B559B">
        <w:t xml:space="preserve">A arquitetura cliente–servidor é um modelo amplamente utilizado em sistemas distribuídos, no qual duas entidades desempenham papéis complementares. De acordo com </w:t>
      </w:r>
      <w:proofErr w:type="spellStart"/>
      <w:r w:rsidRPr="007B559B">
        <w:t>Tanenbaum</w:t>
      </w:r>
      <w:proofErr w:type="spellEnd"/>
      <w:r w:rsidRPr="007B559B">
        <w:t xml:space="preserve"> e </w:t>
      </w:r>
      <w:proofErr w:type="spellStart"/>
      <w:r w:rsidRPr="007B559B">
        <w:t>Wetherall</w:t>
      </w:r>
      <w:proofErr w:type="spellEnd"/>
      <w:r w:rsidRPr="007B559B">
        <w:t xml:space="preserve"> (2021), o cliente é responsável pela interface de interação, geração de requisições e apresentação das informações ao usuário, enquanto o servidor concentra o processamento lógico, o gerenciamento de dados e os serviços centralizados acessados pelos clientes. Essa separação de responsabilidades permite que múltiplos clientes utilizem simultaneamente os serviços fornecidos pelo servidor, garantindo organização, escalabilidade e padronização no fluxo de dados.</w:t>
      </w:r>
    </w:p>
    <w:p w14:paraId="133570B6" w14:textId="6F6086F1" w:rsidR="004F4AE5" w:rsidRPr="007B559B" w:rsidRDefault="004F4AE5" w:rsidP="004F4AE5">
      <w:pPr>
        <w:spacing w:after="160" w:line="360" w:lineRule="auto"/>
        <w:ind w:firstLine="567"/>
        <w:jc w:val="both"/>
      </w:pPr>
      <w:r w:rsidRPr="007B559B">
        <w:t xml:space="preserve">No âmbito de aplicações web e sistemas de supervisão, o cliente geralmente se apresenta como uma interface gráfica executada em navegadores ou dispositivos conectados à rede, enquanto o servidor executa rotinas de comunicação, tratamento de dados e disponibilização de informações. </w:t>
      </w:r>
      <w:proofErr w:type="spellStart"/>
      <w:r w:rsidRPr="007B559B">
        <w:t>Jeng</w:t>
      </w:r>
      <w:proofErr w:type="spellEnd"/>
      <w:r w:rsidRPr="007B559B">
        <w:t xml:space="preserve"> e </w:t>
      </w:r>
      <w:proofErr w:type="spellStart"/>
      <w:r w:rsidRPr="007B559B">
        <w:t>Chieng</w:t>
      </w:r>
      <w:proofErr w:type="spellEnd"/>
      <w:r w:rsidRPr="007B559B">
        <w:t xml:space="preserve"> (2020) destacam que tecnologias web têm se consolidado como solução eficaz em ambientes industriais por permitirem acesso remoto, independência de plataforma e atualização contínua das variáveis monitoradas.</w:t>
      </w:r>
    </w:p>
    <w:p w14:paraId="406C6414" w14:textId="06D5660E" w:rsidR="004F4AE5" w:rsidRPr="007B559B" w:rsidRDefault="004F4AE5" w:rsidP="004F4AE5">
      <w:pPr>
        <w:spacing w:after="160" w:line="360" w:lineRule="auto"/>
        <w:ind w:firstLine="567"/>
        <w:jc w:val="both"/>
      </w:pPr>
      <w:r w:rsidRPr="007B559B">
        <w:t>A utilização do modelo cliente–servidor também facilita a integração com dispositivos industriais, uma vez que o servidor pode agregar dados provenientes de diferentes fontes, interpretá-los e disponibilizá-los ao cliente de maneira estruturada. Essa característica torna a arquitetura adequada para aplicações que exigem comunicação constante, visualização em tempo real e suporte a múltiplos usuários ou equipamentos, favorecendo sua adoção em sistemas modernos de controle, automação e robótica</w:t>
      </w:r>
      <w:r w:rsidR="009B0D21" w:rsidRPr="007B559B">
        <w:t xml:space="preserve"> </w:t>
      </w:r>
      <w:r w:rsidR="009B0D21" w:rsidRPr="007B559B">
        <w:t>(TANENBAUM; WETHERALL, 2021)</w:t>
      </w:r>
      <w:r w:rsidRPr="007B559B">
        <w:t>.</w:t>
      </w:r>
    </w:p>
    <w:p w14:paraId="76DB15D0" w14:textId="3887E478" w:rsidR="002D06CE" w:rsidRPr="007B559B" w:rsidRDefault="002D06CE" w:rsidP="002D06CE">
      <w:pPr>
        <w:pStyle w:val="subsub"/>
        <w:rPr>
          <w:noProof w:val="0"/>
          <w:lang w:val="pt-BR"/>
        </w:rPr>
      </w:pPr>
      <w:r w:rsidRPr="007B559B">
        <w:rPr>
          <w:noProof w:val="0"/>
          <w:lang w:val="pt-BR"/>
        </w:rPr>
        <w:t>Protocolo HTTP</w:t>
      </w:r>
    </w:p>
    <w:p w14:paraId="38838270" w14:textId="16968D23" w:rsidR="002D06CE" w:rsidRPr="007B559B" w:rsidRDefault="002D06CE" w:rsidP="002D06CE">
      <w:pPr>
        <w:spacing w:after="160" w:line="360" w:lineRule="auto"/>
        <w:ind w:firstLine="567"/>
        <w:jc w:val="both"/>
      </w:pPr>
      <w:r w:rsidRPr="007B559B">
        <w:t xml:space="preserve">O HTTP é o protocolo utilizado para comunicação entre clientes e servidores na Web. Ele estabelece a forma como um navegador, aplicativo ou interface gráfica solicita informações a um servidor e como esse servidor devolve os dados solicitados. Segundo </w:t>
      </w:r>
      <w:proofErr w:type="spellStart"/>
      <w:r w:rsidRPr="007B559B">
        <w:t>Kurose</w:t>
      </w:r>
      <w:proofErr w:type="spellEnd"/>
      <w:r w:rsidRPr="007B559B">
        <w:t xml:space="preserve"> e Ross </w:t>
      </w:r>
      <w:r w:rsidRPr="007B559B">
        <w:lastRenderedPageBreak/>
        <w:t>(2021), o HTTP segue um modelo simples de requisição e resposta, no qual o cliente envia um pedido e o servidor retorna o recurso correspondente — como uma página, um arquivo ou um conjunto de dados.</w:t>
      </w:r>
    </w:p>
    <w:p w14:paraId="282FC813" w14:textId="77777777" w:rsidR="002D06CE" w:rsidRPr="007B559B" w:rsidRDefault="002D06CE" w:rsidP="002D06CE">
      <w:pPr>
        <w:spacing w:after="160" w:line="360" w:lineRule="auto"/>
        <w:ind w:firstLine="567"/>
        <w:jc w:val="both"/>
      </w:pPr>
      <w:r w:rsidRPr="007B559B">
        <w:t>Uma característica importante é que o HTTP é um protocolo sem estado, ou seja, o servidor não guarda informações sobre requisições realizadas anteriormente pelo cliente. Cada interação é tratada de forma independente, o que simplifica o funcionamento da comunicação (KUROSE; ROSS, 2021).</w:t>
      </w:r>
    </w:p>
    <w:p w14:paraId="4C1B3C05" w14:textId="77777777" w:rsidR="002D06CE" w:rsidRPr="007B559B" w:rsidRDefault="002D06CE" w:rsidP="002D06CE">
      <w:pPr>
        <w:spacing w:after="160" w:line="360" w:lineRule="auto"/>
        <w:ind w:firstLine="567"/>
        <w:jc w:val="both"/>
      </w:pPr>
    </w:p>
    <w:p w14:paraId="16497AE2" w14:textId="65FF25C4" w:rsidR="002D06CE" w:rsidRPr="007B559B" w:rsidRDefault="002D06CE" w:rsidP="002D06CE">
      <w:pPr>
        <w:spacing w:after="160" w:line="360" w:lineRule="auto"/>
        <w:ind w:firstLine="567"/>
        <w:jc w:val="both"/>
      </w:pPr>
      <w:r w:rsidRPr="007B559B">
        <w:t>Por ser amplamente difundido, de fácil implementação e compatível com praticamente qualquer dispositivo conectado à Internet, o HTTP tornou-se a base das aplicações web modernas. Interfaces industriais, dashboards de supervisão, sistemas de controle remoto e plataformas de visualização de dados frequentemente utilizam esse protocolo para enviar medições, comandos e configurações ao servidor ou para consultar informações em tempo real</w:t>
      </w:r>
      <w:r w:rsidRPr="007B559B">
        <w:t xml:space="preserve"> </w:t>
      </w:r>
      <w:r w:rsidRPr="007B559B">
        <w:t>(TANENBAUM; WETHERALL, 2021).</w:t>
      </w:r>
    </w:p>
    <w:p w14:paraId="38038934" w14:textId="1BFBFE2E" w:rsidR="002D06CE" w:rsidRPr="007B559B" w:rsidRDefault="002D06CE" w:rsidP="002D06CE">
      <w:pPr>
        <w:spacing w:after="160" w:line="360" w:lineRule="auto"/>
        <w:ind w:firstLine="567"/>
        <w:jc w:val="both"/>
      </w:pPr>
      <w:r w:rsidRPr="007B559B">
        <w:t>Assim, compreender o funcionamento geral do HTTP é essencial para aplicações que, como a desenvolvida neste trabalho, dependem da troca estruturada de informações entre um dispositivo físico e uma interface de usuário acessada via navegador.</w:t>
      </w:r>
    </w:p>
    <w:p w14:paraId="4FA028B7" w14:textId="05651B4C" w:rsidR="00A47B74" w:rsidRPr="007B559B" w:rsidRDefault="00A47B74" w:rsidP="00A47B74">
      <w:pPr>
        <w:pStyle w:val="subsub"/>
        <w:rPr>
          <w:noProof w:val="0"/>
          <w:lang w:val="pt-BR"/>
        </w:rPr>
      </w:pPr>
      <w:r w:rsidRPr="007B559B">
        <w:rPr>
          <w:noProof w:val="0"/>
          <w:lang w:val="pt-BR"/>
        </w:rPr>
        <w:t>WebSocket</w:t>
      </w:r>
    </w:p>
    <w:p w14:paraId="07FCC90A" w14:textId="4AC74876" w:rsidR="00A47B74" w:rsidRPr="007B559B" w:rsidRDefault="00361B14" w:rsidP="00A47B74">
      <w:pPr>
        <w:spacing w:after="160" w:line="360" w:lineRule="auto"/>
        <w:ind w:firstLine="567"/>
        <w:jc w:val="both"/>
      </w:pPr>
      <w:r w:rsidRPr="007B559B">
        <w:t xml:space="preserve">É </w:t>
      </w:r>
      <w:r w:rsidR="00A47B74" w:rsidRPr="007B559B">
        <w:t xml:space="preserve">um protocolo de comunicação projetado para permitir troca de dados contínua e bidirecional entre cliente e servidor por meio de uma única conexão persistente. Diferentemente do HTTP, que opera no modelo requisição–resposta, o </w:t>
      </w:r>
      <w:proofErr w:type="spellStart"/>
      <w:r w:rsidR="00A47B74" w:rsidRPr="007B559B">
        <w:t>WebSocket</w:t>
      </w:r>
      <w:proofErr w:type="spellEnd"/>
      <w:r w:rsidR="00A47B74" w:rsidRPr="007B559B">
        <w:t xml:space="preserve"> possibilita que ambos os lados enviem mensagens a qualquer momento, sem necessidade de novas solicitações. Isso o torna particularmente adequado para aplicações que exigem atualização em tempo real ou comunicação com baixa latência.</w:t>
      </w:r>
    </w:p>
    <w:p w14:paraId="1FC28FDD" w14:textId="4E1C375C" w:rsidR="00361B14" w:rsidRPr="007B559B" w:rsidRDefault="00361B14" w:rsidP="00A47B74">
      <w:pPr>
        <w:spacing w:after="160" w:line="360" w:lineRule="auto"/>
        <w:ind w:firstLine="567"/>
        <w:jc w:val="both"/>
      </w:pPr>
      <w:r w:rsidRPr="007B559B">
        <w:t xml:space="preserve">O </w:t>
      </w:r>
      <w:proofErr w:type="spellStart"/>
      <w:r w:rsidRPr="007B559B">
        <w:t>WebSocket</w:t>
      </w:r>
      <w:proofErr w:type="spellEnd"/>
      <w:r w:rsidRPr="007B559B">
        <w:t xml:space="preserve"> é padronizado pela RFC 6455, documento oficial que especifica todos os detalhes do protocolo. As </w:t>
      </w:r>
      <w:proofErr w:type="spellStart"/>
      <w:r w:rsidRPr="007B559B">
        <w:t>RFCs</w:t>
      </w:r>
      <w:proofErr w:type="spellEnd"/>
      <w:r w:rsidRPr="007B559B">
        <w:t xml:space="preserve"> (</w:t>
      </w:r>
      <w:proofErr w:type="spellStart"/>
      <w:r w:rsidRPr="007B559B">
        <w:rPr>
          <w:i/>
          <w:iCs/>
        </w:rPr>
        <w:t>Request</w:t>
      </w:r>
      <w:proofErr w:type="spellEnd"/>
      <w:r w:rsidRPr="007B559B">
        <w:rPr>
          <w:i/>
          <w:iCs/>
        </w:rPr>
        <w:t xml:space="preserve"> for </w:t>
      </w:r>
      <w:proofErr w:type="spellStart"/>
      <w:r w:rsidRPr="007B559B">
        <w:rPr>
          <w:i/>
          <w:iCs/>
        </w:rPr>
        <w:t>Comments</w:t>
      </w:r>
      <w:proofErr w:type="spellEnd"/>
      <w:r w:rsidRPr="007B559B">
        <w:t>) são documentos padronizados publicados pela IETF</w:t>
      </w:r>
      <w:r w:rsidRPr="007B559B">
        <w:t xml:space="preserve"> (</w:t>
      </w:r>
      <w:r w:rsidRPr="007B559B">
        <w:rPr>
          <w:i/>
          <w:iCs/>
        </w:rPr>
        <w:t xml:space="preserve">Internet </w:t>
      </w:r>
      <w:proofErr w:type="spellStart"/>
      <w:r w:rsidRPr="007B559B">
        <w:rPr>
          <w:i/>
          <w:iCs/>
        </w:rPr>
        <w:t>Engineering</w:t>
      </w:r>
      <w:proofErr w:type="spellEnd"/>
      <w:r w:rsidRPr="007B559B">
        <w:rPr>
          <w:i/>
          <w:iCs/>
        </w:rPr>
        <w:t xml:space="preserve"> Task Force</w:t>
      </w:r>
      <w:r w:rsidRPr="007B559B">
        <w:t>)</w:t>
      </w:r>
      <w:r w:rsidRPr="007B559B">
        <w:t xml:space="preserve"> que descrevem protocolos e mecanismos utilizados na Internet, servindo como referência formal para implementação e interoperabilidade entre sistemas.</w:t>
      </w:r>
    </w:p>
    <w:p w14:paraId="677C5DE9" w14:textId="1FC20FC0" w:rsidR="00A47B74" w:rsidRPr="007B559B" w:rsidRDefault="00A47B74" w:rsidP="00A47B74">
      <w:pPr>
        <w:spacing w:after="160" w:line="360" w:lineRule="auto"/>
        <w:ind w:firstLine="567"/>
        <w:jc w:val="both"/>
      </w:pPr>
      <w:r w:rsidRPr="007B559B">
        <w:t>A especificação do protocolo</w:t>
      </w:r>
      <w:r w:rsidR="00361B14" w:rsidRPr="007B559B">
        <w:t xml:space="preserve"> </w:t>
      </w:r>
      <w:r w:rsidRPr="007B559B">
        <w:t xml:space="preserve">descreve o </w:t>
      </w:r>
      <w:proofErr w:type="spellStart"/>
      <w:r w:rsidRPr="007B559B">
        <w:t>WebSocket</w:t>
      </w:r>
      <w:proofErr w:type="spellEnd"/>
      <w:r w:rsidRPr="007B559B">
        <w:t xml:space="preserve"> como um mecanismo que estabelece um canal full-duplex sobre uma conexão TCP tradicional, permitindo comunicação eficiente e </w:t>
      </w:r>
      <w:r w:rsidRPr="007B559B">
        <w:lastRenderedPageBreak/>
        <w:t xml:space="preserve">de longa duração. Segundo a RFC, o objetivo principal do </w:t>
      </w:r>
      <w:proofErr w:type="spellStart"/>
      <w:r w:rsidRPr="007B559B">
        <w:t>WebSocket</w:t>
      </w:r>
      <w:proofErr w:type="spellEnd"/>
      <w:r w:rsidRPr="007B559B">
        <w:t xml:space="preserve"> é fornecer um meio padronizado para comunicação bidirecional entre cliente e servidor com mínima sobrecarga, possibilitando aplicações interativas em tempo real (FETTE; MELNIKOV, 2011).</w:t>
      </w:r>
    </w:p>
    <w:p w14:paraId="264C4818" w14:textId="61C664C2" w:rsidR="002D06CE" w:rsidRPr="007B559B" w:rsidRDefault="00361B14" w:rsidP="00A47B74">
      <w:pPr>
        <w:spacing w:after="160" w:line="360" w:lineRule="auto"/>
        <w:ind w:firstLine="567"/>
        <w:jc w:val="both"/>
      </w:pPr>
      <w:r w:rsidRPr="007B559B">
        <w:t xml:space="preserve">Essa característica tem levado o </w:t>
      </w:r>
      <w:proofErr w:type="spellStart"/>
      <w:r w:rsidRPr="007B559B">
        <w:t>WebSocket</w:t>
      </w:r>
      <w:proofErr w:type="spellEnd"/>
      <w:r w:rsidRPr="007B559B">
        <w:t xml:space="preserve"> a ser amplamente adotado em sistemas que dependem de notificações imediatas ou monitoramento contínuo, como interfaces industriais, plataformas de </w:t>
      </w:r>
      <w:proofErr w:type="spellStart"/>
      <w:r w:rsidRPr="007B559B">
        <w:t>teleoperação</w:t>
      </w:r>
      <w:proofErr w:type="spellEnd"/>
      <w:r w:rsidRPr="007B559B">
        <w:t xml:space="preserve">, sistemas de controle remoto, aplicações de robótica e dashboards que exibem valores atualizados de sensores e estados de atuadores. Nesses cenários, sua conexão persistente oferece vantagens significativas, pois evita a necessidade de requisições sucessivas do cliente e reduz a latência associada à reabertura de conexões. Dessa forma, o </w:t>
      </w:r>
      <w:proofErr w:type="spellStart"/>
      <w:r w:rsidRPr="007B559B">
        <w:t>WebSocket</w:t>
      </w:r>
      <w:proofErr w:type="spellEnd"/>
      <w:r w:rsidRPr="007B559B">
        <w:t xml:space="preserve"> torna-se mais adequado que protocolos baseados exclusivamente no modelo requisição–resposta, como o HTTP, quando o objetivo é manter comunicação contínua e de baixa latência</w:t>
      </w:r>
      <w:r w:rsidRPr="007B559B">
        <w:t xml:space="preserve"> </w:t>
      </w:r>
      <w:r w:rsidR="00A47B74" w:rsidRPr="007B559B">
        <w:t>(FETTE; MELNIKOV, 2011).</w:t>
      </w:r>
    </w:p>
    <w:p w14:paraId="7632E9A0" w14:textId="4BA80BBF" w:rsidR="0018357F" w:rsidRPr="007B559B" w:rsidRDefault="00EC4634" w:rsidP="0018357F">
      <w:pPr>
        <w:pStyle w:val="subsub"/>
        <w:rPr>
          <w:noProof w:val="0"/>
          <w:lang w:val="pt-BR"/>
        </w:rPr>
      </w:pPr>
      <w:r w:rsidRPr="007B559B">
        <w:rPr>
          <w:noProof w:val="0"/>
          <w:lang w:val="pt-BR"/>
        </w:rPr>
        <w:t>API e API REST</w:t>
      </w:r>
    </w:p>
    <w:p w14:paraId="75080B6A" w14:textId="40BC9903" w:rsidR="00176FA3" w:rsidRPr="007B559B" w:rsidRDefault="00176FA3" w:rsidP="00176FA3">
      <w:pPr>
        <w:spacing w:after="160" w:line="360" w:lineRule="auto"/>
        <w:ind w:firstLine="567"/>
        <w:jc w:val="both"/>
      </w:pPr>
      <w:r w:rsidRPr="007B559B">
        <w:t>O termo API (</w:t>
      </w:r>
      <w:proofErr w:type="spellStart"/>
      <w:r w:rsidRPr="007B559B">
        <w:rPr>
          <w:i/>
          <w:iCs/>
        </w:rPr>
        <w:t>Application</w:t>
      </w:r>
      <w:proofErr w:type="spellEnd"/>
      <w:r w:rsidRPr="007B559B">
        <w:rPr>
          <w:i/>
          <w:iCs/>
        </w:rPr>
        <w:t xml:space="preserve"> </w:t>
      </w:r>
      <w:proofErr w:type="spellStart"/>
      <w:r w:rsidRPr="007B559B">
        <w:rPr>
          <w:i/>
          <w:iCs/>
        </w:rPr>
        <w:t>Programming</w:t>
      </w:r>
      <w:proofErr w:type="spellEnd"/>
      <w:r w:rsidRPr="007B559B">
        <w:rPr>
          <w:i/>
          <w:iCs/>
        </w:rPr>
        <w:t xml:space="preserve"> Interface</w:t>
      </w:r>
      <w:r w:rsidRPr="007B559B">
        <w:t>) refere-se a um conjunto de regras, operações e padrões que permitem que diferentes sistemas de software se comuniquem entre si. Uma API define como um cliente pode solicitar informações ou serviços a um componente de software, especificando os formatos das mensagens, os recursos acessíveis e os comportamentos esperados. Conforme descrevem Richardson e Ruby (2007), uma API funciona como um contrato público que determina a forma correta de interação com um serviço, atuando como uma ponte estruturada que garante integração segura, modularidade e reutilização de funcionalidades.</w:t>
      </w:r>
    </w:p>
    <w:p w14:paraId="1C403565" w14:textId="77777777" w:rsidR="007D76F7" w:rsidRPr="007B559B" w:rsidRDefault="007D76F7" w:rsidP="007D76F7">
      <w:pPr>
        <w:keepNext/>
        <w:spacing w:line="360" w:lineRule="auto"/>
        <w:jc w:val="both"/>
      </w:pPr>
      <w:r w:rsidRPr="007B559B">
        <w:drawing>
          <wp:inline distT="0" distB="0" distL="0" distR="0" wp14:anchorId="3FE2B06B" wp14:editId="7B2E8A8D">
            <wp:extent cx="5760085" cy="2609850"/>
            <wp:effectExtent l="0" t="0" r="0" b="0"/>
            <wp:docPr id="619279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9285" name=""/>
                    <pic:cNvPicPr/>
                  </pic:nvPicPr>
                  <pic:blipFill>
                    <a:blip r:embed="rId26"/>
                    <a:stretch>
                      <a:fillRect/>
                    </a:stretch>
                  </pic:blipFill>
                  <pic:spPr>
                    <a:xfrm>
                      <a:off x="0" y="0"/>
                      <a:ext cx="5760085" cy="2609850"/>
                    </a:xfrm>
                    <a:prstGeom prst="rect">
                      <a:avLst/>
                    </a:prstGeom>
                  </pic:spPr>
                </pic:pic>
              </a:graphicData>
            </a:graphic>
          </wp:inline>
        </w:drawing>
      </w:r>
    </w:p>
    <w:p w14:paraId="1BB3F620" w14:textId="1F75831B" w:rsidR="007D76F7" w:rsidRPr="007B559B" w:rsidRDefault="007D76F7" w:rsidP="007D76F7">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14</w:t>
      </w:r>
      <w:r w:rsidRPr="007B559B">
        <w:fldChar w:fldCharType="end"/>
      </w:r>
      <w:r w:rsidRPr="007B559B">
        <w:t>: Comunicação API</w:t>
      </w:r>
    </w:p>
    <w:p w14:paraId="45F510FB" w14:textId="1F42814B" w:rsidR="007D76F7" w:rsidRPr="007B559B" w:rsidRDefault="007D76F7" w:rsidP="007D76F7">
      <w:pPr>
        <w:jc w:val="center"/>
      </w:pPr>
      <w:r w:rsidRPr="007B559B">
        <w:t xml:space="preserve">Fonte: </w:t>
      </w:r>
      <w:r w:rsidR="00D32073" w:rsidRPr="007B559B">
        <w:t>Traduzido</w:t>
      </w:r>
      <w:r w:rsidRPr="007B559B">
        <w:t xml:space="preserve"> de </w:t>
      </w:r>
      <w:r w:rsidRPr="007B559B">
        <w:t>https://www.geeksforgeeks.org/software-testing/what-is-an-api/</w:t>
      </w:r>
    </w:p>
    <w:p w14:paraId="7278F9E2" w14:textId="77777777" w:rsidR="007D76F7" w:rsidRPr="007B559B" w:rsidRDefault="007D76F7" w:rsidP="007D76F7"/>
    <w:p w14:paraId="45F27CD4" w14:textId="5049C325" w:rsidR="00176FA3" w:rsidRPr="007B559B" w:rsidRDefault="00176FA3" w:rsidP="00176FA3">
      <w:pPr>
        <w:spacing w:after="160" w:line="360" w:lineRule="auto"/>
        <w:ind w:firstLine="567"/>
        <w:jc w:val="both"/>
      </w:pPr>
      <w:r w:rsidRPr="007B559B">
        <w:t>Entre os diferentes modos de estruturar uma API, destaca-se o modelo REST (</w:t>
      </w:r>
      <w:proofErr w:type="spellStart"/>
      <w:r w:rsidRPr="007B559B">
        <w:rPr>
          <w:i/>
          <w:iCs/>
        </w:rPr>
        <w:t>Representational</w:t>
      </w:r>
      <w:proofErr w:type="spellEnd"/>
      <w:r w:rsidRPr="007B559B">
        <w:rPr>
          <w:i/>
          <w:iCs/>
        </w:rPr>
        <w:t xml:space="preserve"> </w:t>
      </w:r>
      <w:proofErr w:type="spellStart"/>
      <w:r w:rsidRPr="007B559B">
        <w:rPr>
          <w:i/>
          <w:iCs/>
        </w:rPr>
        <w:t>State</w:t>
      </w:r>
      <w:proofErr w:type="spellEnd"/>
      <w:r w:rsidRPr="007B559B">
        <w:rPr>
          <w:i/>
          <w:iCs/>
        </w:rPr>
        <w:t xml:space="preserve"> </w:t>
      </w:r>
      <w:proofErr w:type="spellStart"/>
      <w:r w:rsidRPr="007B559B">
        <w:rPr>
          <w:i/>
          <w:iCs/>
        </w:rPr>
        <w:t>Transfer</w:t>
      </w:r>
      <w:proofErr w:type="spellEnd"/>
      <w:r w:rsidRPr="007B559B">
        <w:t>), proposto por Roy Fielding em sua tese de doutorado. Segundo o autor, o REST não é um protocolo, mas sim um estilo arquitetural que organiza a comunicação entre cliente e servidor com base em princípios bem definidos, como a comunicação sem estado (</w:t>
      </w:r>
      <w:proofErr w:type="spellStart"/>
      <w:r w:rsidRPr="007B559B">
        <w:rPr>
          <w:i/>
          <w:iCs/>
        </w:rPr>
        <w:t>stateless</w:t>
      </w:r>
      <w:proofErr w:type="spellEnd"/>
      <w:r w:rsidRPr="007B559B">
        <w:t xml:space="preserve">), a identificação clara de recursos por meio de </w:t>
      </w:r>
      <w:proofErr w:type="spellStart"/>
      <w:r w:rsidRPr="007B559B">
        <w:t>URIs</w:t>
      </w:r>
      <w:proofErr w:type="spellEnd"/>
      <w:r w:rsidRPr="007B559B">
        <w:t xml:space="preserve"> e a utilização de uma interface uniforme (FIELDING, 2000). Em outras palavras, o REST fornece uma forma padronizada de estruturar as requisições e respostas de uma API, tornando mais previsível a interação entre sistemas distintos.</w:t>
      </w:r>
    </w:p>
    <w:p w14:paraId="0E398B92" w14:textId="1905C6F9" w:rsidR="00176FA3" w:rsidRPr="007B559B" w:rsidRDefault="00176FA3" w:rsidP="00176FA3">
      <w:pPr>
        <w:spacing w:after="160" w:line="360" w:lineRule="auto"/>
        <w:ind w:firstLine="567"/>
        <w:jc w:val="both"/>
      </w:pPr>
      <w:r w:rsidRPr="007B559B">
        <w:t>Em uma API REST, cada recurso é representado por uma URL, e as operações sobre esses recursos são realizadas por métodos padronizados</w:t>
      </w:r>
      <w:r w:rsidRPr="007B559B">
        <w:t>,</w:t>
      </w:r>
      <w:r w:rsidRPr="007B559B">
        <w:t xml:space="preserve"> como GET, POST, PUT e DELETE</w:t>
      </w:r>
      <w:r w:rsidRPr="007B559B">
        <w:t>,</w:t>
      </w:r>
      <w:r w:rsidRPr="007B559B">
        <w:t xml:space="preserve"> geralmente transmitidos sobre o protocolo HTTP. Esse modelo simplifica o desenvolvimento e favorece a interoperabilidade, pois estabelece um formato consistente para acessar e manipular informações</w:t>
      </w:r>
      <w:r w:rsidRPr="007B559B">
        <w:t xml:space="preserve"> </w:t>
      </w:r>
      <w:r w:rsidRPr="007B559B">
        <w:rPr>
          <w:b/>
          <w:bCs/>
        </w:rPr>
        <w:t>(</w:t>
      </w:r>
      <w:r w:rsidRPr="007B559B">
        <w:t>FIELDING, 2000; RICHARDSON; RUBY, 2007</w:t>
      </w:r>
      <w:r w:rsidRPr="007B559B">
        <w:rPr>
          <w:b/>
          <w:bCs/>
        </w:rPr>
        <w:t>)</w:t>
      </w:r>
      <w:r w:rsidRPr="007B559B">
        <w:t>.</w:t>
      </w:r>
    </w:p>
    <w:p w14:paraId="306A86F6" w14:textId="77777777" w:rsidR="00D32073" w:rsidRPr="007B559B" w:rsidRDefault="00D32073" w:rsidP="00D32073">
      <w:pPr>
        <w:keepNext/>
        <w:spacing w:line="360" w:lineRule="auto"/>
        <w:jc w:val="both"/>
      </w:pPr>
      <w:r w:rsidRPr="007B559B">
        <w:drawing>
          <wp:inline distT="0" distB="0" distL="0" distR="0" wp14:anchorId="7BC5AD06" wp14:editId="0A9B8D1E">
            <wp:extent cx="5760085" cy="1235638"/>
            <wp:effectExtent l="0" t="0" r="0" b="3175"/>
            <wp:docPr id="2080911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1326" name=""/>
                    <pic:cNvPicPr/>
                  </pic:nvPicPr>
                  <pic:blipFill rotWithShape="1">
                    <a:blip r:embed="rId27"/>
                    <a:srcRect t="33451"/>
                    <a:stretch>
                      <a:fillRect/>
                    </a:stretch>
                  </pic:blipFill>
                  <pic:spPr bwMode="auto">
                    <a:xfrm>
                      <a:off x="0" y="0"/>
                      <a:ext cx="5760085" cy="1235638"/>
                    </a:xfrm>
                    <a:prstGeom prst="rect">
                      <a:avLst/>
                    </a:prstGeom>
                    <a:ln>
                      <a:noFill/>
                    </a:ln>
                    <a:extLst>
                      <a:ext uri="{53640926-AAD7-44D8-BBD7-CCE9431645EC}">
                        <a14:shadowObscured xmlns:a14="http://schemas.microsoft.com/office/drawing/2010/main"/>
                      </a:ext>
                    </a:extLst>
                  </pic:spPr>
                </pic:pic>
              </a:graphicData>
            </a:graphic>
          </wp:inline>
        </w:drawing>
      </w:r>
    </w:p>
    <w:p w14:paraId="7DD577BB" w14:textId="150C5AD7" w:rsidR="00D32073" w:rsidRPr="007B559B" w:rsidRDefault="00D32073" w:rsidP="00D32073">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15</w:t>
      </w:r>
      <w:r w:rsidRPr="007B559B">
        <w:fldChar w:fldCharType="end"/>
      </w:r>
      <w:r w:rsidRPr="007B559B">
        <w:t>: Modelo de API REST</w:t>
      </w:r>
    </w:p>
    <w:p w14:paraId="2586EA8C" w14:textId="5E76380B" w:rsidR="00D32073" w:rsidRPr="007B559B" w:rsidRDefault="00D32073" w:rsidP="00D32073">
      <w:pPr>
        <w:jc w:val="center"/>
      </w:pPr>
      <w:r w:rsidRPr="007B559B">
        <w:t xml:space="preserve">Fonte: Traduzido de </w:t>
      </w:r>
      <w:r w:rsidRPr="007B559B">
        <w:t>https://www.skiplevel.co/blog/part-2-rest-api-components-how-to-read-them</w:t>
      </w:r>
    </w:p>
    <w:p w14:paraId="5E80E141" w14:textId="77777777" w:rsidR="00D32073" w:rsidRPr="007B559B" w:rsidRDefault="00D32073" w:rsidP="00D32073"/>
    <w:p w14:paraId="353B0BE8" w14:textId="1DD70F55" w:rsidR="00534699" w:rsidRPr="007B559B" w:rsidRDefault="00176FA3" w:rsidP="00F02031">
      <w:pPr>
        <w:spacing w:after="160" w:line="360" w:lineRule="auto"/>
        <w:ind w:firstLine="567"/>
        <w:jc w:val="both"/>
      </w:pPr>
      <w:r w:rsidRPr="007B559B">
        <w:t>Por sua simplicidade, baixa sobrecarga e facilidade de integração, as APIs REST tornaram-se amplamente utilizadas em aplicações web, sistemas distribuídos e plataformas que integram software e hardware. Esses sistemas se beneficiam do REST ao expor comandos, estados ou dados de sensores de forma padronizada, permitindo que diferentes módulos ou interfaces de usuário acessem informações de maneira clara e organizada</w:t>
      </w:r>
      <w:r w:rsidRPr="007B559B">
        <w:t xml:space="preserve"> </w:t>
      </w:r>
      <w:r w:rsidRPr="007B559B">
        <w:t>(RICHARDSON; RUBY, 2007).</w:t>
      </w:r>
    </w:p>
    <w:p w14:paraId="4DDC21FA" w14:textId="776C54B0" w:rsidR="00D82131" w:rsidRPr="007B559B" w:rsidDel="00D32073" w:rsidRDefault="00506233" w:rsidP="00506233">
      <w:pPr>
        <w:spacing w:after="160" w:line="360" w:lineRule="auto"/>
        <w:ind w:firstLine="567"/>
        <w:jc w:val="both"/>
        <w:rPr>
          <w:del w:id="681" w:author="Guilherme Miyata" w:date="2025-11-29T21:11:00Z" w16du:dateUtc="2025-11-30T00:11:00Z"/>
        </w:rPr>
      </w:pPr>
      <w:commentRangeStart w:id="682"/>
      <w:del w:id="683" w:author="Guilherme Miyata" w:date="2025-11-29T21:11:00Z" w16du:dateUtc="2025-11-30T00:11:00Z">
        <w:r w:rsidRPr="007B559B" w:rsidDel="00D32073">
          <w:delText xml:space="preserve">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w:delText>
        </w:r>
        <w:r w:rsidRPr="007B559B" w:rsidDel="00D32073">
          <w:lastRenderedPageBreak/>
          <w:delText>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delText>
        </w:r>
      </w:del>
    </w:p>
    <w:p w14:paraId="52E14F68" w14:textId="57861D12" w:rsidR="00D82131" w:rsidRPr="007B559B" w:rsidRDefault="00D82131" w:rsidP="00D82131">
      <w:pPr>
        <w:pStyle w:val="sub"/>
        <w:rPr>
          <w:noProof w:val="0"/>
          <w:lang w:val="pt-BR"/>
        </w:rPr>
      </w:pPr>
      <w:bookmarkStart w:id="684" w:name="_Toc214231445"/>
      <w:bookmarkStart w:id="685" w:name="_Toc214231559"/>
      <w:bookmarkStart w:id="686" w:name="_Toc214232689"/>
      <w:r w:rsidRPr="007B559B">
        <w:rPr>
          <w:noProof w:val="0"/>
          <w:lang w:val="pt-BR"/>
        </w:rPr>
        <w:t>Tecnologias Utilizadas na Camada Web</w:t>
      </w:r>
      <w:bookmarkEnd w:id="684"/>
      <w:bookmarkEnd w:id="685"/>
      <w:bookmarkEnd w:id="686"/>
    </w:p>
    <w:p w14:paraId="5F8DB627" w14:textId="77777777" w:rsidR="00D82131" w:rsidRPr="007B559B" w:rsidRDefault="00D82131" w:rsidP="00D82131">
      <w:pPr>
        <w:spacing w:after="160" w:line="360" w:lineRule="auto"/>
        <w:ind w:firstLine="567"/>
        <w:jc w:val="both"/>
      </w:pPr>
      <w:r w:rsidRPr="007B559B">
        <w:t>A camada de interface web é composta por tecnologias complementares, responsáveis pela estrutura, estilo e comportamento dinâmico das páginas.</w:t>
      </w:r>
    </w:p>
    <w:p w14:paraId="5A91D793" w14:textId="77777777" w:rsidR="00D82131" w:rsidRPr="007B559B" w:rsidRDefault="00D82131" w:rsidP="00D82131">
      <w:pPr>
        <w:pStyle w:val="PargrafodaLista"/>
        <w:numPr>
          <w:ilvl w:val="0"/>
          <w:numId w:val="48"/>
        </w:numPr>
        <w:tabs>
          <w:tab w:val="num" w:pos="720"/>
        </w:tabs>
        <w:spacing w:after="160" w:line="360" w:lineRule="auto"/>
        <w:jc w:val="both"/>
      </w:pPr>
      <w:r w:rsidRPr="007B559B">
        <w:t>HTML (</w:t>
      </w:r>
      <w:proofErr w:type="spellStart"/>
      <w:r w:rsidRPr="007B559B">
        <w:rPr>
          <w:i/>
          <w:iCs/>
        </w:rPr>
        <w:t>HyperText</w:t>
      </w:r>
      <w:proofErr w:type="spellEnd"/>
      <w:r w:rsidRPr="007B559B">
        <w:rPr>
          <w:i/>
          <w:iCs/>
        </w:rPr>
        <w:t xml:space="preserve"> Markup </w:t>
      </w:r>
      <w:proofErr w:type="spellStart"/>
      <w:r w:rsidRPr="007B559B">
        <w:rPr>
          <w:i/>
          <w:iCs/>
        </w:rPr>
        <w:t>Language</w:t>
      </w:r>
      <w:proofErr w:type="spellEnd"/>
      <w:r w:rsidRPr="007B559B">
        <w:t>): define a estrutura e o conteúdo da interface, organizando elementos como títulos, parágrafos, imagens e botões.</w:t>
      </w:r>
    </w:p>
    <w:p w14:paraId="28080157" w14:textId="77777777" w:rsidR="00D82131" w:rsidRPr="007B559B" w:rsidRDefault="00D82131" w:rsidP="00D82131">
      <w:pPr>
        <w:pStyle w:val="PargrafodaLista"/>
        <w:numPr>
          <w:ilvl w:val="0"/>
          <w:numId w:val="48"/>
        </w:numPr>
        <w:tabs>
          <w:tab w:val="num" w:pos="720"/>
        </w:tabs>
        <w:spacing w:after="160" w:line="360" w:lineRule="auto"/>
        <w:jc w:val="both"/>
      </w:pPr>
      <w:r w:rsidRPr="007B559B">
        <w:t>CSS (</w:t>
      </w:r>
      <w:proofErr w:type="spellStart"/>
      <w:r w:rsidRPr="007B559B">
        <w:rPr>
          <w:i/>
          <w:iCs/>
        </w:rPr>
        <w:t>Cascading</w:t>
      </w:r>
      <w:proofErr w:type="spellEnd"/>
      <w:r w:rsidRPr="007B559B">
        <w:rPr>
          <w:i/>
          <w:iCs/>
        </w:rPr>
        <w:t xml:space="preserve"> </w:t>
      </w:r>
      <w:proofErr w:type="spellStart"/>
      <w:r w:rsidRPr="007B559B">
        <w:rPr>
          <w:i/>
          <w:iCs/>
        </w:rPr>
        <w:t>Style</w:t>
      </w:r>
      <w:proofErr w:type="spellEnd"/>
      <w:r w:rsidRPr="007B559B">
        <w:rPr>
          <w:i/>
          <w:iCs/>
        </w:rPr>
        <w:t xml:space="preserve"> </w:t>
      </w:r>
      <w:proofErr w:type="spellStart"/>
      <w:r w:rsidRPr="007B559B">
        <w:rPr>
          <w:i/>
          <w:iCs/>
        </w:rPr>
        <w:t>Sheets</w:t>
      </w:r>
      <w:proofErr w:type="spellEnd"/>
      <w:r w:rsidRPr="007B559B">
        <w:t>): responsável pela formatação visual, controlando cores, fontes, espaçamento e disposição dos elementos na tela.</w:t>
      </w:r>
    </w:p>
    <w:p w14:paraId="56281F66" w14:textId="77777777" w:rsidR="00D82131" w:rsidRPr="007B559B" w:rsidRDefault="00D82131" w:rsidP="00D82131">
      <w:pPr>
        <w:pStyle w:val="PargrafodaLista"/>
        <w:numPr>
          <w:ilvl w:val="0"/>
          <w:numId w:val="48"/>
        </w:numPr>
        <w:tabs>
          <w:tab w:val="num" w:pos="720"/>
        </w:tabs>
        <w:spacing w:after="160" w:line="360" w:lineRule="auto"/>
        <w:jc w:val="both"/>
      </w:pPr>
      <w:proofErr w:type="spellStart"/>
      <w:r w:rsidRPr="007B559B">
        <w:t>JavaScript</w:t>
      </w:r>
      <w:proofErr w:type="spellEnd"/>
      <w:r w:rsidRPr="007B559B">
        <w:t>: linguagem de programação que confere interatividade e comportamento dinâmico às páginas. Permite atualizar gráficos, animar objetos 3D e processar dados recebidos do backend sem recarregar a página.</w:t>
      </w:r>
    </w:p>
    <w:p w14:paraId="5C49801E" w14:textId="284029AB" w:rsidR="00D82131" w:rsidRPr="007B559B" w:rsidRDefault="00F8521C" w:rsidP="00D82131">
      <w:pPr>
        <w:pStyle w:val="PargrafodaLista"/>
        <w:numPr>
          <w:ilvl w:val="0"/>
          <w:numId w:val="48"/>
        </w:numPr>
        <w:tabs>
          <w:tab w:val="num" w:pos="720"/>
        </w:tabs>
        <w:spacing w:after="160" w:line="360" w:lineRule="auto"/>
        <w:jc w:val="both"/>
      </w:pPr>
      <w:r w:rsidRPr="007B559B">
        <w:t xml:space="preserve">Python: utilizado no backend por sua simplicidade e ampla gama de bibliotecas para controle e comunicação. Atua como servidor de dados, realizando a ponte entre o microcontrolador (ESP32-S3) e o navegador, por meio de APIs REST ou conexões </w:t>
      </w:r>
      <w:proofErr w:type="spellStart"/>
      <w:r w:rsidRPr="007B559B">
        <w:t>WebSocket</w:t>
      </w:r>
      <w:proofErr w:type="spellEnd"/>
      <w:r w:rsidRPr="007B559B">
        <w:t>.</w:t>
      </w:r>
    </w:p>
    <w:p w14:paraId="7E2A232F" w14:textId="4F7A1611" w:rsidR="00C72E37" w:rsidRPr="007B559B" w:rsidRDefault="00D82131" w:rsidP="00D82131">
      <w:pPr>
        <w:tabs>
          <w:tab w:val="num" w:pos="720"/>
        </w:tabs>
        <w:spacing w:after="160" w:line="360" w:lineRule="auto"/>
        <w:ind w:firstLine="567"/>
        <w:jc w:val="both"/>
        <w:rPr>
          <w:ins w:id="687" w:author="Anderson Hirata" w:date="2025-11-26T18:04:00Z" w16du:dateUtc="2025-11-26T21:04:00Z"/>
        </w:rPr>
      </w:pPr>
      <w:r w:rsidRPr="007B559B">
        <w:t>Essas tecnologias, quando integradas, permitem o desenvolvimento de interfaces modernas, responsivas e capazes de processar informações em tempo real, características fundamentais para aplicações de controle e monitoramento.</w:t>
      </w:r>
      <w:commentRangeEnd w:id="682"/>
      <w:r w:rsidR="00534699" w:rsidRPr="007B559B">
        <w:rPr>
          <w:rStyle w:val="Refdecomentrio"/>
        </w:rPr>
        <w:commentReference w:id="682"/>
      </w:r>
    </w:p>
    <w:p w14:paraId="19AD600C" w14:textId="77777777" w:rsidR="00C72E37" w:rsidRPr="007B559B" w:rsidRDefault="00C72E37">
      <w:pPr>
        <w:spacing w:after="160" w:line="259" w:lineRule="auto"/>
        <w:rPr>
          <w:ins w:id="688" w:author="Anderson Hirata" w:date="2025-11-26T18:04:00Z" w16du:dateUtc="2025-11-26T21:04:00Z"/>
        </w:rPr>
      </w:pPr>
      <w:ins w:id="689" w:author="Anderson Hirata" w:date="2025-11-26T18:04:00Z" w16du:dateUtc="2025-11-26T21:04:00Z">
        <w:r w:rsidRPr="007B559B">
          <w:br w:type="page"/>
        </w:r>
      </w:ins>
    </w:p>
    <w:p w14:paraId="67AF69C8" w14:textId="34198841" w:rsidR="00D82131" w:rsidRPr="007B559B" w:rsidDel="00C72E37" w:rsidRDefault="00D82131" w:rsidP="00D82131">
      <w:pPr>
        <w:tabs>
          <w:tab w:val="num" w:pos="720"/>
        </w:tabs>
        <w:spacing w:after="160" w:line="360" w:lineRule="auto"/>
        <w:ind w:firstLine="567"/>
        <w:jc w:val="both"/>
        <w:rPr>
          <w:del w:id="690" w:author="Anderson Hirata" w:date="2025-11-26T18:04:00Z" w16du:dateUtc="2025-11-26T21:04:00Z"/>
        </w:rPr>
      </w:pPr>
    </w:p>
    <w:bookmarkStart w:id="691" w:name="_Toc213518126"/>
    <w:bookmarkStart w:id="692" w:name="_Toc214231446"/>
    <w:bookmarkStart w:id="693" w:name="_Toc214231560"/>
    <w:bookmarkStart w:id="694" w:name="_Toc214232690"/>
    <w:p w14:paraId="164EB2A0" w14:textId="0C0A58C6" w:rsidR="00C114A2" w:rsidRPr="007B559B" w:rsidRDefault="00437E20" w:rsidP="00506233">
      <w:pPr>
        <w:pStyle w:val="Main"/>
        <w:rPr>
          <w:noProof w:val="0"/>
          <w:lang w:val="pt-BR"/>
        </w:rPr>
      </w:pPr>
      <w:r w:rsidRPr="007B559B">
        <w:rPr>
          <w:noProof w:val="0"/>
          <w:lang w:val="pt-BR"/>
        </w:rPr>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7B559B">
        <w:rPr>
          <w:noProof w:val="0"/>
          <w:lang w:val="pt-BR"/>
        </w:rPr>
        <w:t>MÉTODO</w:t>
      </w:r>
      <w:r w:rsidR="00957D7F" w:rsidRPr="007B559B">
        <w:rPr>
          <w:noProof w:val="0"/>
          <w:lang w:val="pt-BR"/>
        </w:rPr>
        <w:t xml:space="preserve"> E PROCEDIMENTOS METODOLÓGICOS</w:t>
      </w:r>
      <w:bookmarkEnd w:id="691"/>
      <w:bookmarkEnd w:id="692"/>
      <w:bookmarkEnd w:id="693"/>
      <w:bookmarkEnd w:id="694"/>
    </w:p>
    <w:p w14:paraId="231F5BB7" w14:textId="26F88960" w:rsidR="00C114A2" w:rsidRPr="007B559B" w:rsidRDefault="00FB74E1" w:rsidP="00A502AB">
      <w:pPr>
        <w:spacing w:after="160" w:line="360" w:lineRule="auto"/>
        <w:ind w:firstLine="360"/>
        <w:jc w:val="both"/>
      </w:pPr>
      <w:r w:rsidRPr="007B559B">
        <w:t xml:space="preserve">Este capítulo descreve os procedimentos adotados </w:t>
      </w:r>
      <w:r w:rsidR="00036DDA" w:rsidRPr="007B559B">
        <w:t xml:space="preserve">neste trabalho para </w:t>
      </w:r>
      <w:r w:rsidR="001F7882" w:rsidRPr="007B559B">
        <w:t xml:space="preserve">o processo de adaptação e reestruturação da plataforma de Stewart. Sendo assim, </w:t>
      </w:r>
      <w:r w:rsidR="0028149D" w:rsidRPr="007B559B">
        <w:t>parti</w:t>
      </w:r>
      <w:r w:rsidR="001F7882" w:rsidRPr="007B559B">
        <w:t>u-se</w:t>
      </w:r>
      <w:r w:rsidR="0028149D" w:rsidRPr="007B559B">
        <w:t xml:space="preserve"> da</w:t>
      </w:r>
      <w:r w:rsidRPr="007B559B">
        <w:t xml:space="preserve"> </w:t>
      </w:r>
      <w:r w:rsidRPr="007B559B">
        <w:rPr>
          <w:highlight w:val="yellow"/>
          <w:rPrChange w:id="695" w:author="Anderson Hirata" w:date="2025-11-27T16:14:00Z" w16du:dateUtc="2025-11-27T19:14:00Z">
            <w:rPr/>
          </w:rPrChange>
        </w:rPr>
        <w:t>análise da bancada existente</w:t>
      </w:r>
      <w:r w:rsidR="0028149D" w:rsidRPr="007B559B">
        <w:t xml:space="preserve">, </w:t>
      </w:r>
      <w:r w:rsidR="000D4D0B" w:rsidRPr="007B559B">
        <w:t xml:space="preserve">na qual foi observado quais componentes foram utilizados para a sua construção, bem como a </w:t>
      </w:r>
      <w:r w:rsidR="000D4D0B" w:rsidRPr="007B559B">
        <w:rPr>
          <w:highlight w:val="yellow"/>
          <w:rPrChange w:id="696" w:author="Anderson Hirata" w:date="2025-11-27T16:14:00Z" w16du:dateUtc="2025-11-27T19:14:00Z">
            <w:rPr/>
          </w:rPrChange>
        </w:rPr>
        <w:t>necessidade de adequações</w:t>
      </w:r>
      <w:r w:rsidR="000D4D0B" w:rsidRPr="007B559B">
        <w:t xml:space="preserve"> para seu funcionamento completo, conforme proposto neste trabalho. Uma vez que a bancada estivesse funcional, a próxima etapa do trabalho consistiu em </w:t>
      </w:r>
      <w:r w:rsidR="000D4D0B" w:rsidRPr="007B559B">
        <w:rPr>
          <w:highlight w:val="yellow"/>
          <w:rPrChange w:id="697" w:author="Anderson Hirata" w:date="2025-11-27T16:11:00Z" w16du:dateUtc="2025-11-27T19:11:00Z">
            <w:rPr/>
          </w:rPrChange>
        </w:rPr>
        <w:t xml:space="preserve">realizar testes experimentais </w:t>
      </w:r>
      <w:r w:rsidR="00036DDA" w:rsidRPr="007B559B">
        <w:rPr>
          <w:highlight w:val="yellow"/>
          <w:rPrChange w:id="698" w:author="Anderson Hirata" w:date="2025-11-27T16:11:00Z" w16du:dateUtc="2025-11-27T19:11:00Z">
            <w:rPr/>
          </w:rPrChange>
        </w:rPr>
        <w:t>e</w:t>
      </w:r>
      <w:r w:rsidR="000D4D0B" w:rsidRPr="007B559B">
        <w:rPr>
          <w:highlight w:val="yellow"/>
          <w:rPrChange w:id="699" w:author="Anderson Hirata" w:date="2025-11-27T16:11:00Z" w16du:dateUtc="2025-11-27T19:11:00Z">
            <w:rPr/>
          </w:rPrChange>
        </w:rPr>
        <w:t xml:space="preserve"> coleta de dados</w:t>
      </w:r>
      <w:r w:rsidR="000D4D0B" w:rsidRPr="007B559B">
        <w:t xml:space="preserve">, </w:t>
      </w:r>
      <w:r w:rsidR="00036DDA" w:rsidRPr="007B559B">
        <w:t xml:space="preserve">usados para realizar o procedimento de </w:t>
      </w:r>
      <w:r w:rsidR="00036DDA" w:rsidRPr="007B559B">
        <w:rPr>
          <w:highlight w:val="yellow"/>
          <w:rPrChange w:id="700" w:author="Anderson Hirata" w:date="2025-11-27T16:11:00Z" w16du:dateUtc="2025-11-27T19:11:00Z">
            <w:rPr/>
          </w:rPrChange>
        </w:rPr>
        <w:t>modelagem matemática</w:t>
      </w:r>
      <w:r w:rsidR="00036DDA" w:rsidRPr="007B559B">
        <w:t xml:space="preserve"> desse sistema usando métodos de identificação. </w:t>
      </w:r>
      <w:r w:rsidR="000D4D0B" w:rsidRPr="007B559B">
        <w:t xml:space="preserve">Tal modelo, tem por objetivo reproduzir o comportamento dinâmico dos componentes da bancada para as </w:t>
      </w:r>
      <w:r w:rsidR="000D4D0B" w:rsidRPr="007B559B">
        <w:rPr>
          <w:highlight w:val="yellow"/>
          <w:rPrChange w:id="701" w:author="Anderson Hirata" w:date="2025-11-27T16:11:00Z" w16du:dateUtc="2025-11-27T19:11:00Z">
            <w:rPr/>
          </w:rPrChange>
        </w:rPr>
        <w:t>simulações de projeto do controlador PID</w:t>
      </w:r>
      <w:r w:rsidR="000D4D0B" w:rsidRPr="007B559B">
        <w:t xml:space="preserve">. </w:t>
      </w:r>
      <w:r w:rsidR="00104A6F" w:rsidRPr="007B559B">
        <w:t xml:space="preserve">Uma vez implementada as malhas de controle dos atuadores de posicionamento da plataforma, seguiu-se com </w:t>
      </w:r>
      <w:r w:rsidR="00036DDA" w:rsidRPr="007B559B">
        <w:rPr>
          <w:highlight w:val="yellow"/>
          <w:rPrChange w:id="702" w:author="Anderson Hirata" w:date="2025-11-27T16:11:00Z" w16du:dateUtc="2025-11-27T19:11:00Z">
            <w:rPr/>
          </w:rPrChange>
        </w:rPr>
        <w:t>a implementação da cinemática direta e inversa da plataforma de Stewart</w:t>
      </w:r>
      <w:r w:rsidR="00036DDA" w:rsidRPr="007B559B">
        <w:t xml:space="preserve">, e para demonstração da plataforma de Stewart em um caso real, foi feita a </w:t>
      </w:r>
      <w:r w:rsidR="00036DDA" w:rsidRPr="007B559B">
        <w:rPr>
          <w:highlight w:val="yellow"/>
          <w:rPrChange w:id="703" w:author="Anderson Hirata" w:date="2025-11-27T16:12:00Z" w16du:dateUtc="2025-11-27T19:12:00Z">
            <w:rPr/>
          </w:rPrChange>
        </w:rPr>
        <w:t>integração da plataforma com um simulador de voo</w:t>
      </w:r>
      <w:r w:rsidR="00036DDA" w:rsidRPr="007B559B">
        <w:t xml:space="preserve">. Durante todas as etapas envolvendo testes e aquisição de sinais da bancada, foi realizada a programação do controlador baseado em microcontrolador e </w:t>
      </w:r>
      <w:r w:rsidR="00036DDA" w:rsidRPr="007B559B">
        <w:rPr>
          <w:highlight w:val="yellow"/>
          <w:rPrChange w:id="704" w:author="Anderson Hirata" w:date="2025-11-27T16:12:00Z" w16du:dateUtc="2025-11-27T19:12:00Z">
            <w:rPr/>
          </w:rPrChange>
        </w:rPr>
        <w:t>desenvolvimento da interface com o operador</w:t>
      </w:r>
      <w:r w:rsidR="00036DDA" w:rsidRPr="007B559B">
        <w:t xml:space="preserve">, sendo a arquitetura de comunicação descrita também neste capítulo. </w:t>
      </w:r>
    </w:p>
    <w:p w14:paraId="050E4271" w14:textId="1B7C18BF" w:rsidR="00C114A2" w:rsidRPr="007B559B" w:rsidRDefault="00AD23E4" w:rsidP="00E00E4C">
      <w:pPr>
        <w:pStyle w:val="sub"/>
        <w:rPr>
          <w:noProof w:val="0"/>
          <w:lang w:val="pt-BR"/>
        </w:rPr>
      </w:pPr>
      <w:bookmarkStart w:id="705" w:name="_Toc213518008"/>
      <w:bookmarkStart w:id="706" w:name="_Toc214231447"/>
      <w:bookmarkStart w:id="707" w:name="_Toc214231561"/>
      <w:bookmarkStart w:id="708" w:name="_Toc214232691"/>
      <w:r w:rsidRPr="007B559B">
        <w:rPr>
          <w:noProof w:val="0"/>
          <w:lang w:val="pt-BR"/>
        </w:rPr>
        <w:t>Análise da Bancada Existente no IFSP</w:t>
      </w:r>
      <w:bookmarkEnd w:id="705"/>
      <w:bookmarkEnd w:id="706"/>
      <w:bookmarkEnd w:id="707"/>
      <w:bookmarkEnd w:id="708"/>
    </w:p>
    <w:p w14:paraId="21C4F6E0" w14:textId="596F3918" w:rsidR="001F7882" w:rsidRPr="007B559B" w:rsidRDefault="00FB74E1" w:rsidP="00FB74E1">
      <w:pPr>
        <w:spacing w:after="160" w:line="360" w:lineRule="auto"/>
        <w:ind w:firstLine="567"/>
        <w:jc w:val="both"/>
        <w:rPr>
          <w:ins w:id="709" w:author="Anderson Hirata" w:date="2025-11-27T15:11:00Z" w16du:dateUtc="2025-11-27T18:11:00Z"/>
        </w:rPr>
      </w:pPr>
      <w:r w:rsidRPr="007B559B">
        <w:t>Inicialmente, foi realizad</w:t>
      </w:r>
      <w:r w:rsidR="00340012" w:rsidRPr="007B559B">
        <w:t>a</w:t>
      </w:r>
      <w:r w:rsidRPr="007B559B">
        <w:t xml:space="preserve"> um</w:t>
      </w:r>
      <w:r w:rsidR="001F7882" w:rsidRPr="007B559B">
        <w:t>a</w:t>
      </w:r>
      <w:r w:rsidRPr="007B559B">
        <w:t xml:space="preserve"> </w:t>
      </w:r>
      <w:r w:rsidR="001F7882" w:rsidRPr="007B559B">
        <w:t>inspeção completa</w:t>
      </w:r>
      <w:r w:rsidRPr="007B559B">
        <w:t xml:space="preserve"> da bancada </w:t>
      </w:r>
      <w:r w:rsidR="001F7882" w:rsidRPr="007B559B">
        <w:t xml:space="preserve">de plataforma de Stewart (Figura XXX) desenvolvida por </w:t>
      </w:r>
      <w:commentRangeStart w:id="710"/>
      <w:del w:id="711" w:author="Guilherme Miyata" w:date="2025-11-29T03:13:00Z" w16du:dateUtc="2025-11-29T06:13:00Z">
        <w:r w:rsidR="001F7882" w:rsidRPr="007B559B" w:rsidDel="0018407C">
          <w:delText xml:space="preserve">GONÇALVES </w:delText>
        </w:r>
      </w:del>
      <w:ins w:id="712" w:author="Guilherme Miyata" w:date="2025-11-29T03:13:00Z" w16du:dateUtc="2025-11-29T06:13:00Z">
        <w:r w:rsidR="0018407C" w:rsidRPr="007B559B">
          <w:t xml:space="preserve">Gonçalves </w:t>
        </w:r>
      </w:ins>
      <w:r w:rsidR="001F7882" w:rsidRPr="007B559B">
        <w:t>(2023</w:t>
      </w:r>
      <w:commentRangeEnd w:id="710"/>
      <w:r w:rsidR="001F7882" w:rsidRPr="007B559B">
        <w:rPr>
          <w:rStyle w:val="Refdecomentrio"/>
        </w:rPr>
        <w:commentReference w:id="710"/>
      </w:r>
      <w:r w:rsidR="001F7882" w:rsidRPr="007B559B">
        <w:t xml:space="preserve">), </w:t>
      </w:r>
      <w:r w:rsidRPr="007B559B">
        <w:t xml:space="preserve">disponível no Laboratório </w:t>
      </w:r>
      <w:r w:rsidR="001F7882" w:rsidRPr="007B559B">
        <w:t xml:space="preserve">de Instrumentação e Controle </w:t>
      </w:r>
      <w:r w:rsidRPr="007B559B">
        <w:t>do IFSP</w:t>
      </w:r>
      <w:r w:rsidR="001F7882" w:rsidRPr="007B559B">
        <w:t>-SJC</w:t>
      </w:r>
      <w:r w:rsidRPr="007B559B">
        <w:t>.</w:t>
      </w:r>
    </w:p>
    <w:p w14:paraId="24453031" w14:textId="77777777" w:rsidR="0018407C" w:rsidRPr="007B559B" w:rsidRDefault="0018407C">
      <w:pPr>
        <w:keepNext/>
        <w:spacing w:after="160" w:line="360" w:lineRule="auto"/>
        <w:jc w:val="center"/>
        <w:rPr>
          <w:ins w:id="713" w:author="Guilherme Miyata" w:date="2025-11-29T03:15:00Z" w16du:dateUtc="2025-11-29T06:15:00Z"/>
        </w:rPr>
        <w:pPrChange w:id="714" w:author="Guilherme Miyata" w:date="2025-11-29T03:15:00Z" w16du:dateUtc="2025-11-29T06:15:00Z">
          <w:pPr>
            <w:spacing w:after="160" w:line="360" w:lineRule="auto"/>
            <w:jc w:val="center"/>
          </w:pPr>
        </w:pPrChange>
      </w:pPr>
      <w:ins w:id="715" w:author="Guilherme Miyata" w:date="2025-11-29T03:15:00Z" w16du:dateUtc="2025-11-29T06:15:00Z">
        <w:r w:rsidRPr="007B559B">
          <w:lastRenderedPageBreak/>
          <w:drawing>
            <wp:inline distT="0" distB="0" distL="0" distR="0" wp14:anchorId="5DC5B08C" wp14:editId="59217152">
              <wp:extent cx="3515583" cy="4298847"/>
              <wp:effectExtent l="0" t="0" r="8890" b="6985"/>
              <wp:docPr id="691037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7002" name=""/>
                      <pic:cNvPicPr/>
                    </pic:nvPicPr>
                    <pic:blipFill>
                      <a:blip r:embed="rId28"/>
                      <a:stretch>
                        <a:fillRect/>
                      </a:stretch>
                    </pic:blipFill>
                    <pic:spPr>
                      <a:xfrm>
                        <a:off x="0" y="0"/>
                        <a:ext cx="3521612" cy="4306219"/>
                      </a:xfrm>
                      <a:prstGeom prst="rect">
                        <a:avLst/>
                      </a:prstGeom>
                    </pic:spPr>
                  </pic:pic>
                </a:graphicData>
              </a:graphic>
            </wp:inline>
          </w:drawing>
        </w:r>
      </w:ins>
    </w:p>
    <w:p w14:paraId="1378C9FB" w14:textId="0DA3383D" w:rsidR="001F7882" w:rsidRPr="007B559B" w:rsidRDefault="0018407C" w:rsidP="0018407C">
      <w:pPr>
        <w:pStyle w:val="Legenda"/>
        <w:rPr>
          <w:ins w:id="716" w:author="Guilherme Miyata" w:date="2025-11-29T03:16:00Z" w16du:dateUtc="2025-11-29T06:16:00Z"/>
        </w:rPr>
      </w:pPr>
      <w:ins w:id="717" w:author="Guilherme Miyata" w:date="2025-11-29T03:15:00Z" w16du:dateUtc="2025-11-29T06:15:00Z">
        <w:r w:rsidRPr="007B559B">
          <w:t xml:space="preserve">Figura </w:t>
        </w:r>
        <w:r w:rsidRPr="007B559B">
          <w:fldChar w:fldCharType="begin"/>
        </w:r>
        <w:r w:rsidRPr="007B559B">
          <w:instrText xml:space="preserve"> SEQ Figura \* ARABIC </w:instrText>
        </w:r>
      </w:ins>
      <w:r w:rsidRPr="007B559B">
        <w:fldChar w:fldCharType="separate"/>
      </w:r>
      <w:ins w:id="718" w:author="Guilherme Miyata" w:date="2025-11-29T03:15:00Z" w16du:dateUtc="2025-11-29T06:15:00Z">
        <w:r w:rsidRPr="007B559B">
          <w:t>14</w:t>
        </w:r>
        <w:r w:rsidRPr="007B559B">
          <w:fldChar w:fldCharType="end"/>
        </w:r>
        <w:r w:rsidRPr="007B559B">
          <w:t>: Bancada de plataforma de Stewart, disponível no IFSP-SJC</w:t>
        </w:r>
      </w:ins>
    </w:p>
    <w:p w14:paraId="41C1FC2D" w14:textId="54E95A79" w:rsidR="0018407C" w:rsidRPr="007B559B" w:rsidRDefault="0018407C">
      <w:pPr>
        <w:jc w:val="center"/>
        <w:rPr>
          <w:ins w:id="719" w:author="Anderson Hirata" w:date="2025-11-27T15:11:00Z" w16du:dateUtc="2025-11-27T18:11:00Z"/>
        </w:rPr>
        <w:pPrChange w:id="720" w:author="Guilherme Miyata" w:date="2025-11-29T03:16:00Z" w16du:dateUtc="2025-11-29T06:16:00Z">
          <w:pPr>
            <w:spacing w:after="160" w:line="360" w:lineRule="auto"/>
            <w:ind w:firstLine="567"/>
            <w:jc w:val="both"/>
          </w:pPr>
        </w:pPrChange>
      </w:pPr>
      <w:ins w:id="721" w:author="Guilherme Miyata" w:date="2025-11-29T03:16:00Z" w16du:dateUtc="2025-11-29T06:16:00Z">
        <w:r w:rsidRPr="007B559B">
          <w:t>Fonte: Gonçalves, 2023</w:t>
        </w:r>
      </w:ins>
    </w:p>
    <w:p w14:paraId="6737FA1B" w14:textId="208202A2" w:rsidR="001F7882" w:rsidRPr="007B559B" w:rsidDel="0018407C" w:rsidRDefault="001F7882">
      <w:pPr>
        <w:spacing w:after="160" w:line="360" w:lineRule="auto"/>
        <w:jc w:val="center"/>
        <w:rPr>
          <w:ins w:id="722" w:author="Anderson Hirata" w:date="2025-11-27T15:12:00Z" w16du:dateUtc="2025-11-27T18:12:00Z"/>
          <w:del w:id="723" w:author="Guilherme Miyata" w:date="2025-11-29T03:15:00Z" w16du:dateUtc="2025-11-29T06:15:00Z"/>
        </w:rPr>
        <w:pPrChange w:id="724" w:author="Anderson Hirata" w:date="2025-11-27T15:13:00Z" w16du:dateUtc="2025-11-27T18:13:00Z">
          <w:pPr>
            <w:spacing w:after="160" w:line="360" w:lineRule="auto"/>
            <w:jc w:val="both"/>
          </w:pPr>
        </w:pPrChange>
      </w:pPr>
      <w:ins w:id="725" w:author="Anderson Hirata" w:date="2025-11-27T15:12:00Z" w16du:dateUtc="2025-11-27T18:12:00Z">
        <w:del w:id="726" w:author="Guilherme Miyata" w:date="2025-11-29T03:15:00Z" w16du:dateUtc="2025-11-29T06:15:00Z">
          <w:r w:rsidRPr="007B559B" w:rsidDel="0018407C">
            <w:delText>[Incluir uma foto da bancada desenvolvida pelo Felipe]</w:delText>
          </w:r>
        </w:del>
      </w:ins>
    </w:p>
    <w:p w14:paraId="743FFC92" w14:textId="6D723ADA" w:rsidR="001F7882" w:rsidRPr="007B559B" w:rsidDel="0018407C" w:rsidRDefault="001F7882">
      <w:pPr>
        <w:spacing w:after="160" w:line="360" w:lineRule="auto"/>
        <w:jc w:val="center"/>
        <w:rPr>
          <w:ins w:id="727" w:author="Anderson Hirata" w:date="2025-11-27T15:11:00Z" w16du:dateUtc="2025-11-27T18:11:00Z"/>
          <w:del w:id="728" w:author="Guilherme Miyata" w:date="2025-11-29T03:16:00Z" w16du:dateUtc="2025-11-29T06:16:00Z"/>
        </w:rPr>
        <w:pPrChange w:id="729" w:author="Anderson Hirata" w:date="2025-11-27T15:13:00Z" w16du:dateUtc="2025-11-27T18:13:00Z">
          <w:pPr>
            <w:spacing w:after="160" w:line="360" w:lineRule="auto"/>
            <w:ind w:firstLine="567"/>
            <w:jc w:val="both"/>
          </w:pPr>
        </w:pPrChange>
      </w:pPr>
      <w:ins w:id="730" w:author="Anderson Hirata" w:date="2025-11-27T15:12:00Z" w16du:dateUtc="2025-11-27T18:12:00Z">
        <w:del w:id="731" w:author="Guilherme Miyata" w:date="2025-11-29T03:16:00Z" w16du:dateUtc="2025-11-29T06:16:00Z">
          <w:r w:rsidRPr="007B559B" w:rsidDel="0018407C">
            <w:delText>Figura XXX – Bancada de plataforma de Stewart, disponível no IFSP-SJC</w:delText>
          </w:r>
        </w:del>
      </w:ins>
    </w:p>
    <w:p w14:paraId="2DD7CFBD" w14:textId="5248A053" w:rsidR="00FB74E1" w:rsidRPr="007B559B" w:rsidRDefault="00FB74E1" w:rsidP="00FB74E1">
      <w:pPr>
        <w:spacing w:after="160" w:line="360" w:lineRule="auto"/>
        <w:ind w:firstLine="567"/>
        <w:jc w:val="both"/>
      </w:pPr>
      <w:del w:id="732" w:author="Guilherme Miyata" w:date="2025-11-29T03:16:00Z" w16du:dateUtc="2025-11-29T06:16:00Z">
        <w:r w:rsidRPr="007B559B" w:rsidDel="0018407C">
          <w:delText xml:space="preserve"> </w:delText>
        </w:r>
      </w:del>
      <w:r w:rsidRPr="007B559B">
        <w:t>Esse levantamento englobou os seguintes aspectos:</w:t>
      </w:r>
    </w:p>
    <w:p w14:paraId="4B49583B" w14:textId="77777777" w:rsidR="00FB74E1" w:rsidRPr="007B559B" w:rsidRDefault="00FB74E1" w:rsidP="00181FE2">
      <w:pPr>
        <w:numPr>
          <w:ilvl w:val="0"/>
          <w:numId w:val="27"/>
        </w:numPr>
        <w:spacing w:line="360" w:lineRule="auto"/>
        <w:jc w:val="both"/>
      </w:pPr>
      <w:r w:rsidRPr="007B559B">
        <w:t>Componentes mecânicos (estrutura da base, plataforma móvel, juntas e curso dos atuadores);</w:t>
      </w:r>
    </w:p>
    <w:p w14:paraId="57CAAFB7" w14:textId="77777777" w:rsidR="00FB74E1" w:rsidRPr="007B559B" w:rsidRDefault="00FB74E1" w:rsidP="00181FE2">
      <w:pPr>
        <w:numPr>
          <w:ilvl w:val="0"/>
          <w:numId w:val="27"/>
        </w:numPr>
        <w:spacing w:line="360" w:lineRule="auto"/>
        <w:jc w:val="both"/>
      </w:pPr>
      <w:r w:rsidRPr="007B559B">
        <w:t>Tipos de sensores embarcados;</w:t>
      </w:r>
    </w:p>
    <w:p w14:paraId="15C3E8FB" w14:textId="77777777" w:rsidR="00FB74E1" w:rsidRPr="007B559B" w:rsidRDefault="00FB74E1" w:rsidP="00181FE2">
      <w:pPr>
        <w:numPr>
          <w:ilvl w:val="0"/>
          <w:numId w:val="27"/>
        </w:numPr>
        <w:spacing w:line="360" w:lineRule="auto"/>
        <w:jc w:val="both"/>
      </w:pPr>
      <w:r w:rsidRPr="007B559B">
        <w:t>Atuadores lineares utilizados;</w:t>
      </w:r>
    </w:p>
    <w:p w14:paraId="17CDB56F" w14:textId="77777777" w:rsidR="00FB74E1" w:rsidRPr="007B559B" w:rsidRDefault="00FB74E1" w:rsidP="00181FE2">
      <w:pPr>
        <w:numPr>
          <w:ilvl w:val="0"/>
          <w:numId w:val="27"/>
        </w:numPr>
        <w:spacing w:line="360" w:lineRule="auto"/>
        <w:jc w:val="both"/>
      </w:pPr>
      <w:r w:rsidRPr="007B559B">
        <w:t>Drivers e fontes de alimentação presentes;</w:t>
      </w:r>
    </w:p>
    <w:p w14:paraId="49B62B68" w14:textId="77777777" w:rsidR="00FB74E1" w:rsidRPr="007B559B" w:rsidRDefault="00FB74E1" w:rsidP="00181FE2">
      <w:pPr>
        <w:numPr>
          <w:ilvl w:val="0"/>
          <w:numId w:val="27"/>
        </w:numPr>
        <w:spacing w:line="360" w:lineRule="auto"/>
        <w:jc w:val="both"/>
      </w:pPr>
      <w:r w:rsidRPr="007B559B">
        <w:t>Fixações mecânicas e pontos de conexão;</w:t>
      </w:r>
    </w:p>
    <w:p w14:paraId="57221883" w14:textId="272C0714" w:rsidR="00886CA1" w:rsidRPr="007B559B" w:rsidRDefault="00FB74E1" w:rsidP="00181FE2">
      <w:pPr>
        <w:numPr>
          <w:ilvl w:val="0"/>
          <w:numId w:val="27"/>
        </w:numPr>
        <w:spacing w:line="360" w:lineRule="auto"/>
        <w:jc w:val="both"/>
      </w:pPr>
      <w:r w:rsidRPr="007B559B">
        <w:t>Arquitetura de controle e comunicação adotada anteriormente.</w:t>
      </w:r>
    </w:p>
    <w:p w14:paraId="4DE221D0" w14:textId="77777777" w:rsidR="00A75E9D" w:rsidRPr="007B559B" w:rsidRDefault="00886CA1" w:rsidP="00BE23F2">
      <w:pPr>
        <w:keepNext/>
        <w:spacing w:after="160" w:line="360" w:lineRule="auto"/>
        <w:ind w:left="851" w:hanging="851"/>
        <w:jc w:val="center"/>
      </w:pPr>
      <w:r w:rsidRPr="007B559B">
        <w:lastRenderedPageBreak/>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29"/>
                    <a:stretch>
                      <a:fillRect/>
                    </a:stretch>
                  </pic:blipFill>
                  <pic:spPr>
                    <a:xfrm>
                      <a:off x="0" y="0"/>
                      <a:ext cx="5334202" cy="3084471"/>
                    </a:xfrm>
                    <a:prstGeom prst="rect">
                      <a:avLst/>
                    </a:prstGeom>
                  </pic:spPr>
                </pic:pic>
              </a:graphicData>
            </a:graphic>
          </wp:inline>
        </w:drawing>
      </w:r>
    </w:p>
    <w:p w14:paraId="4826F7EC" w14:textId="3E2D0AAD" w:rsidR="00886CA1" w:rsidRPr="007B559B" w:rsidRDefault="00A75E9D" w:rsidP="00A75E9D">
      <w:pPr>
        <w:pStyle w:val="Legenda"/>
        <w:rPr>
          <w:snapToGrid w:val="0"/>
        </w:rPr>
      </w:pPr>
      <w:bookmarkStart w:id="733" w:name="_Toc213518009"/>
      <w:bookmarkStart w:id="734" w:name="_Toc214231782"/>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9</w:t>
      </w:r>
      <w:r w:rsidR="002C135F" w:rsidRPr="007B559B">
        <w:fldChar w:fldCharType="end"/>
      </w:r>
      <w:r w:rsidRPr="007B559B">
        <w:t xml:space="preserve">: </w:t>
      </w:r>
      <w:r w:rsidRPr="007B559B">
        <w:rPr>
          <w:snapToGrid w:val="0"/>
        </w:rPr>
        <w:t xml:space="preserve">Estrutura </w:t>
      </w:r>
      <w:r w:rsidR="006C1C10" w:rsidRPr="007B559B">
        <w:rPr>
          <w:snapToGrid w:val="0"/>
        </w:rPr>
        <w:t>O</w:t>
      </w:r>
      <w:r w:rsidRPr="007B559B">
        <w:rPr>
          <w:snapToGrid w:val="0"/>
        </w:rPr>
        <w:t xml:space="preserve">riginal da </w:t>
      </w:r>
      <w:r w:rsidR="006C1C10" w:rsidRPr="007B559B">
        <w:rPr>
          <w:snapToGrid w:val="0"/>
        </w:rPr>
        <w:t>B</w:t>
      </w:r>
      <w:r w:rsidRPr="007B559B">
        <w:rPr>
          <w:snapToGrid w:val="0"/>
        </w:rPr>
        <w:t xml:space="preserve">ancada com CLP Siemens e </w:t>
      </w:r>
      <w:r w:rsidR="00FA1F22" w:rsidRPr="007B559B">
        <w:rPr>
          <w:snapToGrid w:val="0"/>
        </w:rPr>
        <w:t>A</w:t>
      </w:r>
      <w:r w:rsidRPr="007B559B">
        <w:rPr>
          <w:snapToGrid w:val="0"/>
        </w:rPr>
        <w:t xml:space="preserve">tuadores </w:t>
      </w:r>
      <w:r w:rsidR="00FA1F22" w:rsidRPr="007B559B">
        <w:rPr>
          <w:snapToGrid w:val="0"/>
        </w:rPr>
        <w:t>L</w:t>
      </w:r>
      <w:r w:rsidRPr="007B559B">
        <w:rPr>
          <w:snapToGrid w:val="0"/>
        </w:rPr>
        <w:t>ineares</w:t>
      </w:r>
      <w:bookmarkEnd w:id="733"/>
      <w:bookmarkEnd w:id="734"/>
    </w:p>
    <w:p w14:paraId="1D783511" w14:textId="47B6C91A" w:rsidR="00702774" w:rsidRPr="007B559B" w:rsidRDefault="00702774" w:rsidP="00702774">
      <w:pPr>
        <w:jc w:val="center"/>
        <w:rPr>
          <w:sz w:val="22"/>
          <w:szCs w:val="22"/>
        </w:rPr>
      </w:pPr>
      <w:r w:rsidRPr="007B559B">
        <w:rPr>
          <w:sz w:val="22"/>
          <w:szCs w:val="22"/>
        </w:rPr>
        <w:t>Fonte: G</w:t>
      </w:r>
      <w:r w:rsidR="00FA1F22" w:rsidRPr="007B559B">
        <w:rPr>
          <w:sz w:val="22"/>
          <w:szCs w:val="22"/>
        </w:rPr>
        <w:t>onçalves</w:t>
      </w:r>
      <w:r w:rsidRPr="007B559B">
        <w:rPr>
          <w:sz w:val="22"/>
          <w:szCs w:val="22"/>
        </w:rPr>
        <w:t>, 2023</w:t>
      </w:r>
    </w:p>
    <w:p w14:paraId="4ED815B4" w14:textId="77777777" w:rsidR="00A75E9D" w:rsidRPr="007B559B" w:rsidRDefault="00A75E9D" w:rsidP="00A75E9D"/>
    <w:p w14:paraId="576EDB9B" w14:textId="697FB28A" w:rsidR="00F84ACC" w:rsidRPr="007B559B" w:rsidRDefault="00FB74E1" w:rsidP="00340012">
      <w:pPr>
        <w:spacing w:after="160" w:line="360" w:lineRule="auto"/>
        <w:ind w:firstLine="567"/>
        <w:jc w:val="both"/>
      </w:pPr>
      <w:r w:rsidRPr="007B559B">
        <w:t>A bancada foi originalmente projetada para operar com um CLP Siemens S7-1200 CPU 1215C, utilizando módulos de saída digital e analógica para o controle dos pistões elétricos lineares. No entanto, em virtude da indisponibilidade desse equipamento no campus</w:t>
      </w:r>
      <w:r w:rsidR="00F8410B" w:rsidRPr="007B559B">
        <w:t>,</w:t>
      </w:r>
      <w:r w:rsidRPr="007B559B">
        <w:t xml:space="preserve"> </w:t>
      </w:r>
      <w:r w:rsidR="00F8410B" w:rsidRPr="007B559B">
        <w:t>do</w:t>
      </w:r>
      <w:r w:rsidRPr="007B559B">
        <w:t xml:space="preserve"> seu alto custo no mercado, </w:t>
      </w:r>
      <w:r w:rsidR="00F8410B" w:rsidRPr="007B559B">
        <w:t xml:space="preserve">além da interface desenvolvida também em IHM específica para comunicação com esse CLP, </w:t>
      </w:r>
      <w:r w:rsidRPr="007B559B">
        <w:t>optou-se por buscar uma solução mais acessível</w:t>
      </w:r>
      <w:r w:rsidR="000A61EF" w:rsidRPr="007B559B">
        <w:t>, preferencialmente usando placas de desenvolvimento de código aberto, que pudesse ser programada com linguagem e software de desenvolvimento que não necessitasse de licença paga para seu uso</w:t>
      </w:r>
      <w:r w:rsidR="00F8410B" w:rsidRPr="007B559B">
        <w:t xml:space="preserve">. </w:t>
      </w:r>
    </w:p>
    <w:p w14:paraId="7CFA2E2E" w14:textId="79540D31" w:rsidR="00E35FA7" w:rsidRPr="007B559B" w:rsidRDefault="000A61EF" w:rsidP="00A75E9D">
      <w:pPr>
        <w:pStyle w:val="sub"/>
        <w:rPr>
          <w:noProof w:val="0"/>
          <w:lang w:val="pt-BR"/>
        </w:rPr>
      </w:pPr>
      <w:bookmarkStart w:id="735" w:name="_Toc213518010"/>
      <w:bookmarkStart w:id="736" w:name="_Toc214231448"/>
      <w:bookmarkStart w:id="737" w:name="_Toc214231562"/>
      <w:bookmarkStart w:id="738" w:name="_Toc214232692"/>
      <w:r w:rsidRPr="007B559B">
        <w:rPr>
          <w:noProof w:val="0"/>
          <w:lang w:val="pt-BR"/>
        </w:rPr>
        <w:t xml:space="preserve">Adequação </w:t>
      </w:r>
      <w:r w:rsidR="006C1C10" w:rsidRPr="007B559B">
        <w:rPr>
          <w:noProof w:val="0"/>
          <w:lang w:val="pt-BR"/>
        </w:rPr>
        <w:t>do</w:t>
      </w:r>
      <w:r w:rsidR="00382847" w:rsidRPr="007B559B">
        <w:rPr>
          <w:noProof w:val="0"/>
          <w:lang w:val="pt-BR"/>
        </w:rPr>
        <w:t xml:space="preserve"> </w:t>
      </w:r>
      <w:r w:rsidR="006C1C10" w:rsidRPr="007B559B">
        <w:rPr>
          <w:noProof w:val="0"/>
          <w:lang w:val="pt-BR"/>
        </w:rPr>
        <w:t>Controlador</w:t>
      </w:r>
      <w:r w:rsidRPr="007B559B">
        <w:rPr>
          <w:noProof w:val="0"/>
          <w:lang w:val="pt-BR"/>
        </w:rPr>
        <w:t xml:space="preserve"> </w:t>
      </w:r>
      <w:r w:rsidR="00E35FA7" w:rsidRPr="007B559B">
        <w:rPr>
          <w:noProof w:val="0"/>
          <w:lang w:val="pt-BR"/>
        </w:rPr>
        <w:t>da Bancada</w:t>
      </w:r>
      <w:bookmarkEnd w:id="735"/>
      <w:bookmarkEnd w:id="736"/>
      <w:bookmarkEnd w:id="737"/>
      <w:bookmarkEnd w:id="738"/>
    </w:p>
    <w:p w14:paraId="7DD56C9E" w14:textId="3D5A600E" w:rsidR="000A61EF" w:rsidRPr="007B559B" w:rsidRDefault="000A61EF" w:rsidP="00A502AB">
      <w:pPr>
        <w:spacing w:after="160" w:line="360" w:lineRule="auto"/>
        <w:ind w:firstLine="567"/>
        <w:jc w:val="both"/>
        <w:rPr>
          <w:snapToGrid w:val="0"/>
        </w:rPr>
      </w:pPr>
      <w:r w:rsidRPr="007B559B">
        <w:t xml:space="preserve">Com o objetivo de desenvolver o controlador para a plataforma usando placas de desenvolvimento de código aberto, e que possibilitasse futuras modificações ou expansões, foi escolhido a placa de desenvolvimento ESP32-S3. Essa placa, além de atender os requisitos mencionados, ela também pode ser programada usando ambientes de desenvolvimento e linguagem de código aberto, baseada na família de placas Arduino. Outro ponto importante, é que a placa ESP32-S3 possui comunicação Wi-Fi, Bluetooth (Classic e BLE), além de protocolos seriais como UART, SPI, I2C, CAN e até o protocolo proprietário ESP-NOW para comunicação direta entre dispositivos sem necessidade de roteador. Assim, ela possibilita o uso com sistemas modernos de comunicação para sistemas embarcados </w:t>
      </w:r>
      <w:r w:rsidR="00A502AB" w:rsidRPr="007B559B">
        <w:t>e</w:t>
      </w:r>
      <w:r w:rsidRPr="007B559B">
        <w:t xml:space="preserve"> possibilitando a integração com redes de computadores, e sistemas Web.</w:t>
      </w:r>
      <w:r w:rsidRPr="007B559B">
        <w:rPr>
          <w:snapToGrid w:val="0"/>
        </w:rPr>
        <w:t xml:space="preserve"> Com relação aos sinais de entrada e saída para o controle da plataforma de Stewart, </w:t>
      </w:r>
      <w:r w:rsidR="00996EDC" w:rsidRPr="007B559B">
        <w:rPr>
          <w:snapToGrid w:val="0"/>
        </w:rPr>
        <w:t>devido ao controlador anterior implementado ser baseado em CLP, cujo padrão de sinal digital é de 24V, e sinal analógico de 10V, foi necessário o uso de placas eletrônicas para conversão de sinal, além de módulos adicionais de expansão devido a quantidade limitada do modelo de CLP usado (GONÇALVES, 2023). Com a adequação do controlador baseado em ESP32-S3, essa configuração pôde ser simplificada, devido a quantidade de entradas e saídas suficientes nessa placa de desenvolvimento, além da padronização dos sinais digitais e analógicos (mais detalhes serão discutidos no próximo capítulo).</w:t>
      </w:r>
    </w:p>
    <w:p w14:paraId="407E55C5" w14:textId="77777777" w:rsidR="00F02031" w:rsidRPr="007B559B" w:rsidRDefault="00F02031" w:rsidP="00F02031">
      <w:pPr>
        <w:pStyle w:val="subsub"/>
        <w:rPr>
          <w:noProof w:val="0"/>
          <w:lang w:val="pt-BR"/>
        </w:rPr>
      </w:pPr>
      <w:bookmarkStart w:id="739" w:name="_Toc213518007"/>
      <w:bookmarkStart w:id="740" w:name="_Toc214231442"/>
      <w:bookmarkStart w:id="741" w:name="_Toc214231556"/>
      <w:bookmarkStart w:id="742" w:name="_Toc214232686"/>
      <w:r w:rsidRPr="007B559B">
        <w:rPr>
          <w:noProof w:val="0"/>
          <w:lang w:val="pt-BR"/>
        </w:rPr>
        <w:t>Controlador ESP32-S3</w:t>
      </w:r>
      <w:bookmarkEnd w:id="739"/>
      <w:bookmarkEnd w:id="740"/>
      <w:bookmarkEnd w:id="741"/>
      <w:bookmarkEnd w:id="742"/>
    </w:p>
    <w:p w14:paraId="08F80AB8" w14:textId="77777777" w:rsidR="007A2B95" w:rsidRPr="007B559B" w:rsidRDefault="007A2B95" w:rsidP="007A2B95">
      <w:pPr>
        <w:spacing w:after="160" w:line="360" w:lineRule="auto"/>
        <w:ind w:firstLine="567"/>
        <w:jc w:val="both"/>
      </w:pPr>
      <w:r w:rsidRPr="007B559B">
        <w:t>O ESP32-S3 foi adotado como unidade central de controle da bancada por reunir características importantes para aplicações didáticas e de pesquisa, como boa capacidade de processamento, facilidade de programação e ampla disponibilidade de pinos de entrada e saída. Embora o microcontrolador ofereça recursos avançados que permitem a implementação futura de algoritmos mais sofisticados</w:t>
      </w:r>
      <w:r w:rsidRPr="007B559B">
        <w:t>,</w:t>
      </w:r>
      <w:r w:rsidRPr="007B559B">
        <w:t xml:space="preserve"> como estratégias de controle adaptativo, otimização ou predição</w:t>
      </w:r>
      <w:r w:rsidRPr="007B559B">
        <w:t>,</w:t>
      </w:r>
      <w:r w:rsidRPr="007B559B">
        <w:t xml:space="preserve"> o foco neste trabalho recaiu principalmente em sua versatilidade e capacidade de integração.</w:t>
      </w:r>
      <w:r w:rsidRPr="007B559B">
        <w:t xml:space="preserve"> </w:t>
      </w:r>
    </w:p>
    <w:p w14:paraId="0C52270C" w14:textId="77777777" w:rsidR="007A2B95" w:rsidRPr="007B559B" w:rsidRDefault="007A2B95" w:rsidP="007A2B95">
      <w:pPr>
        <w:spacing w:after="160" w:line="360" w:lineRule="auto"/>
        <w:ind w:firstLine="567"/>
        <w:jc w:val="both"/>
      </w:pPr>
      <w:r w:rsidRPr="007B559B">
        <w:t xml:space="preserve">Um dos fatores determinantes na escolha do ESP32-S3 foi o número elevado de </w:t>
      </w:r>
      <w:proofErr w:type="spellStart"/>
      <w:r w:rsidRPr="007B559B">
        <w:t>GPIOs</w:t>
      </w:r>
      <w:proofErr w:type="spellEnd"/>
      <w:r w:rsidRPr="007B559B">
        <w:t xml:space="preserve"> disponíveis (até 45 pinos configuráveis), que atende confortavelmente às necessidades da plataforma de Stewart. Esses pinos permitem conectar, de forma direta, todos os sinais envolvidos no controle dos atuadores prismáticos: canais PWM para acionamento de velocidade, sinais digitais para definição de direção e entradas analógicas destinadas à leitura dos sensores de feedback. Dessa forma, não se fez necessária a utilização de módulos externos de expansão, o que simplificou o cabeamento e reduziu a complexidade da arquitetura de controle.</w:t>
      </w:r>
      <w:r w:rsidRPr="007B559B">
        <w:t xml:space="preserve"> </w:t>
      </w:r>
    </w:p>
    <w:p w14:paraId="1379276C" w14:textId="77777777" w:rsidR="00BE60FC" w:rsidRPr="007B559B" w:rsidRDefault="00BE60FC" w:rsidP="00BE60FC">
      <w:pPr>
        <w:keepNext/>
        <w:spacing w:after="160" w:line="360" w:lineRule="auto"/>
        <w:jc w:val="both"/>
      </w:pPr>
      <w:r w:rsidRPr="007B559B">
        <w:drawing>
          <wp:inline distT="0" distB="0" distL="0" distR="0" wp14:anchorId="6C7AC174" wp14:editId="19D02EDD">
            <wp:extent cx="5760085" cy="2681080"/>
            <wp:effectExtent l="0" t="0" r="0" b="5080"/>
            <wp:docPr id="66672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711" name=""/>
                    <pic:cNvPicPr/>
                  </pic:nvPicPr>
                  <pic:blipFill rotWithShape="1">
                    <a:blip r:embed="rId30"/>
                    <a:srcRect t="4259"/>
                    <a:stretch>
                      <a:fillRect/>
                    </a:stretch>
                  </pic:blipFill>
                  <pic:spPr bwMode="auto">
                    <a:xfrm>
                      <a:off x="0" y="0"/>
                      <a:ext cx="5760085" cy="2681080"/>
                    </a:xfrm>
                    <a:prstGeom prst="rect">
                      <a:avLst/>
                    </a:prstGeom>
                    <a:ln>
                      <a:noFill/>
                    </a:ln>
                    <a:extLst>
                      <a:ext uri="{53640926-AAD7-44D8-BBD7-CCE9431645EC}">
                        <a14:shadowObscured xmlns:a14="http://schemas.microsoft.com/office/drawing/2010/main"/>
                      </a:ext>
                    </a:extLst>
                  </pic:spPr>
                </pic:pic>
              </a:graphicData>
            </a:graphic>
          </wp:inline>
        </w:drawing>
      </w:r>
    </w:p>
    <w:p w14:paraId="21844934" w14:textId="19D283DF" w:rsidR="00BE60FC" w:rsidRPr="007B559B" w:rsidRDefault="00BE60FC" w:rsidP="00BE60FC">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18</w:t>
      </w:r>
      <w:r w:rsidRPr="007B559B">
        <w:fldChar w:fldCharType="end"/>
      </w:r>
      <w:r w:rsidRPr="007B559B">
        <w:t xml:space="preserve">: </w:t>
      </w:r>
      <w:r w:rsidRPr="007B559B">
        <w:t>ESP32-S3-DevKitC-1 Pin Layou</w:t>
      </w:r>
      <w:r w:rsidRPr="007B559B">
        <w:t>t</w:t>
      </w:r>
    </w:p>
    <w:p w14:paraId="2CEC5A51" w14:textId="064A9D58" w:rsidR="00BE60FC" w:rsidRPr="007B559B" w:rsidRDefault="00BE60FC" w:rsidP="00BE60FC">
      <w:pPr>
        <w:jc w:val="center"/>
      </w:pPr>
      <w:r w:rsidRPr="007B559B">
        <w:t xml:space="preserve">Fonte: </w:t>
      </w:r>
      <w:proofErr w:type="spellStart"/>
      <w:r w:rsidRPr="007B559B">
        <w:t>E</w:t>
      </w:r>
      <w:r w:rsidRPr="007B559B">
        <w:t>epressif</w:t>
      </w:r>
      <w:proofErr w:type="spellEnd"/>
      <w:r w:rsidRPr="007B559B">
        <w:t xml:space="preserve"> </w:t>
      </w:r>
      <w:r w:rsidRPr="007B559B">
        <w:t>Systems</w:t>
      </w:r>
      <w:r w:rsidRPr="007B559B">
        <w:t>, 2024.</w:t>
      </w:r>
    </w:p>
    <w:p w14:paraId="133B79E0" w14:textId="1C208D55" w:rsidR="007A2B95" w:rsidRPr="007B559B" w:rsidRDefault="007A2B95" w:rsidP="007A2B95">
      <w:pPr>
        <w:spacing w:after="160" w:line="360" w:lineRule="auto"/>
        <w:ind w:firstLine="567"/>
        <w:jc w:val="both"/>
        <w:rPr>
          <w:ins w:id="743" w:author="Anderson Hirata" w:date="2025-11-27T16:17:00Z" w16du:dateUtc="2025-11-27T19:17:00Z"/>
        </w:rPr>
      </w:pPr>
      <w:r w:rsidRPr="007B559B">
        <w:t>Além disso, o microcontrolador oferece interfaces modernas de comunicação, como Wi-Fi, Bluetooth e protocolos seriais, o que facilita sua integração com sistemas supervisórios, aplicações web e futuras extensões do projeto. Assim, o ESP32-S3 apresenta-se como uma plataforma equilibrada entre desempenho, flexibilidade e acessibilidade, atendendo plenamente às exigências do sistema desenvolvido.</w:t>
      </w:r>
    </w:p>
    <w:p w14:paraId="26EBC88D" w14:textId="158F1076" w:rsidR="00B71E02" w:rsidRPr="007B559B" w:rsidRDefault="00D32073" w:rsidP="002B0DF6">
      <w:pPr>
        <w:pStyle w:val="sub"/>
        <w:rPr>
          <w:noProof w:val="0"/>
          <w:snapToGrid w:val="0"/>
          <w:lang w:val="pt-BR"/>
        </w:rPr>
      </w:pPr>
      <w:bookmarkStart w:id="744" w:name="_Toc213518022"/>
      <w:bookmarkStart w:id="745" w:name="_Toc214231454"/>
      <w:bookmarkStart w:id="746" w:name="_Toc214231568"/>
      <w:bookmarkStart w:id="747" w:name="_Toc214232698"/>
      <w:r w:rsidRPr="007B559B">
        <w:rPr>
          <w:noProof w:val="0"/>
          <w:snapToGrid w:val="0"/>
          <w:lang w:val="pt-BR"/>
        </w:rPr>
        <w:t>T</w:t>
      </w:r>
      <w:r w:rsidR="000C7149" w:rsidRPr="007B559B">
        <w:rPr>
          <w:noProof w:val="0"/>
          <w:snapToGrid w:val="0"/>
          <w:lang w:val="pt-BR"/>
        </w:rPr>
        <w:t xml:space="preserve">estes e </w:t>
      </w:r>
      <w:r w:rsidRPr="007B559B">
        <w:rPr>
          <w:noProof w:val="0"/>
          <w:snapToGrid w:val="0"/>
          <w:lang w:val="pt-BR"/>
        </w:rPr>
        <w:t>A</w:t>
      </w:r>
      <w:r w:rsidR="000C7149" w:rsidRPr="007B559B">
        <w:rPr>
          <w:noProof w:val="0"/>
          <w:snapToGrid w:val="0"/>
          <w:lang w:val="pt-BR"/>
        </w:rPr>
        <w:t xml:space="preserve">quisições de </w:t>
      </w:r>
      <w:r w:rsidRPr="007B559B">
        <w:rPr>
          <w:noProof w:val="0"/>
          <w:snapToGrid w:val="0"/>
          <w:lang w:val="pt-BR"/>
        </w:rPr>
        <w:t>D</w:t>
      </w:r>
      <w:r w:rsidR="000C7149" w:rsidRPr="007B559B">
        <w:rPr>
          <w:noProof w:val="0"/>
          <w:snapToGrid w:val="0"/>
          <w:lang w:val="pt-BR"/>
        </w:rPr>
        <w:t>ados</w:t>
      </w:r>
      <w:r w:rsidR="003053AB" w:rsidRPr="007B559B">
        <w:rPr>
          <w:noProof w:val="0"/>
          <w:snapToGrid w:val="0"/>
          <w:lang w:val="pt-BR"/>
        </w:rPr>
        <w:t xml:space="preserve"> da </w:t>
      </w:r>
      <w:r w:rsidRPr="007B559B">
        <w:rPr>
          <w:noProof w:val="0"/>
          <w:snapToGrid w:val="0"/>
          <w:lang w:val="pt-BR"/>
        </w:rPr>
        <w:t>B</w:t>
      </w:r>
      <w:r w:rsidR="003053AB" w:rsidRPr="007B559B">
        <w:rPr>
          <w:noProof w:val="0"/>
          <w:snapToGrid w:val="0"/>
          <w:lang w:val="pt-BR"/>
        </w:rPr>
        <w:t>ancada</w:t>
      </w:r>
      <w:bookmarkEnd w:id="744"/>
      <w:bookmarkEnd w:id="745"/>
      <w:bookmarkEnd w:id="746"/>
      <w:bookmarkEnd w:id="747"/>
    </w:p>
    <w:p w14:paraId="30A5D203" w14:textId="67056C45" w:rsidR="002B0DF6" w:rsidRDefault="0023586A" w:rsidP="00FA0B3E">
      <w:pPr>
        <w:spacing w:line="360" w:lineRule="auto"/>
        <w:ind w:firstLine="567"/>
        <w:jc w:val="both"/>
        <w:rPr>
          <w:snapToGrid w:val="0"/>
        </w:rPr>
      </w:pPr>
      <w:r w:rsidRPr="0023586A">
        <w:rPr>
          <w:snapToGrid w:val="0"/>
        </w:rPr>
        <w:t>Após a conclusão das adequações mecânicas, elétricas e eletrônicas da bancada, foram definidos os procedimentos destinados à aquisição de dados e à avaliação experimental do comportamento dos atuadores lineares e dos sensores de posição. Os testes planejados tiveram como objetivo verificar a qualidade dos sinais de realimentação, caracterizar o desempenho individual de cada pistão e fornecer informações necessárias para as etapas posteriores de identificação de modelo e projeto do controlador.</w:t>
      </w:r>
    </w:p>
    <w:p w14:paraId="1B809412" w14:textId="64F0B4F6" w:rsidR="0023586A" w:rsidRPr="0023586A" w:rsidRDefault="0023586A" w:rsidP="0023586A">
      <w:pPr>
        <w:pStyle w:val="subsub"/>
      </w:pPr>
      <w:r w:rsidRPr="0023586A">
        <w:rPr>
          <w:lang w:val="pt-BR"/>
        </w:rPr>
        <w:lastRenderedPageBreak/>
        <w:t>Procedimentos de Teste e Coleta de Sinais</w:t>
      </w:r>
    </w:p>
    <w:p w14:paraId="4266A5F2" w14:textId="58920DB0" w:rsidR="0023586A" w:rsidRPr="007B559B" w:rsidRDefault="0023586A" w:rsidP="0023586A">
      <w:pPr>
        <w:spacing w:line="360" w:lineRule="auto"/>
        <w:ind w:firstLine="567"/>
        <w:jc w:val="both"/>
        <w:rPr>
          <w:snapToGrid w:val="0"/>
        </w:rPr>
      </w:pPr>
      <w:r w:rsidRPr="0023586A">
        <w:rPr>
          <w:snapToGrid w:val="0"/>
        </w:rPr>
        <w:t>Para analisar o comportamento dinâmico dos atuadores, foram definidos testes em malha aberta, consistindo na aplicação de degraus de comando e variações controladas no sinal PWM. Durante esses ensaios, os sinais dos sensores de posição seriam coletados pelo ESP32-S3 e transmitidos ao servidor para armazenamento e posterior análise. A estratégia adotada permite comparar as respostas individuais dos seis atuadores e identificar possíveis assimetrias mecânicas ou elétricas, como diferenças de atrito, folgas ou variações de montagem.</w:t>
      </w:r>
    </w:p>
    <w:p w14:paraId="147FBA58" w14:textId="59949724" w:rsidR="003053AB" w:rsidRPr="007B559B" w:rsidRDefault="00D32073" w:rsidP="003053AB">
      <w:pPr>
        <w:pStyle w:val="subsub"/>
        <w:rPr>
          <w:noProof w:val="0"/>
          <w:lang w:val="pt-BR"/>
        </w:rPr>
      </w:pPr>
      <w:bookmarkStart w:id="748" w:name="_Toc213518023"/>
      <w:bookmarkStart w:id="749" w:name="_Toc214231455"/>
      <w:bookmarkStart w:id="750" w:name="_Toc214231569"/>
      <w:bookmarkStart w:id="751" w:name="_Toc214232699"/>
      <w:r w:rsidRPr="007B559B">
        <w:rPr>
          <w:noProof w:val="0"/>
          <w:lang w:val="pt-BR"/>
        </w:rPr>
        <w:t>T</w:t>
      </w:r>
      <w:r w:rsidR="003053AB" w:rsidRPr="007B559B">
        <w:rPr>
          <w:noProof w:val="0"/>
          <w:lang w:val="pt-BR"/>
        </w:rPr>
        <w:t xml:space="preserve">ratamento de </w:t>
      </w:r>
      <w:r w:rsidRPr="007B559B">
        <w:rPr>
          <w:noProof w:val="0"/>
          <w:lang w:val="pt-BR"/>
        </w:rPr>
        <w:t>R</w:t>
      </w:r>
      <w:r w:rsidR="003053AB" w:rsidRPr="007B559B">
        <w:rPr>
          <w:noProof w:val="0"/>
          <w:lang w:val="pt-BR"/>
        </w:rPr>
        <w:t>uído</w:t>
      </w:r>
      <w:r w:rsidR="00DF37AB" w:rsidRPr="007B559B">
        <w:rPr>
          <w:noProof w:val="0"/>
          <w:lang w:val="pt-BR"/>
        </w:rPr>
        <w:t xml:space="preserve"> e </w:t>
      </w:r>
      <w:r w:rsidRPr="007B559B">
        <w:rPr>
          <w:noProof w:val="0"/>
          <w:lang w:val="pt-BR"/>
        </w:rPr>
        <w:t>F</w:t>
      </w:r>
      <w:r w:rsidR="00DF37AB" w:rsidRPr="007B559B">
        <w:rPr>
          <w:noProof w:val="0"/>
          <w:lang w:val="pt-BR"/>
        </w:rPr>
        <w:t>iltragem</w:t>
      </w:r>
      <w:bookmarkEnd w:id="748"/>
      <w:bookmarkEnd w:id="749"/>
      <w:bookmarkEnd w:id="750"/>
      <w:bookmarkEnd w:id="751"/>
    </w:p>
    <w:p w14:paraId="48417DDD" w14:textId="6CA8E3CC" w:rsidR="0023586A" w:rsidRPr="0023586A" w:rsidRDefault="0023586A" w:rsidP="0023586A">
      <w:pPr>
        <w:spacing w:line="360" w:lineRule="auto"/>
        <w:ind w:firstLine="567"/>
        <w:jc w:val="both"/>
        <w:rPr>
          <w:snapToGrid w:val="0"/>
          <w:lang w:val="en-US"/>
        </w:rPr>
      </w:pPr>
      <w:r w:rsidRPr="0023586A">
        <w:rPr>
          <w:snapToGrid w:val="0"/>
          <w:lang w:val="en-US"/>
        </w:rPr>
        <w:t xml:space="preserve">Como </w:t>
      </w:r>
      <w:proofErr w:type="spellStart"/>
      <w:r w:rsidRPr="0023586A">
        <w:rPr>
          <w:snapToGrid w:val="0"/>
          <w:lang w:val="en-US"/>
        </w:rPr>
        <w:t>parte</w:t>
      </w:r>
      <w:proofErr w:type="spellEnd"/>
      <w:r w:rsidRPr="0023586A">
        <w:rPr>
          <w:snapToGrid w:val="0"/>
          <w:lang w:val="en-US"/>
        </w:rPr>
        <w:t xml:space="preserve"> da </w:t>
      </w:r>
      <w:proofErr w:type="spellStart"/>
      <w:r w:rsidRPr="0023586A">
        <w:rPr>
          <w:snapToGrid w:val="0"/>
          <w:lang w:val="en-US"/>
        </w:rPr>
        <w:t>metodologia</w:t>
      </w:r>
      <w:proofErr w:type="spellEnd"/>
      <w:r w:rsidRPr="0023586A">
        <w:rPr>
          <w:snapToGrid w:val="0"/>
          <w:lang w:val="en-US"/>
        </w:rPr>
        <w:t xml:space="preserve"> de </w:t>
      </w:r>
      <w:proofErr w:type="spellStart"/>
      <w:r w:rsidRPr="0023586A">
        <w:rPr>
          <w:snapToGrid w:val="0"/>
          <w:lang w:val="en-US"/>
        </w:rPr>
        <w:t>aquisição</w:t>
      </w:r>
      <w:proofErr w:type="spellEnd"/>
      <w:r w:rsidRPr="0023586A">
        <w:rPr>
          <w:snapToGrid w:val="0"/>
          <w:lang w:val="en-US"/>
        </w:rPr>
        <w:t xml:space="preserve">, </w:t>
      </w:r>
      <w:proofErr w:type="spellStart"/>
      <w:r w:rsidRPr="0023586A">
        <w:rPr>
          <w:snapToGrid w:val="0"/>
          <w:lang w:val="en-US"/>
        </w:rPr>
        <w:t>foram</w:t>
      </w:r>
      <w:proofErr w:type="spellEnd"/>
      <w:r w:rsidRPr="0023586A">
        <w:rPr>
          <w:snapToGrid w:val="0"/>
          <w:lang w:val="en-US"/>
        </w:rPr>
        <w:t xml:space="preserve"> </w:t>
      </w:r>
      <w:proofErr w:type="spellStart"/>
      <w:r w:rsidRPr="0023586A">
        <w:rPr>
          <w:snapToGrid w:val="0"/>
          <w:lang w:val="en-US"/>
        </w:rPr>
        <w:t>estabelecidos</w:t>
      </w:r>
      <w:proofErr w:type="spellEnd"/>
      <w:r w:rsidRPr="0023586A">
        <w:rPr>
          <w:snapToGrid w:val="0"/>
          <w:lang w:val="en-US"/>
        </w:rPr>
        <w:t xml:space="preserve"> </w:t>
      </w:r>
      <w:proofErr w:type="spellStart"/>
      <w:r w:rsidRPr="0023586A">
        <w:rPr>
          <w:snapToGrid w:val="0"/>
          <w:lang w:val="en-US"/>
        </w:rPr>
        <w:t>métodos</w:t>
      </w:r>
      <w:proofErr w:type="spellEnd"/>
      <w:r w:rsidRPr="0023586A">
        <w:rPr>
          <w:snapToGrid w:val="0"/>
          <w:lang w:val="en-US"/>
        </w:rPr>
        <w:t xml:space="preserve"> de </w:t>
      </w:r>
      <w:proofErr w:type="spellStart"/>
      <w:r w:rsidRPr="0023586A">
        <w:rPr>
          <w:snapToGrid w:val="0"/>
          <w:lang w:val="en-US"/>
        </w:rPr>
        <w:t>tratamento</w:t>
      </w:r>
      <w:proofErr w:type="spellEnd"/>
      <w:r w:rsidRPr="0023586A">
        <w:rPr>
          <w:snapToGrid w:val="0"/>
          <w:lang w:val="en-US"/>
        </w:rPr>
        <w:t xml:space="preserve"> de </w:t>
      </w:r>
      <w:proofErr w:type="spellStart"/>
      <w:r w:rsidRPr="0023586A">
        <w:rPr>
          <w:snapToGrid w:val="0"/>
          <w:lang w:val="en-US"/>
        </w:rPr>
        <w:t>sinais</w:t>
      </w:r>
      <w:proofErr w:type="spellEnd"/>
      <w:r w:rsidRPr="0023586A">
        <w:rPr>
          <w:snapToGrid w:val="0"/>
          <w:lang w:val="en-US"/>
        </w:rPr>
        <w:t xml:space="preserve"> para </w:t>
      </w:r>
      <w:proofErr w:type="spellStart"/>
      <w:r w:rsidRPr="0023586A">
        <w:rPr>
          <w:snapToGrid w:val="0"/>
          <w:lang w:val="en-US"/>
        </w:rPr>
        <w:t>mitigar</w:t>
      </w:r>
      <w:proofErr w:type="spellEnd"/>
      <w:r w:rsidRPr="0023586A">
        <w:rPr>
          <w:snapToGrid w:val="0"/>
          <w:lang w:val="en-US"/>
        </w:rPr>
        <w:t xml:space="preserve"> o </w:t>
      </w:r>
      <w:proofErr w:type="spellStart"/>
      <w:r w:rsidRPr="0023586A">
        <w:rPr>
          <w:snapToGrid w:val="0"/>
          <w:lang w:val="en-US"/>
        </w:rPr>
        <w:t>impacto</w:t>
      </w:r>
      <w:proofErr w:type="spellEnd"/>
      <w:r w:rsidRPr="0023586A">
        <w:rPr>
          <w:snapToGrid w:val="0"/>
          <w:lang w:val="en-US"/>
        </w:rPr>
        <w:t xml:space="preserve"> de </w:t>
      </w:r>
      <w:proofErr w:type="spellStart"/>
      <w:r w:rsidRPr="0023586A">
        <w:rPr>
          <w:snapToGrid w:val="0"/>
          <w:lang w:val="en-US"/>
        </w:rPr>
        <w:t>ruídos</w:t>
      </w:r>
      <w:proofErr w:type="spellEnd"/>
      <w:r w:rsidRPr="0023586A">
        <w:rPr>
          <w:snapToGrid w:val="0"/>
          <w:lang w:val="en-US"/>
        </w:rPr>
        <w:t xml:space="preserve"> </w:t>
      </w:r>
      <w:proofErr w:type="spellStart"/>
      <w:r w:rsidRPr="0023586A">
        <w:rPr>
          <w:snapToGrid w:val="0"/>
          <w:lang w:val="en-US"/>
        </w:rPr>
        <w:t>inerentes</w:t>
      </w:r>
      <w:proofErr w:type="spellEnd"/>
      <w:r w:rsidRPr="0023586A">
        <w:rPr>
          <w:snapToGrid w:val="0"/>
          <w:lang w:val="en-US"/>
        </w:rPr>
        <w:t xml:space="preserve"> </w:t>
      </w:r>
      <w:proofErr w:type="spellStart"/>
      <w:r w:rsidRPr="0023586A">
        <w:rPr>
          <w:snapToGrid w:val="0"/>
          <w:lang w:val="en-US"/>
        </w:rPr>
        <w:t>ao</w:t>
      </w:r>
      <w:proofErr w:type="spellEnd"/>
      <w:r w:rsidRPr="0023586A">
        <w:rPr>
          <w:snapToGrid w:val="0"/>
          <w:lang w:val="en-US"/>
        </w:rPr>
        <w:t xml:space="preserve"> </w:t>
      </w:r>
      <w:proofErr w:type="spellStart"/>
      <w:r w:rsidRPr="0023586A">
        <w:rPr>
          <w:snapToGrid w:val="0"/>
          <w:lang w:val="en-US"/>
        </w:rPr>
        <w:t>processo</w:t>
      </w:r>
      <w:proofErr w:type="spellEnd"/>
      <w:r w:rsidRPr="0023586A">
        <w:rPr>
          <w:snapToGrid w:val="0"/>
          <w:lang w:val="en-US"/>
        </w:rPr>
        <w:t xml:space="preserve"> de </w:t>
      </w:r>
      <w:proofErr w:type="spellStart"/>
      <w:r w:rsidRPr="0023586A">
        <w:rPr>
          <w:snapToGrid w:val="0"/>
          <w:lang w:val="en-US"/>
        </w:rPr>
        <w:t>medição</w:t>
      </w:r>
      <w:proofErr w:type="spellEnd"/>
      <w:r w:rsidRPr="0023586A">
        <w:rPr>
          <w:snapToGrid w:val="0"/>
          <w:lang w:val="en-US"/>
        </w:rPr>
        <w:t xml:space="preserve">. Entre as </w:t>
      </w:r>
      <w:proofErr w:type="spellStart"/>
      <w:r w:rsidRPr="0023586A">
        <w:rPr>
          <w:snapToGrid w:val="0"/>
          <w:lang w:val="en-US"/>
        </w:rPr>
        <w:t>técnicas</w:t>
      </w:r>
      <w:proofErr w:type="spellEnd"/>
      <w:r w:rsidRPr="0023586A">
        <w:rPr>
          <w:snapToGrid w:val="0"/>
          <w:lang w:val="en-US"/>
        </w:rPr>
        <w:t xml:space="preserve"> </w:t>
      </w:r>
      <w:proofErr w:type="spellStart"/>
      <w:r w:rsidRPr="0023586A">
        <w:rPr>
          <w:snapToGrid w:val="0"/>
          <w:lang w:val="en-US"/>
        </w:rPr>
        <w:t>previstas</w:t>
      </w:r>
      <w:proofErr w:type="spellEnd"/>
      <w:r w:rsidRPr="0023586A">
        <w:rPr>
          <w:snapToGrid w:val="0"/>
          <w:lang w:val="en-US"/>
        </w:rPr>
        <w:t xml:space="preserve"> para </w:t>
      </w:r>
      <w:proofErr w:type="spellStart"/>
      <w:r w:rsidRPr="0023586A">
        <w:rPr>
          <w:snapToGrid w:val="0"/>
          <w:lang w:val="en-US"/>
        </w:rPr>
        <w:t>avaliação</w:t>
      </w:r>
      <w:proofErr w:type="spellEnd"/>
      <w:r w:rsidRPr="0023586A">
        <w:rPr>
          <w:snapToGrid w:val="0"/>
          <w:lang w:val="en-US"/>
        </w:rPr>
        <w:t xml:space="preserve">, </w:t>
      </w:r>
      <w:proofErr w:type="spellStart"/>
      <w:r w:rsidRPr="0023586A">
        <w:rPr>
          <w:snapToGrid w:val="0"/>
          <w:lang w:val="en-US"/>
        </w:rPr>
        <w:t>incluem</w:t>
      </w:r>
      <w:proofErr w:type="spellEnd"/>
      <w:r w:rsidRPr="0023586A">
        <w:rPr>
          <w:snapToGrid w:val="0"/>
          <w:lang w:val="en-US"/>
        </w:rPr>
        <w:t>-se:</w:t>
      </w:r>
    </w:p>
    <w:p w14:paraId="138653F1" w14:textId="77777777" w:rsidR="0023586A" w:rsidRPr="0023586A" w:rsidRDefault="0023586A" w:rsidP="0023586A">
      <w:pPr>
        <w:numPr>
          <w:ilvl w:val="0"/>
          <w:numId w:val="62"/>
        </w:numPr>
        <w:spacing w:line="360" w:lineRule="auto"/>
        <w:jc w:val="both"/>
        <w:rPr>
          <w:snapToGrid w:val="0"/>
        </w:rPr>
      </w:pPr>
      <w:r w:rsidRPr="0023586A">
        <w:rPr>
          <w:snapToGrid w:val="0"/>
        </w:rPr>
        <w:t>filtro passa-baixa digital de primeira ordem (IIR), para reduzir componentes de alta frequência;</w:t>
      </w:r>
    </w:p>
    <w:p w14:paraId="234EF10F" w14:textId="77777777" w:rsidR="0023586A" w:rsidRPr="0023586A" w:rsidRDefault="0023586A" w:rsidP="0023586A">
      <w:pPr>
        <w:numPr>
          <w:ilvl w:val="0"/>
          <w:numId w:val="62"/>
        </w:numPr>
        <w:spacing w:line="360" w:lineRule="auto"/>
        <w:jc w:val="both"/>
        <w:rPr>
          <w:snapToGrid w:val="0"/>
        </w:rPr>
      </w:pPr>
      <w:r w:rsidRPr="0023586A">
        <w:rPr>
          <w:snapToGrid w:val="0"/>
        </w:rPr>
        <w:t>filtro de média móvel, utilizando janelas de diferentes tamanhos para suavizar a leitura dos sensores;</w:t>
      </w:r>
    </w:p>
    <w:p w14:paraId="2682A23E" w14:textId="77777777" w:rsidR="0023586A" w:rsidRPr="0023586A" w:rsidRDefault="0023586A" w:rsidP="0023586A">
      <w:pPr>
        <w:numPr>
          <w:ilvl w:val="0"/>
          <w:numId w:val="62"/>
        </w:numPr>
        <w:spacing w:line="360" w:lineRule="auto"/>
        <w:jc w:val="both"/>
        <w:rPr>
          <w:snapToGrid w:val="0"/>
        </w:rPr>
      </w:pPr>
      <w:r w:rsidRPr="0023586A">
        <w:rPr>
          <w:snapToGrid w:val="0"/>
        </w:rPr>
        <w:t xml:space="preserve">estratégias de supressão de picos, envolvendo </w:t>
      </w:r>
      <w:proofErr w:type="spellStart"/>
      <w:r w:rsidRPr="0023586A">
        <w:rPr>
          <w:snapToGrid w:val="0"/>
        </w:rPr>
        <w:t>pré</w:t>
      </w:r>
      <w:proofErr w:type="spellEnd"/>
      <w:r w:rsidRPr="0023586A">
        <w:rPr>
          <w:snapToGrid w:val="0"/>
        </w:rPr>
        <w:t>-amostragem e limitação de variação entre amostras.</w:t>
      </w:r>
    </w:p>
    <w:p w14:paraId="647693C8" w14:textId="0277FBE9" w:rsidR="002B0DF6" w:rsidRPr="007B559B" w:rsidRDefault="0023586A" w:rsidP="0023586A">
      <w:pPr>
        <w:spacing w:line="360" w:lineRule="auto"/>
        <w:ind w:firstLine="567"/>
        <w:jc w:val="both"/>
        <w:rPr>
          <w:snapToGrid w:val="0"/>
        </w:rPr>
      </w:pPr>
      <w:r w:rsidRPr="0023586A">
        <w:rPr>
          <w:snapToGrid w:val="0"/>
        </w:rPr>
        <w:t>A escolha final dos filtros a serem utilizados nas rotinas de controle seria realizada com base nos resultados experimentais, apresentados no Capítulo 4.</w:t>
      </w:r>
    </w:p>
    <w:p w14:paraId="5DC1FE80" w14:textId="61CF2B8D" w:rsidR="003053AB" w:rsidRPr="007B559B" w:rsidRDefault="0023586A" w:rsidP="003053AB">
      <w:pPr>
        <w:pStyle w:val="subsub"/>
        <w:rPr>
          <w:noProof w:val="0"/>
          <w:lang w:val="pt-BR"/>
        </w:rPr>
      </w:pPr>
      <w:r w:rsidRPr="0023586A">
        <w:rPr>
          <w:noProof w:val="0"/>
          <w:lang w:val="pt-BR"/>
        </w:rPr>
        <w:t>Avaliação do Comportamento de Deslocamento</w:t>
      </w:r>
    </w:p>
    <w:p w14:paraId="0C770F81" w14:textId="62EC06D9" w:rsidR="003053AB" w:rsidRPr="007B559B" w:rsidRDefault="0023586A" w:rsidP="0023586A">
      <w:pPr>
        <w:spacing w:line="360" w:lineRule="auto"/>
        <w:ind w:firstLine="567"/>
        <w:jc w:val="both"/>
        <w:rPr>
          <w:snapToGrid w:val="0"/>
        </w:rPr>
      </w:pPr>
      <w:r w:rsidRPr="0023586A">
        <w:rPr>
          <w:snapToGrid w:val="0"/>
        </w:rPr>
        <w:t>Como etapa de caracterização da bancada, foram definidos ensaios de comparação entre atuadores, aplicando o mesmo sinal de acionamento simultaneamente aos seis pistões. Essa metodologia permite identificar diferenças de deslocamento, tempo de resposta e velocidade entre atuadores, fornecendo subsídios para ajustes individuais de parâmetros e calibrações específicas em cada canal.</w:t>
      </w:r>
    </w:p>
    <w:p w14:paraId="173E2CFF" w14:textId="20AAD3C0" w:rsidR="003053AB" w:rsidRPr="0023586A" w:rsidRDefault="0023586A" w:rsidP="003053AB">
      <w:pPr>
        <w:pStyle w:val="subsub"/>
        <w:rPr>
          <w:noProof w:val="0"/>
          <w:lang w:val="pt-BR"/>
        </w:rPr>
      </w:pPr>
      <w:r w:rsidRPr="0023586A">
        <w:rPr>
          <w:noProof w:val="0"/>
          <w:lang w:val="pt-BR"/>
        </w:rPr>
        <w:t>Calibração Tensão–Posição (V0–V100)</w:t>
      </w:r>
    </w:p>
    <w:p w14:paraId="75770245" w14:textId="621FB50B" w:rsidR="0023586A" w:rsidRPr="0023586A" w:rsidRDefault="0023586A" w:rsidP="0023586A">
      <w:pPr>
        <w:spacing w:line="360" w:lineRule="auto"/>
        <w:ind w:firstLine="567"/>
        <w:jc w:val="both"/>
        <w:rPr>
          <w:snapToGrid w:val="0"/>
          <w:lang w:val="en-US"/>
        </w:rPr>
      </w:pPr>
      <w:r w:rsidRPr="0023586A">
        <w:rPr>
          <w:snapToGrid w:val="0"/>
          <w:lang w:val="en-US"/>
        </w:rPr>
        <w:t xml:space="preserve">Para </w:t>
      </w:r>
      <w:proofErr w:type="spellStart"/>
      <w:r w:rsidRPr="0023586A">
        <w:rPr>
          <w:snapToGrid w:val="0"/>
          <w:lang w:val="en-US"/>
        </w:rPr>
        <w:t>correlacionar</w:t>
      </w:r>
      <w:proofErr w:type="spellEnd"/>
      <w:r w:rsidRPr="0023586A">
        <w:rPr>
          <w:snapToGrid w:val="0"/>
          <w:lang w:val="en-US"/>
        </w:rPr>
        <w:t xml:space="preserve"> a </w:t>
      </w:r>
      <w:proofErr w:type="spellStart"/>
      <w:r w:rsidRPr="0023586A">
        <w:rPr>
          <w:snapToGrid w:val="0"/>
          <w:lang w:val="en-US"/>
        </w:rPr>
        <w:t>leitura</w:t>
      </w:r>
      <w:proofErr w:type="spellEnd"/>
      <w:r w:rsidRPr="0023586A">
        <w:rPr>
          <w:snapToGrid w:val="0"/>
          <w:lang w:val="en-US"/>
        </w:rPr>
        <w:t xml:space="preserve"> </w:t>
      </w:r>
      <w:proofErr w:type="spellStart"/>
      <w:r w:rsidRPr="0023586A">
        <w:rPr>
          <w:snapToGrid w:val="0"/>
          <w:lang w:val="en-US"/>
        </w:rPr>
        <w:t>analógica</w:t>
      </w:r>
      <w:proofErr w:type="spellEnd"/>
      <w:r w:rsidRPr="0023586A">
        <w:rPr>
          <w:snapToGrid w:val="0"/>
          <w:lang w:val="en-US"/>
        </w:rPr>
        <w:t xml:space="preserve"> dos </w:t>
      </w:r>
      <w:proofErr w:type="spellStart"/>
      <w:r w:rsidRPr="0023586A">
        <w:rPr>
          <w:snapToGrid w:val="0"/>
          <w:lang w:val="en-US"/>
        </w:rPr>
        <w:t>sensores</w:t>
      </w:r>
      <w:proofErr w:type="spellEnd"/>
      <w:r w:rsidRPr="0023586A">
        <w:rPr>
          <w:snapToGrid w:val="0"/>
          <w:lang w:val="en-US"/>
        </w:rPr>
        <w:t xml:space="preserve"> com a </w:t>
      </w:r>
      <w:proofErr w:type="spellStart"/>
      <w:r w:rsidRPr="0023586A">
        <w:rPr>
          <w:snapToGrid w:val="0"/>
          <w:lang w:val="en-US"/>
        </w:rPr>
        <w:t>posição</w:t>
      </w:r>
      <w:proofErr w:type="spellEnd"/>
      <w:r w:rsidRPr="0023586A">
        <w:rPr>
          <w:snapToGrid w:val="0"/>
          <w:lang w:val="en-US"/>
        </w:rPr>
        <w:t xml:space="preserve"> </w:t>
      </w:r>
      <w:proofErr w:type="spellStart"/>
      <w:r w:rsidRPr="0023586A">
        <w:rPr>
          <w:snapToGrid w:val="0"/>
          <w:lang w:val="en-US"/>
        </w:rPr>
        <w:t>física</w:t>
      </w:r>
      <w:proofErr w:type="spellEnd"/>
      <w:r w:rsidRPr="0023586A">
        <w:rPr>
          <w:snapToGrid w:val="0"/>
          <w:lang w:val="en-US"/>
        </w:rPr>
        <w:t xml:space="preserve"> dos </w:t>
      </w:r>
      <w:proofErr w:type="spellStart"/>
      <w:r w:rsidRPr="0023586A">
        <w:rPr>
          <w:snapToGrid w:val="0"/>
          <w:lang w:val="en-US"/>
        </w:rPr>
        <w:t>atuadores</w:t>
      </w:r>
      <w:proofErr w:type="spellEnd"/>
      <w:r w:rsidRPr="0023586A">
        <w:rPr>
          <w:snapToGrid w:val="0"/>
          <w:lang w:val="en-US"/>
        </w:rPr>
        <w:t xml:space="preserve">, </w:t>
      </w:r>
      <w:proofErr w:type="spellStart"/>
      <w:r w:rsidRPr="0023586A">
        <w:rPr>
          <w:snapToGrid w:val="0"/>
          <w:lang w:val="en-US"/>
        </w:rPr>
        <w:t>foi</w:t>
      </w:r>
      <w:proofErr w:type="spellEnd"/>
      <w:r w:rsidRPr="0023586A">
        <w:rPr>
          <w:snapToGrid w:val="0"/>
          <w:lang w:val="en-US"/>
        </w:rPr>
        <w:t xml:space="preserve"> </w:t>
      </w:r>
      <w:proofErr w:type="spellStart"/>
      <w:r w:rsidRPr="0023586A">
        <w:rPr>
          <w:snapToGrid w:val="0"/>
          <w:lang w:val="en-US"/>
        </w:rPr>
        <w:t>adotado</w:t>
      </w:r>
      <w:proofErr w:type="spellEnd"/>
      <w:r w:rsidRPr="0023586A">
        <w:rPr>
          <w:snapToGrid w:val="0"/>
          <w:lang w:val="en-US"/>
        </w:rPr>
        <w:t xml:space="preserve"> um </w:t>
      </w:r>
      <w:proofErr w:type="spellStart"/>
      <w:r w:rsidRPr="0023586A">
        <w:rPr>
          <w:snapToGrid w:val="0"/>
          <w:lang w:val="en-US"/>
        </w:rPr>
        <w:t>procedimento</w:t>
      </w:r>
      <w:proofErr w:type="spellEnd"/>
      <w:r w:rsidRPr="0023586A">
        <w:rPr>
          <w:snapToGrid w:val="0"/>
          <w:lang w:val="en-US"/>
        </w:rPr>
        <w:t xml:space="preserve"> de </w:t>
      </w:r>
      <w:proofErr w:type="spellStart"/>
      <w:r w:rsidRPr="0023586A">
        <w:rPr>
          <w:snapToGrid w:val="0"/>
          <w:lang w:val="en-US"/>
        </w:rPr>
        <w:t>calibração</w:t>
      </w:r>
      <w:proofErr w:type="spellEnd"/>
      <w:r w:rsidRPr="0023586A">
        <w:rPr>
          <w:snapToGrid w:val="0"/>
          <w:lang w:val="en-US"/>
        </w:rPr>
        <w:t xml:space="preserve"> </w:t>
      </w:r>
      <w:proofErr w:type="spellStart"/>
      <w:r w:rsidRPr="0023586A">
        <w:rPr>
          <w:snapToGrid w:val="0"/>
          <w:lang w:val="en-US"/>
        </w:rPr>
        <w:t>baseado</w:t>
      </w:r>
      <w:proofErr w:type="spellEnd"/>
      <w:r w:rsidRPr="0023586A">
        <w:rPr>
          <w:snapToGrid w:val="0"/>
          <w:lang w:val="en-US"/>
        </w:rPr>
        <w:t xml:space="preserve"> </w:t>
      </w:r>
      <w:proofErr w:type="spellStart"/>
      <w:r w:rsidRPr="0023586A">
        <w:rPr>
          <w:snapToGrid w:val="0"/>
          <w:lang w:val="en-US"/>
        </w:rPr>
        <w:t>em</w:t>
      </w:r>
      <w:proofErr w:type="spellEnd"/>
      <w:r w:rsidRPr="0023586A">
        <w:rPr>
          <w:snapToGrid w:val="0"/>
          <w:lang w:val="en-US"/>
        </w:rPr>
        <w:t xml:space="preserve"> </w:t>
      </w:r>
      <w:proofErr w:type="spellStart"/>
      <w:r w:rsidRPr="0023586A">
        <w:rPr>
          <w:snapToGrid w:val="0"/>
          <w:lang w:val="en-US"/>
        </w:rPr>
        <w:t>dois</w:t>
      </w:r>
      <w:proofErr w:type="spellEnd"/>
      <w:r w:rsidRPr="0023586A">
        <w:rPr>
          <w:snapToGrid w:val="0"/>
          <w:lang w:val="en-US"/>
        </w:rPr>
        <w:t xml:space="preserve"> </w:t>
      </w:r>
      <w:proofErr w:type="spellStart"/>
      <w:r w:rsidRPr="0023586A">
        <w:rPr>
          <w:snapToGrid w:val="0"/>
          <w:lang w:val="en-US"/>
        </w:rPr>
        <w:t>pontos</w:t>
      </w:r>
      <w:proofErr w:type="spellEnd"/>
      <w:r w:rsidRPr="0023586A">
        <w:rPr>
          <w:snapToGrid w:val="0"/>
          <w:lang w:val="en-US"/>
        </w:rPr>
        <w:t xml:space="preserve"> </w:t>
      </w:r>
      <w:proofErr w:type="spellStart"/>
      <w:r w:rsidRPr="0023586A">
        <w:rPr>
          <w:snapToGrid w:val="0"/>
          <w:lang w:val="en-US"/>
        </w:rPr>
        <w:t>característicos</w:t>
      </w:r>
      <w:proofErr w:type="spellEnd"/>
      <w:r w:rsidRPr="0023586A">
        <w:rPr>
          <w:snapToGrid w:val="0"/>
          <w:lang w:val="en-US"/>
        </w:rPr>
        <w:t>:</w:t>
      </w:r>
    </w:p>
    <w:p w14:paraId="719F0A26" w14:textId="77777777" w:rsidR="0023586A" w:rsidRPr="0023586A" w:rsidRDefault="0023586A" w:rsidP="0023586A">
      <w:pPr>
        <w:numPr>
          <w:ilvl w:val="0"/>
          <w:numId w:val="63"/>
        </w:numPr>
        <w:spacing w:line="360" w:lineRule="auto"/>
        <w:jc w:val="both"/>
        <w:rPr>
          <w:snapToGrid w:val="0"/>
        </w:rPr>
      </w:pPr>
      <w:r w:rsidRPr="0023586A">
        <w:rPr>
          <w:snapToGrid w:val="0"/>
        </w:rPr>
        <w:t>V0: tensão lida com o pistão totalmente recuado;</w:t>
      </w:r>
    </w:p>
    <w:p w14:paraId="7D554205" w14:textId="77777777" w:rsidR="0023586A" w:rsidRPr="0023586A" w:rsidRDefault="0023586A" w:rsidP="0023586A">
      <w:pPr>
        <w:numPr>
          <w:ilvl w:val="0"/>
          <w:numId w:val="63"/>
        </w:numPr>
        <w:spacing w:line="360" w:lineRule="auto"/>
        <w:jc w:val="both"/>
        <w:rPr>
          <w:snapToGrid w:val="0"/>
        </w:rPr>
      </w:pPr>
      <w:r w:rsidRPr="0023586A">
        <w:rPr>
          <w:snapToGrid w:val="0"/>
        </w:rPr>
        <w:t>V100: tensão lida com o pistão no limite superior do curso.</w:t>
      </w:r>
    </w:p>
    <w:p w14:paraId="10FABE1C" w14:textId="1E3718E3" w:rsidR="00D12D87" w:rsidRPr="0023586A" w:rsidRDefault="0023586A" w:rsidP="0023586A">
      <w:pPr>
        <w:spacing w:line="360" w:lineRule="auto"/>
        <w:ind w:firstLine="567"/>
        <w:jc w:val="both"/>
        <w:rPr>
          <w:snapToGrid w:val="0"/>
        </w:rPr>
      </w:pPr>
      <w:r w:rsidRPr="0023586A">
        <w:rPr>
          <w:snapToGrid w:val="0"/>
        </w:rPr>
        <w:t xml:space="preserve">Com esses valores, planejou-se estabelecer uma relação linear entre tensão medida e posição em milímetros, permitindo que o controlador </w:t>
      </w:r>
      <w:proofErr w:type="gramStart"/>
      <w:r w:rsidRPr="0023586A">
        <w:rPr>
          <w:snapToGrid w:val="0"/>
        </w:rPr>
        <w:t>interprete</w:t>
      </w:r>
      <w:proofErr w:type="gramEnd"/>
      <w:r w:rsidRPr="0023586A">
        <w:rPr>
          <w:snapToGrid w:val="0"/>
        </w:rPr>
        <w:t xml:space="preserve"> adequadamente o deslocamento </w:t>
      </w:r>
      <w:r w:rsidRPr="0023586A">
        <w:rPr>
          <w:snapToGrid w:val="0"/>
        </w:rPr>
        <w:lastRenderedPageBreak/>
        <w:t>dos atuadores. Essa calibração seria realizada individualmente em cada pistão para compensar variações inerentes aos sensores, cabos e mecanismos.</w:t>
      </w:r>
    </w:p>
    <w:p w14:paraId="0F6C2E34" w14:textId="3DB1C995" w:rsidR="00F368B6" w:rsidRPr="007B559B" w:rsidRDefault="0023586A" w:rsidP="00F368B6">
      <w:pPr>
        <w:pStyle w:val="subsub"/>
        <w:rPr>
          <w:noProof w:val="0"/>
          <w:lang w:val="pt-BR"/>
        </w:rPr>
      </w:pPr>
      <w:r w:rsidRPr="0023586A">
        <w:rPr>
          <w:noProof w:val="0"/>
          <w:lang w:val="pt-BR"/>
        </w:rPr>
        <w:t>Identificação de Zona Morta e Não Linearidades</w:t>
      </w:r>
    </w:p>
    <w:p w14:paraId="3A10B0D2" w14:textId="79D5C74F" w:rsidR="00F368B6" w:rsidRDefault="0023586A" w:rsidP="00F368B6">
      <w:pPr>
        <w:spacing w:line="360" w:lineRule="auto"/>
        <w:ind w:firstLine="567"/>
        <w:jc w:val="both"/>
        <w:rPr>
          <w:snapToGrid w:val="0"/>
        </w:rPr>
      </w:pPr>
      <w:r w:rsidRPr="0023586A">
        <w:rPr>
          <w:snapToGrid w:val="0"/>
        </w:rPr>
        <w:t>Para detectar não linearidades típicas de sistemas eletromecânicos</w:t>
      </w:r>
      <w:r>
        <w:rPr>
          <w:snapToGrid w:val="0"/>
        </w:rPr>
        <w:t>,</w:t>
      </w:r>
      <w:r w:rsidRPr="0023586A">
        <w:rPr>
          <w:snapToGrid w:val="0"/>
        </w:rPr>
        <w:t xml:space="preserve"> como atrito estático, histerese e folgas</w:t>
      </w:r>
      <w:r>
        <w:rPr>
          <w:snapToGrid w:val="0"/>
        </w:rPr>
        <w:t>,</w:t>
      </w:r>
      <w:r w:rsidRPr="0023586A">
        <w:rPr>
          <w:snapToGrid w:val="0"/>
        </w:rPr>
        <w:t xml:space="preserve"> foram definidos testes de baixa amplitude, consistindo na aplicação de pequenos degraus de referência próximos ao início de movimento. Esses ensaios permitiriam estimar o nível mínimo de comando necessário para vencer o atrito de cada atuador. Com base nessa análise, planejou-se implementar estratégias de compensação individualizada de zona morta no controlador.</w:t>
      </w:r>
    </w:p>
    <w:p w14:paraId="12D52A17" w14:textId="1BC89274" w:rsidR="00A529C3" w:rsidRDefault="00A529C3" w:rsidP="00A529C3">
      <w:pPr>
        <w:pStyle w:val="subsub"/>
      </w:pPr>
      <w:r>
        <w:t>Finalidade dos Dados</w:t>
      </w:r>
    </w:p>
    <w:p w14:paraId="13238768" w14:textId="77777777" w:rsidR="00A529C3" w:rsidRPr="00A529C3" w:rsidRDefault="00A529C3" w:rsidP="00A529C3">
      <w:pPr>
        <w:spacing w:line="360" w:lineRule="auto"/>
        <w:ind w:firstLine="567"/>
        <w:jc w:val="both"/>
        <w:rPr>
          <w:snapToGrid w:val="0"/>
        </w:rPr>
      </w:pPr>
      <w:r w:rsidRPr="00A529C3">
        <w:rPr>
          <w:snapToGrid w:val="0"/>
        </w:rPr>
        <w:t>Todos os dados obtidos durante os ensaios planejados seriam empregados nas etapas de:</w:t>
      </w:r>
    </w:p>
    <w:p w14:paraId="550E6AE2" w14:textId="77777777" w:rsidR="00A529C3" w:rsidRPr="00A529C3" w:rsidRDefault="00A529C3" w:rsidP="00A529C3">
      <w:pPr>
        <w:pStyle w:val="PargrafodaLista"/>
        <w:numPr>
          <w:ilvl w:val="0"/>
          <w:numId w:val="65"/>
        </w:numPr>
        <w:spacing w:line="360" w:lineRule="auto"/>
        <w:jc w:val="both"/>
        <w:rPr>
          <w:snapToGrid w:val="0"/>
        </w:rPr>
      </w:pPr>
      <w:r w:rsidRPr="00A529C3">
        <w:rPr>
          <w:snapToGrid w:val="0"/>
        </w:rPr>
        <w:t>identificação do modelo dinâmico da planta;</w:t>
      </w:r>
    </w:p>
    <w:p w14:paraId="25275298" w14:textId="77777777" w:rsidR="00A529C3" w:rsidRPr="00A529C3" w:rsidRDefault="00A529C3" w:rsidP="00A529C3">
      <w:pPr>
        <w:pStyle w:val="PargrafodaLista"/>
        <w:numPr>
          <w:ilvl w:val="0"/>
          <w:numId w:val="65"/>
        </w:numPr>
        <w:spacing w:line="360" w:lineRule="auto"/>
        <w:jc w:val="both"/>
        <w:rPr>
          <w:snapToGrid w:val="0"/>
        </w:rPr>
      </w:pPr>
      <w:r w:rsidRPr="00A529C3">
        <w:rPr>
          <w:snapToGrid w:val="0"/>
        </w:rPr>
        <w:t>avaliação e escolha das técnicas de filtragem digital;</w:t>
      </w:r>
    </w:p>
    <w:p w14:paraId="709859AC" w14:textId="77777777" w:rsidR="00A529C3" w:rsidRPr="00A529C3" w:rsidRDefault="00A529C3" w:rsidP="00A529C3">
      <w:pPr>
        <w:pStyle w:val="PargrafodaLista"/>
        <w:numPr>
          <w:ilvl w:val="0"/>
          <w:numId w:val="65"/>
        </w:numPr>
        <w:spacing w:line="360" w:lineRule="auto"/>
        <w:jc w:val="both"/>
        <w:rPr>
          <w:snapToGrid w:val="0"/>
        </w:rPr>
      </w:pPr>
      <w:r w:rsidRPr="00A529C3">
        <w:rPr>
          <w:snapToGrid w:val="0"/>
        </w:rPr>
        <w:t>implementação da compensação de não linearidades;</w:t>
      </w:r>
    </w:p>
    <w:p w14:paraId="1FB50E21" w14:textId="77777777" w:rsidR="00A529C3" w:rsidRPr="00A529C3" w:rsidRDefault="00A529C3" w:rsidP="00A529C3">
      <w:pPr>
        <w:pStyle w:val="PargrafodaLista"/>
        <w:numPr>
          <w:ilvl w:val="0"/>
          <w:numId w:val="65"/>
        </w:numPr>
        <w:spacing w:line="360" w:lineRule="auto"/>
        <w:jc w:val="both"/>
        <w:rPr>
          <w:snapToGrid w:val="0"/>
        </w:rPr>
      </w:pPr>
      <w:r w:rsidRPr="00A529C3">
        <w:rPr>
          <w:snapToGrid w:val="0"/>
        </w:rPr>
        <w:t>projeto e sintonia do controlador PID.</w:t>
      </w:r>
    </w:p>
    <w:p w14:paraId="1661F0B4" w14:textId="5D6C5017" w:rsidR="002B0DF6" w:rsidRPr="007B559B" w:rsidRDefault="00B073BC" w:rsidP="001118D6">
      <w:pPr>
        <w:pStyle w:val="sub"/>
        <w:rPr>
          <w:noProof w:val="0"/>
          <w:lang w:val="pt-BR"/>
        </w:rPr>
      </w:pPr>
      <w:bookmarkStart w:id="752" w:name="_Toc213518033"/>
      <w:bookmarkStart w:id="753" w:name="_Toc214231459"/>
      <w:bookmarkStart w:id="754" w:name="_Toc214231573"/>
      <w:bookmarkStart w:id="755" w:name="_Toc214232703"/>
      <w:r>
        <w:rPr>
          <w:noProof w:val="0"/>
          <w:lang w:val="pt-BR"/>
        </w:rPr>
        <w:t>Identificação</w:t>
      </w:r>
      <w:r w:rsidR="008A6841" w:rsidRPr="007B559B">
        <w:rPr>
          <w:noProof w:val="0"/>
          <w:lang w:val="pt-BR"/>
        </w:rPr>
        <w:t xml:space="preserve"> de M</w:t>
      </w:r>
      <w:r>
        <w:rPr>
          <w:noProof w:val="0"/>
          <w:lang w:val="pt-BR"/>
        </w:rPr>
        <w:t>o</w:t>
      </w:r>
      <w:r w:rsidR="008A6841" w:rsidRPr="007B559B">
        <w:rPr>
          <w:noProof w:val="0"/>
          <w:lang w:val="pt-BR"/>
        </w:rPr>
        <w:t>delo e projeto</w:t>
      </w:r>
      <w:r w:rsidR="00AD2154" w:rsidRPr="007B559B">
        <w:rPr>
          <w:noProof w:val="0"/>
          <w:lang w:val="pt-BR"/>
        </w:rPr>
        <w:t xml:space="preserve"> </w:t>
      </w:r>
      <w:r w:rsidR="008A6841" w:rsidRPr="007B559B">
        <w:rPr>
          <w:noProof w:val="0"/>
          <w:lang w:val="pt-BR"/>
        </w:rPr>
        <w:t>do</w:t>
      </w:r>
      <w:r w:rsidR="00AD2154" w:rsidRPr="007B559B">
        <w:rPr>
          <w:noProof w:val="0"/>
          <w:lang w:val="pt-BR"/>
        </w:rPr>
        <w:t xml:space="preserve"> </w:t>
      </w:r>
      <w:r>
        <w:rPr>
          <w:noProof w:val="0"/>
          <w:lang w:val="pt-BR"/>
        </w:rPr>
        <w:t>Controlador</w:t>
      </w:r>
      <w:r w:rsidR="008A6841" w:rsidRPr="007B559B">
        <w:rPr>
          <w:noProof w:val="0"/>
          <w:lang w:val="pt-BR"/>
        </w:rPr>
        <w:t xml:space="preserve"> para a malha fechada</w:t>
      </w:r>
      <w:bookmarkEnd w:id="752"/>
      <w:bookmarkEnd w:id="753"/>
      <w:bookmarkEnd w:id="754"/>
      <w:bookmarkEnd w:id="755"/>
    </w:p>
    <w:p w14:paraId="33EAB805" w14:textId="2399FE7F" w:rsidR="004139E0" w:rsidRPr="007B559B" w:rsidRDefault="004139E0" w:rsidP="004139E0">
      <w:pPr>
        <w:spacing w:line="360" w:lineRule="auto"/>
        <w:ind w:firstLine="567"/>
        <w:jc w:val="both"/>
        <w:rPr>
          <w:snapToGrid w:val="0"/>
        </w:rPr>
      </w:pPr>
      <w:r w:rsidRPr="007B559B">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7B559B" w:rsidRDefault="004139E0" w:rsidP="004139E0">
      <w:pPr>
        <w:spacing w:line="360" w:lineRule="auto"/>
        <w:ind w:firstLine="567"/>
        <w:jc w:val="both"/>
        <w:rPr>
          <w:snapToGrid w:val="0"/>
        </w:rPr>
      </w:pPr>
      <w:r w:rsidRPr="007B559B">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7B559B" w:rsidRDefault="00471426" w:rsidP="00471426">
      <w:pPr>
        <w:spacing w:line="360" w:lineRule="auto"/>
        <w:ind w:firstLine="567"/>
        <w:jc w:val="both"/>
        <w:rPr>
          <w:snapToGrid w:val="0"/>
        </w:rPr>
      </w:pPr>
      <w:r w:rsidRPr="007B559B">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de realimentação. A identificação do sistema foi conduzida por meio do System </w:t>
      </w:r>
      <w:proofErr w:type="spellStart"/>
      <w:r w:rsidRPr="007B559B">
        <w:rPr>
          <w:snapToGrid w:val="0"/>
        </w:rPr>
        <w:t>Identification</w:t>
      </w:r>
      <w:proofErr w:type="spellEnd"/>
      <w:r w:rsidRPr="007B559B">
        <w:rPr>
          <w:snapToGrid w:val="0"/>
        </w:rPr>
        <w:t xml:space="preserve"> Toolbox do MATLAB, com o objetivo de ajustar um modelo de segunda ordem.</w:t>
      </w:r>
    </w:p>
    <w:p w14:paraId="2C711C7F" w14:textId="77777777" w:rsidR="00471426" w:rsidRPr="007B559B" w:rsidRDefault="00471426" w:rsidP="00471426">
      <w:pPr>
        <w:spacing w:line="360" w:lineRule="auto"/>
        <w:ind w:firstLine="567"/>
        <w:jc w:val="both"/>
        <w:rPr>
          <w:snapToGrid w:val="0"/>
          <w:color w:val="EE0000"/>
        </w:rPr>
      </w:pPr>
      <w:r w:rsidRPr="007B559B">
        <w:rPr>
          <w:snapToGrid w:val="0"/>
          <w:color w:val="EE000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7B559B" w:rsidRDefault="009B7D36" w:rsidP="009B7D36">
      <w:pPr>
        <w:spacing w:line="360" w:lineRule="auto"/>
        <w:ind w:firstLine="567"/>
        <w:jc w:val="both"/>
        <w:rPr>
          <w:snapToGrid w:val="0"/>
          <w:color w:val="EE0000"/>
        </w:rPr>
      </w:pPr>
      <w:r w:rsidRPr="007B559B">
        <w:rPr>
          <w:snapToGrid w:val="0"/>
        </w:rPr>
        <w:lastRenderedPageBreak/>
        <w:t xml:space="preserve">Na segunda estratégia, a coleta de dados foi realizada de forma simultânea para todos os pistões, possibilitando analisar o comportamento dinâmico conjunto da plataforma. </w:t>
      </w:r>
      <w:r w:rsidRPr="007B559B">
        <w:rPr>
          <w:snapToGrid w:val="0"/>
          <w:color w:val="EE0000"/>
        </w:rPr>
        <w:t xml:space="preserve">Nessa configuração, foi implementado um filtro </w:t>
      </w:r>
      <w:proofErr w:type="spellStart"/>
      <w:r w:rsidRPr="007B559B">
        <w:rPr>
          <w:snapToGrid w:val="0"/>
          <w:color w:val="EE0000"/>
        </w:rPr>
        <w:t>anti-picos</w:t>
      </w:r>
      <w:proofErr w:type="spellEnd"/>
      <w:r w:rsidRPr="007B559B">
        <w:rPr>
          <w:snapToGrid w:val="0"/>
          <w:color w:val="EE0000"/>
        </w:rPr>
        <w:t xml:space="preserve">,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Pr="007B559B">
        <w:rPr>
          <w:snapToGrid w:val="0"/>
          <w:color w:val="EE0000"/>
        </w:rPr>
        <w:t xml:space="preserve"> (avançar) 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Pr="007B559B">
        <w:rPr>
          <w:snapToGrid w:val="0"/>
          <w:color w:val="EE0000"/>
        </w:rPr>
        <w:t xml:space="preserve"> (retornar), em substituição ao PWM global, medida que reduziu a ocorrência de saturações e aprimorou a linearidade e a sincronização entre os pistões.</w:t>
      </w:r>
    </w:p>
    <w:p w14:paraId="5F07E70F" w14:textId="42991DA6" w:rsidR="004139E0" w:rsidRPr="007B559B" w:rsidRDefault="00471426" w:rsidP="00F368B6">
      <w:pPr>
        <w:spacing w:line="360" w:lineRule="auto"/>
        <w:ind w:firstLine="567"/>
        <w:jc w:val="both"/>
        <w:rPr>
          <w:snapToGrid w:val="0"/>
          <w:color w:val="EE0000"/>
        </w:rPr>
      </w:pPr>
      <w:r w:rsidRPr="007B559B">
        <w:rPr>
          <w:snapToGrid w:val="0"/>
          <w:color w:val="EE0000"/>
        </w:rPr>
        <w:t>Além disso, o sistema foi reaproximado por um modelo de primeira ordem, mais condizente com o comportamento superamortecido observado experimentalmente, servindo como base para a nova etapa de sintonia e controle.</w:t>
      </w:r>
    </w:p>
    <w:p w14:paraId="48E31000" w14:textId="30B7D310" w:rsidR="00AD2154" w:rsidRPr="007B559B" w:rsidRDefault="00BE65F6" w:rsidP="003E601B">
      <w:pPr>
        <w:pStyle w:val="subsub"/>
        <w:rPr>
          <w:noProof w:val="0"/>
          <w:snapToGrid/>
          <w:color w:val="EE0000"/>
          <w:lang w:val="pt-BR"/>
        </w:rPr>
      </w:pPr>
      <w:bookmarkStart w:id="756" w:name="_Toc213518034"/>
      <w:bookmarkStart w:id="757" w:name="_Toc214231460"/>
      <w:bookmarkStart w:id="758" w:name="_Toc214231574"/>
      <w:bookmarkStart w:id="759" w:name="_Toc214232704"/>
      <w:r w:rsidRPr="007B559B">
        <w:rPr>
          <w:noProof w:val="0"/>
          <w:snapToGrid/>
          <w:color w:val="EE0000"/>
          <w:lang w:val="pt-BR"/>
        </w:rPr>
        <w:t>FASE 1</w:t>
      </w:r>
      <w:r w:rsidR="00D847CD" w:rsidRPr="007B559B">
        <w:rPr>
          <w:noProof w:val="0"/>
          <w:snapToGrid/>
          <w:color w:val="EE0000"/>
          <w:lang w:val="pt-BR"/>
        </w:rPr>
        <w:t xml:space="preserve"> – </w:t>
      </w:r>
      <w:bookmarkEnd w:id="756"/>
      <w:bookmarkEnd w:id="757"/>
      <w:bookmarkEnd w:id="758"/>
      <w:r w:rsidRPr="007B559B">
        <w:rPr>
          <w:noProof w:val="0"/>
          <w:snapToGrid/>
          <w:color w:val="EE0000"/>
          <w:lang w:val="pt-BR"/>
        </w:rPr>
        <w:t>Aquisição de Dados</w:t>
      </w:r>
      <w:bookmarkEnd w:id="759"/>
    </w:p>
    <w:p w14:paraId="071A510C" w14:textId="78EA9D78" w:rsidR="00D847CD" w:rsidRPr="007B559B" w:rsidRDefault="00D847CD" w:rsidP="00D847CD">
      <w:pPr>
        <w:spacing w:line="360" w:lineRule="auto"/>
        <w:ind w:firstLine="567"/>
        <w:jc w:val="both"/>
        <w:rPr>
          <w:snapToGrid w:val="0"/>
        </w:rPr>
      </w:pPr>
      <w:r w:rsidRPr="007B559B">
        <w:rPr>
          <w:snapToGrid w:val="0"/>
        </w:rPr>
        <w:t>Optou-se por realizar a identificação do modelo com o sistema operando em malha fechada, por razões práticas, como mitigar não linearidades inerentes ao sistema físico, zona morta, atrito estático e pontos de travamento ao longo do curso.</w:t>
      </w:r>
    </w:p>
    <w:p w14:paraId="17A3E040" w14:textId="0974D6E4" w:rsidR="00D847CD" w:rsidRPr="007B559B" w:rsidRDefault="00D847CD" w:rsidP="00D847CD">
      <w:pPr>
        <w:spacing w:line="360" w:lineRule="auto"/>
        <w:ind w:firstLine="567"/>
        <w:jc w:val="both"/>
        <w:rPr>
          <w:snapToGrid w:val="0"/>
        </w:rPr>
      </w:pPr>
      <w:r w:rsidRPr="007B559B">
        <w:rPr>
          <w:snapToGrid w:val="0"/>
        </w:rPr>
        <w:t>Na etapa de aquisição de dados, a estratégia inicial consistiu em</w:t>
      </w:r>
      <w:r w:rsidR="00471426" w:rsidRPr="007B559B">
        <w:rPr>
          <w:snapToGrid w:val="0"/>
        </w:rPr>
        <w:t xml:space="preserve"> coletar os dados de cada pistão individualmente,</w:t>
      </w:r>
      <w:r w:rsidRPr="007B559B">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Pr="007B559B" w:rsidRDefault="003E601B" w:rsidP="00E6100C">
      <w:pPr>
        <w:spacing w:line="360" w:lineRule="auto"/>
        <w:ind w:firstLine="567"/>
        <w:jc w:val="both"/>
        <w:rPr>
          <w:snapToGrid w:val="0"/>
        </w:rPr>
      </w:pPr>
      <w:r w:rsidRPr="007B559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7B559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7B559B">
        <w:rPr>
          <w:snapToGrid w:val="0"/>
        </w:rPr>
        <w:t xml:space="preserve">aplicada a cada </w:t>
      </w:r>
      <w:r w:rsidR="004C4123" w:rsidRPr="007B559B">
        <w:rPr>
          <w:snapToGrid w:val="0"/>
        </w:rPr>
        <w:t>pista,</w:t>
      </w:r>
      <w:r w:rsidR="0024700F" w:rsidRPr="007B559B">
        <w:rPr>
          <w:snapToGrid w:val="0"/>
        </w:rPr>
        <w:t xml:space="preserve"> o </w:t>
      </w:r>
      <w:proofErr w:type="spellStart"/>
      <w:r w:rsidR="0024700F" w:rsidRPr="007B559B">
        <w:rPr>
          <w:snapToGrid w:val="0"/>
        </w:rPr>
        <w:t>setpoint</w:t>
      </w:r>
      <w:proofErr w:type="spellEnd"/>
      <w:r w:rsidR="0024700F" w:rsidRPr="007B559B">
        <w:rPr>
          <w:snapToGrid w:val="0"/>
        </w:rPr>
        <w:t xml:space="preserve"> </w:t>
      </w:r>
      <m:oMath>
        <m:r>
          <w:rPr>
            <w:rFonts w:ascii="Cambria Math" w:hAnsi="Cambria Math"/>
            <w:snapToGrid w:val="0"/>
          </w:rPr>
          <m:t>r(t)</m:t>
        </m:r>
      </m:oMath>
      <w:r w:rsidR="004C4123" w:rsidRPr="007B559B">
        <w:rPr>
          <w:snapToGrid w:val="0"/>
        </w:rPr>
        <w:t xml:space="preserve"> </w:t>
      </w:r>
      <w:r w:rsidR="0024700F" w:rsidRPr="007B559B">
        <w:rPr>
          <w:snapToGrid w:val="0"/>
        </w:rPr>
        <w:t>em milímetros</w:t>
      </w:r>
      <w:r w:rsidRPr="007B559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559B">
        <w:rPr>
          <w:snapToGrid w:val="0"/>
        </w:rPr>
        <w:t xml:space="preserve"> em milímetros, convertida pela calibração V0–V100 e filtrada e o tempo de aquisição. </w:t>
      </w:r>
    </w:p>
    <w:p w14:paraId="03910690" w14:textId="547E4006" w:rsidR="00D847CD" w:rsidRPr="007B559B" w:rsidRDefault="00D847CD" w:rsidP="00D847CD">
      <w:pPr>
        <w:spacing w:line="360" w:lineRule="auto"/>
        <w:ind w:firstLine="567"/>
        <w:jc w:val="both"/>
        <w:rPr>
          <w:snapToGrid w:val="0"/>
        </w:rPr>
      </w:pPr>
      <w:r w:rsidRPr="007B559B">
        <w:rPr>
          <w:snapToGrid w:val="0"/>
        </w:rPr>
        <w:t>Para simplificar e padronizar as coletas, foi desenvolvido um aplicativo próprio em Python/</w:t>
      </w:r>
      <w:proofErr w:type="spellStart"/>
      <w:r w:rsidRPr="007B559B">
        <w:rPr>
          <w:snapToGrid w:val="0"/>
        </w:rPr>
        <w:t>Tkinter</w:t>
      </w:r>
      <w:proofErr w:type="spellEnd"/>
      <w:r w:rsidRPr="007B559B">
        <w:rPr>
          <w:snapToGrid w:val="0"/>
        </w:rPr>
        <w:t xml:space="preserve"> denominado </w:t>
      </w:r>
      <w:r w:rsidRPr="007B559B">
        <w:rPr>
          <w:b/>
          <w:bCs/>
          <w:snapToGrid w:val="0"/>
        </w:rPr>
        <w:t>(</w:t>
      </w:r>
      <w:r w:rsidRPr="007B559B">
        <w:rPr>
          <w:b/>
          <w:bCs/>
          <w:snapToGrid w:val="0"/>
          <w:color w:val="EE0000"/>
        </w:rPr>
        <w:t>Figura X</w:t>
      </w:r>
      <w:r w:rsidRPr="007B559B">
        <w:rPr>
          <w:snapToGrid w:val="0"/>
        </w:rPr>
        <w:t>). Esse programa realiza a comunicação com o ESP32-S3 via porta serial (115200 bps) e permite conduzir os ensaios de forma assistida.</w:t>
      </w:r>
    </w:p>
    <w:p w14:paraId="6DB583F2" w14:textId="77777777" w:rsidR="00D847CD" w:rsidRPr="007B559B" w:rsidRDefault="00D847CD" w:rsidP="00D847CD">
      <w:pPr>
        <w:spacing w:line="360" w:lineRule="auto"/>
        <w:ind w:firstLine="567"/>
        <w:jc w:val="both"/>
        <w:rPr>
          <w:snapToGrid w:val="0"/>
        </w:rPr>
      </w:pPr>
      <w:r w:rsidRPr="007B559B">
        <w:rPr>
          <w:snapToGrid w:val="0"/>
        </w:rPr>
        <w:t xml:space="preserve">A interface do aplicativo lista e gerencia as portas seriais disponíveis, possibilitando a seleção do pistão sob teste e o envio de </w:t>
      </w:r>
      <w:proofErr w:type="spellStart"/>
      <w:r w:rsidRPr="007B559B">
        <w:rPr>
          <w:snapToGrid w:val="0"/>
        </w:rPr>
        <w:t>setpoints</w:t>
      </w:r>
      <w:proofErr w:type="spellEnd"/>
      <w:r w:rsidRPr="007B559B">
        <w:rPr>
          <w:snapToGrid w:val="0"/>
        </w:rPr>
        <w:t xml:space="preserve"> em milímetros ou em porcentagem do curso, tanto de forma manual quanto por perfis </w:t>
      </w:r>
      <w:proofErr w:type="spellStart"/>
      <w:r w:rsidRPr="007B559B">
        <w:rPr>
          <w:snapToGrid w:val="0"/>
        </w:rPr>
        <w:t>pré</w:t>
      </w:r>
      <w:proofErr w:type="spellEnd"/>
      <w:r w:rsidRPr="007B559B">
        <w:rPr>
          <w:snapToGrid w:val="0"/>
        </w:rPr>
        <w:t xml:space="preserve">-configurados. Também há um modo personalizado, no qual o próximo </w:t>
      </w:r>
      <w:proofErr w:type="spellStart"/>
      <w:r w:rsidRPr="007B559B">
        <w:rPr>
          <w:snapToGrid w:val="0"/>
        </w:rPr>
        <w:t>setpoint</w:t>
      </w:r>
      <w:proofErr w:type="spellEnd"/>
      <w:r w:rsidRPr="007B559B">
        <w:rPr>
          <w:snapToGrid w:val="0"/>
        </w:rPr>
        <w:t xml:space="preserve"> é transmitido somente após a detecção automática de estabilização do sistema (baseada em uma janela deslizante de aproximadamente 8 s e uma tolerância ajustável, com valor padrão de 3 mm).</w:t>
      </w:r>
    </w:p>
    <w:p w14:paraId="5020EE4B" w14:textId="63D79DE7" w:rsidR="00D847CD" w:rsidRPr="007B559B" w:rsidRDefault="00D847CD" w:rsidP="00D847CD">
      <w:pPr>
        <w:spacing w:line="360" w:lineRule="auto"/>
        <w:ind w:firstLine="567"/>
        <w:jc w:val="both"/>
        <w:rPr>
          <w:snapToGrid w:val="0"/>
        </w:rPr>
      </w:pPr>
      <w:r w:rsidRPr="007B559B">
        <w:rPr>
          <w:snapToGrid w:val="0"/>
        </w:rPr>
        <w:t>Durante cada ensaio, o programa registra automaticamente a telemetria recebida em arquivos CSV, permitindo posterior análise dos sinais.</w:t>
      </w:r>
    </w:p>
    <w:p w14:paraId="542DB4D3" w14:textId="6793DF9C" w:rsidR="00D847CD" w:rsidRPr="007B559B" w:rsidRDefault="00D847CD" w:rsidP="00E6100C">
      <w:pPr>
        <w:spacing w:line="360" w:lineRule="auto"/>
        <w:ind w:firstLine="567"/>
        <w:jc w:val="both"/>
        <w:rPr>
          <w:snapToGrid w:val="0"/>
        </w:rPr>
      </w:pPr>
    </w:p>
    <w:p w14:paraId="7641EA20" w14:textId="15B58C51" w:rsidR="0024700F" w:rsidRPr="007B559B" w:rsidRDefault="00DA7D9C" w:rsidP="0024700F">
      <w:pPr>
        <w:keepNext/>
        <w:spacing w:line="360" w:lineRule="auto"/>
        <w:jc w:val="center"/>
      </w:pPr>
      <w:r w:rsidRPr="007B559B">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1"/>
                    <a:stretch>
                      <a:fillRect/>
                    </a:stretch>
                  </pic:blipFill>
                  <pic:spPr>
                    <a:xfrm>
                      <a:off x="0" y="0"/>
                      <a:ext cx="5760085" cy="4890135"/>
                    </a:xfrm>
                    <a:prstGeom prst="rect">
                      <a:avLst/>
                    </a:prstGeom>
                  </pic:spPr>
                </pic:pic>
              </a:graphicData>
            </a:graphic>
          </wp:inline>
        </w:drawing>
      </w:r>
    </w:p>
    <w:p w14:paraId="1F07D259" w14:textId="0F9BA9D7" w:rsidR="007025A3" w:rsidRPr="007B559B" w:rsidRDefault="0024700F" w:rsidP="0024700F">
      <w:pPr>
        <w:pStyle w:val="Legenda"/>
        <w:rPr>
          <w:snapToGrid w:val="0"/>
        </w:rPr>
      </w:pPr>
      <w:bookmarkStart w:id="760" w:name="_Toc213518035"/>
      <w:bookmarkStart w:id="761" w:name="_Toc214231796"/>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23</w:t>
      </w:r>
      <w:r w:rsidR="002C135F" w:rsidRPr="007B559B">
        <w:fldChar w:fldCharType="end"/>
      </w:r>
      <w:r w:rsidRPr="007B559B">
        <w:t>: Interface do Aplicativo de Coleta de Dados</w:t>
      </w:r>
      <w:bookmarkEnd w:id="760"/>
      <w:bookmarkEnd w:id="761"/>
    </w:p>
    <w:p w14:paraId="2200A05D" w14:textId="007187AA" w:rsidR="00E6100C" w:rsidRPr="007B559B" w:rsidRDefault="00E6100C" w:rsidP="0024700F">
      <w:pPr>
        <w:spacing w:line="360" w:lineRule="auto"/>
        <w:jc w:val="both"/>
        <w:rPr>
          <w:snapToGrid w:val="0"/>
        </w:rPr>
      </w:pPr>
    </w:p>
    <w:p w14:paraId="3E2979D7" w14:textId="77777777" w:rsidR="00D847CD" w:rsidRPr="007B559B" w:rsidRDefault="0024700F" w:rsidP="0024700F">
      <w:pPr>
        <w:spacing w:line="360" w:lineRule="auto"/>
        <w:jc w:val="both"/>
        <w:rPr>
          <w:snapToGrid w:val="0"/>
        </w:rPr>
      </w:pPr>
      <w:r w:rsidRPr="007B559B">
        <w:rPr>
          <w:snapToGrid w:val="0"/>
        </w:rPr>
        <w:tab/>
      </w:r>
      <w:r w:rsidR="00D847CD" w:rsidRPr="007B559B">
        <w:rPr>
          <w:snapToGrid w:val="0"/>
        </w:rPr>
        <w:t>Dados obtidos:</w:t>
      </w:r>
    </w:p>
    <w:p w14:paraId="73B33AF1" w14:textId="3566A735" w:rsidR="0024700F" w:rsidRPr="007B559B" w:rsidRDefault="00DA7D9C" w:rsidP="0024700F">
      <w:pPr>
        <w:spacing w:line="360" w:lineRule="auto"/>
        <w:jc w:val="both"/>
        <w:rPr>
          <w:snapToGrid w:val="0"/>
        </w:rPr>
      </w:pPr>
      <w:r w:rsidRPr="007B559B">
        <w:rPr>
          <w:snapToGrid w:val="0"/>
        </w:rPr>
        <w:t xml:space="preserve"> </w:t>
      </w:r>
    </w:p>
    <w:p w14:paraId="24AB97ED" w14:textId="77777777" w:rsidR="00D847CD" w:rsidRPr="007B559B" w:rsidRDefault="00D847CD" w:rsidP="00D847CD">
      <w:pPr>
        <w:keepNext/>
        <w:spacing w:line="360" w:lineRule="auto"/>
        <w:jc w:val="center"/>
      </w:pPr>
      <w:r w:rsidRPr="007B559B">
        <w:rPr>
          <w:snapToGrid w:val="0"/>
        </w:rPr>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2"/>
                    <a:stretch>
                      <a:fillRect/>
                    </a:stretch>
                  </pic:blipFill>
                  <pic:spPr>
                    <a:xfrm>
                      <a:off x="0" y="0"/>
                      <a:ext cx="4372543" cy="2160000"/>
                    </a:xfrm>
                    <a:prstGeom prst="rect">
                      <a:avLst/>
                    </a:prstGeom>
                  </pic:spPr>
                </pic:pic>
              </a:graphicData>
            </a:graphic>
          </wp:inline>
        </w:drawing>
      </w:r>
    </w:p>
    <w:p w14:paraId="65F033EA" w14:textId="53CE1A24" w:rsidR="00D847CD" w:rsidRPr="007B559B" w:rsidRDefault="00D847CD" w:rsidP="00D847CD">
      <w:pPr>
        <w:pStyle w:val="Legenda"/>
      </w:pPr>
      <w:bookmarkStart w:id="762" w:name="_Toc213518036"/>
      <w:bookmarkStart w:id="763" w:name="_Toc214231797"/>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24</w:t>
      </w:r>
      <w:r w:rsidR="002C135F" w:rsidRPr="007B559B">
        <w:fldChar w:fldCharType="end"/>
      </w:r>
      <w:r w:rsidRPr="007B559B">
        <w:t>: Dados Obtidos do Pistão 1</w:t>
      </w:r>
      <w:bookmarkEnd w:id="762"/>
      <w:bookmarkEnd w:id="763"/>
    </w:p>
    <w:p w14:paraId="4B048986" w14:textId="77777777" w:rsidR="00D847CD" w:rsidRPr="007B559B" w:rsidRDefault="00D847CD" w:rsidP="00D847CD"/>
    <w:p w14:paraId="081CBAA4" w14:textId="77777777" w:rsidR="00D847CD" w:rsidRPr="007B559B" w:rsidRDefault="00D847CD" w:rsidP="00D847CD">
      <w:pPr>
        <w:keepNext/>
        <w:spacing w:line="360" w:lineRule="auto"/>
        <w:jc w:val="center"/>
      </w:pPr>
      <w:r w:rsidRPr="007B559B">
        <w:rPr>
          <w:snapToGrid w:val="0"/>
        </w:rPr>
        <w:lastRenderedPageBreak/>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3"/>
                    <a:stretch>
                      <a:fillRect/>
                    </a:stretch>
                  </pic:blipFill>
                  <pic:spPr>
                    <a:xfrm>
                      <a:off x="0" y="0"/>
                      <a:ext cx="4330982" cy="2160000"/>
                    </a:xfrm>
                    <a:prstGeom prst="rect">
                      <a:avLst/>
                    </a:prstGeom>
                  </pic:spPr>
                </pic:pic>
              </a:graphicData>
            </a:graphic>
          </wp:inline>
        </w:drawing>
      </w:r>
    </w:p>
    <w:p w14:paraId="5130DAB4" w14:textId="21DFE086" w:rsidR="00D847CD" w:rsidRPr="007B559B" w:rsidRDefault="00D847CD" w:rsidP="00D847CD">
      <w:pPr>
        <w:pStyle w:val="Legenda"/>
      </w:pPr>
      <w:bookmarkStart w:id="764" w:name="_Toc213518037"/>
      <w:bookmarkStart w:id="765" w:name="_Toc214231798"/>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25</w:t>
      </w:r>
      <w:r w:rsidR="002C135F" w:rsidRPr="007B559B">
        <w:fldChar w:fldCharType="end"/>
      </w:r>
      <w:r w:rsidRPr="007B559B">
        <w:t>: Dados Obtidos do Pistão 2</w:t>
      </w:r>
      <w:bookmarkEnd w:id="764"/>
      <w:bookmarkEnd w:id="765"/>
    </w:p>
    <w:p w14:paraId="5A42FCE9" w14:textId="77777777" w:rsidR="00D847CD" w:rsidRPr="007B559B" w:rsidRDefault="00D847CD" w:rsidP="00D847CD"/>
    <w:p w14:paraId="56ED6876" w14:textId="77777777" w:rsidR="00D847CD" w:rsidRPr="007B559B" w:rsidRDefault="00D847CD" w:rsidP="00D847CD">
      <w:pPr>
        <w:keepNext/>
        <w:spacing w:line="360" w:lineRule="auto"/>
        <w:jc w:val="center"/>
      </w:pPr>
      <w:r w:rsidRPr="007B559B">
        <w:rPr>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4"/>
                    <a:stretch>
                      <a:fillRect/>
                    </a:stretch>
                  </pic:blipFill>
                  <pic:spPr>
                    <a:xfrm>
                      <a:off x="0" y="0"/>
                      <a:ext cx="4290204" cy="2160000"/>
                    </a:xfrm>
                    <a:prstGeom prst="rect">
                      <a:avLst/>
                    </a:prstGeom>
                  </pic:spPr>
                </pic:pic>
              </a:graphicData>
            </a:graphic>
          </wp:inline>
        </w:drawing>
      </w:r>
    </w:p>
    <w:p w14:paraId="6CCD4D55" w14:textId="20414475" w:rsidR="00D847CD" w:rsidRPr="007B559B" w:rsidRDefault="00D847CD" w:rsidP="00D847CD">
      <w:pPr>
        <w:pStyle w:val="Legenda"/>
      </w:pPr>
      <w:bookmarkStart w:id="766" w:name="_Toc213518038"/>
      <w:bookmarkStart w:id="767" w:name="_Toc214231799"/>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26</w:t>
      </w:r>
      <w:r w:rsidR="002C135F" w:rsidRPr="007B559B">
        <w:fldChar w:fldCharType="end"/>
      </w:r>
      <w:r w:rsidRPr="007B559B">
        <w:t>: Dados Obtidos do Pistão 3</w:t>
      </w:r>
      <w:bookmarkEnd w:id="766"/>
      <w:bookmarkEnd w:id="767"/>
    </w:p>
    <w:p w14:paraId="1B1CA73F" w14:textId="77777777" w:rsidR="00D847CD" w:rsidRPr="007B559B" w:rsidRDefault="00D847CD" w:rsidP="00D847CD"/>
    <w:p w14:paraId="3548EEFC" w14:textId="77777777" w:rsidR="00D847CD" w:rsidRPr="007B559B" w:rsidRDefault="00D847CD" w:rsidP="00D847CD">
      <w:pPr>
        <w:keepNext/>
        <w:jc w:val="center"/>
      </w:pPr>
      <w:r w:rsidRPr="007B559B">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5"/>
                    <a:stretch>
                      <a:fillRect/>
                    </a:stretch>
                  </pic:blipFill>
                  <pic:spPr>
                    <a:xfrm>
                      <a:off x="0" y="0"/>
                      <a:ext cx="4339615" cy="2160000"/>
                    </a:xfrm>
                    <a:prstGeom prst="rect">
                      <a:avLst/>
                    </a:prstGeom>
                  </pic:spPr>
                </pic:pic>
              </a:graphicData>
            </a:graphic>
          </wp:inline>
        </w:drawing>
      </w:r>
    </w:p>
    <w:p w14:paraId="4A04FDE2" w14:textId="678A5B63" w:rsidR="00D847CD" w:rsidRPr="007B559B" w:rsidRDefault="00D847CD" w:rsidP="00D847CD">
      <w:pPr>
        <w:pStyle w:val="Legenda"/>
      </w:pPr>
      <w:bookmarkStart w:id="768" w:name="_Toc213518039"/>
      <w:bookmarkStart w:id="769" w:name="_Toc214231800"/>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27</w:t>
      </w:r>
      <w:r w:rsidR="002C135F" w:rsidRPr="007B559B">
        <w:fldChar w:fldCharType="end"/>
      </w:r>
      <w:r w:rsidRPr="007B559B">
        <w:t>: Dados Obtidos do Pistão 4</w:t>
      </w:r>
      <w:bookmarkEnd w:id="768"/>
      <w:bookmarkEnd w:id="769"/>
    </w:p>
    <w:p w14:paraId="3C8C93C1" w14:textId="77777777" w:rsidR="00D847CD" w:rsidRPr="007B559B" w:rsidRDefault="00D847CD" w:rsidP="00D847CD"/>
    <w:p w14:paraId="780D25FB" w14:textId="77777777" w:rsidR="00D847CD" w:rsidRPr="007B559B" w:rsidRDefault="00D847CD" w:rsidP="00D847CD"/>
    <w:p w14:paraId="2B770A57" w14:textId="77777777" w:rsidR="00D847CD" w:rsidRPr="007B559B" w:rsidRDefault="00D847CD" w:rsidP="00D847CD"/>
    <w:p w14:paraId="10D484B3" w14:textId="77777777" w:rsidR="00D847CD" w:rsidRPr="007B559B" w:rsidRDefault="00D847CD" w:rsidP="00D847CD">
      <w:pPr>
        <w:keepNext/>
        <w:jc w:val="center"/>
      </w:pPr>
      <w:r w:rsidRPr="007B559B">
        <w:lastRenderedPageBreak/>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6"/>
                    <a:stretch>
                      <a:fillRect/>
                    </a:stretch>
                  </pic:blipFill>
                  <pic:spPr>
                    <a:xfrm>
                      <a:off x="0" y="0"/>
                      <a:ext cx="4284575" cy="2160000"/>
                    </a:xfrm>
                    <a:prstGeom prst="rect">
                      <a:avLst/>
                    </a:prstGeom>
                  </pic:spPr>
                </pic:pic>
              </a:graphicData>
            </a:graphic>
          </wp:inline>
        </w:drawing>
      </w:r>
    </w:p>
    <w:p w14:paraId="43F37961" w14:textId="5D53BFAB" w:rsidR="00D847CD" w:rsidRPr="007B559B" w:rsidRDefault="00D847CD" w:rsidP="00D847CD">
      <w:pPr>
        <w:pStyle w:val="Legenda"/>
      </w:pPr>
      <w:bookmarkStart w:id="770" w:name="_Toc213518040"/>
      <w:bookmarkStart w:id="771" w:name="_Toc214231801"/>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28</w:t>
      </w:r>
      <w:r w:rsidR="002C135F" w:rsidRPr="007B559B">
        <w:fldChar w:fldCharType="end"/>
      </w:r>
      <w:r w:rsidRPr="007B559B">
        <w:t>: Dados Obtidos do Pistão 5</w:t>
      </w:r>
      <w:bookmarkEnd w:id="770"/>
      <w:bookmarkEnd w:id="771"/>
    </w:p>
    <w:p w14:paraId="6E845A79" w14:textId="77777777" w:rsidR="00D847CD" w:rsidRPr="007B559B" w:rsidRDefault="00D847CD" w:rsidP="00D847CD"/>
    <w:p w14:paraId="668FC4CC" w14:textId="77777777" w:rsidR="00D847CD" w:rsidRPr="007B559B" w:rsidRDefault="00D847CD" w:rsidP="00D847CD">
      <w:pPr>
        <w:keepNext/>
        <w:jc w:val="center"/>
      </w:pPr>
      <w:r w:rsidRPr="007B559B">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7"/>
                    <a:stretch>
                      <a:fillRect/>
                    </a:stretch>
                  </pic:blipFill>
                  <pic:spPr>
                    <a:xfrm>
                      <a:off x="0" y="0"/>
                      <a:ext cx="4320476" cy="2160000"/>
                    </a:xfrm>
                    <a:prstGeom prst="rect">
                      <a:avLst/>
                    </a:prstGeom>
                  </pic:spPr>
                </pic:pic>
              </a:graphicData>
            </a:graphic>
          </wp:inline>
        </w:drawing>
      </w:r>
    </w:p>
    <w:p w14:paraId="347DB53B" w14:textId="5A4A8CF5" w:rsidR="00D847CD" w:rsidRPr="007B559B" w:rsidRDefault="00D847CD" w:rsidP="00D847CD">
      <w:pPr>
        <w:pStyle w:val="Legenda"/>
      </w:pPr>
      <w:bookmarkStart w:id="772" w:name="_Toc213518041"/>
      <w:bookmarkStart w:id="773" w:name="_Toc214231802"/>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29</w:t>
      </w:r>
      <w:r w:rsidR="002C135F" w:rsidRPr="007B559B">
        <w:fldChar w:fldCharType="end"/>
      </w:r>
      <w:r w:rsidRPr="007B559B">
        <w:t>: Dados Obtidos do Pistão 6</w:t>
      </w:r>
      <w:bookmarkEnd w:id="772"/>
      <w:bookmarkEnd w:id="773"/>
    </w:p>
    <w:p w14:paraId="6BF58CBD" w14:textId="77777777" w:rsidR="004C4123" w:rsidRPr="007B559B" w:rsidRDefault="004C4123" w:rsidP="004C4123"/>
    <w:p w14:paraId="28404E3C" w14:textId="7926130C" w:rsidR="00043A75" w:rsidRPr="007B559B" w:rsidRDefault="00D847CD" w:rsidP="00D847CD">
      <w:pPr>
        <w:autoSpaceDE w:val="0"/>
        <w:autoSpaceDN w:val="0"/>
        <w:adjustRightInd w:val="0"/>
        <w:spacing w:line="360" w:lineRule="auto"/>
        <w:ind w:firstLine="561"/>
        <w:jc w:val="both"/>
      </w:pPr>
      <w:r w:rsidRPr="007B559B">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7B559B" w:rsidRDefault="000D6027" w:rsidP="000D6027">
      <w:pPr>
        <w:autoSpaceDE w:val="0"/>
        <w:autoSpaceDN w:val="0"/>
        <w:adjustRightInd w:val="0"/>
        <w:spacing w:line="360" w:lineRule="auto"/>
        <w:ind w:firstLine="561"/>
        <w:jc w:val="both"/>
      </w:pPr>
      <w:r w:rsidRPr="007B559B">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7B559B" w:rsidRDefault="009B7D36" w:rsidP="009B7D36">
      <w:pPr>
        <w:autoSpaceDE w:val="0"/>
        <w:autoSpaceDN w:val="0"/>
        <w:adjustRightInd w:val="0"/>
        <w:spacing w:line="360" w:lineRule="auto"/>
        <w:ind w:firstLine="561"/>
        <w:jc w:val="both"/>
      </w:pPr>
      <w:r w:rsidRPr="007B559B">
        <w:t xml:space="preserve">Nessa etapa, foi implementado um filtro </w:t>
      </w:r>
      <w:proofErr w:type="spellStart"/>
      <w:r w:rsidRPr="007B559B">
        <w:t>anti-picos</w:t>
      </w:r>
      <w:proofErr w:type="spellEnd"/>
      <w:r w:rsidRPr="007B559B">
        <w:t xml:space="preserve"> de baixa complexidade computacional, substituindo o filtro passa-baixa utilizado anteriormente. O método baseia-se na aplicação de uma </w:t>
      </w:r>
      <w:proofErr w:type="spellStart"/>
      <w:r w:rsidRPr="007B559B">
        <w:t>pré</w:t>
      </w:r>
      <w:proofErr w:type="spellEnd"/>
      <w:r w:rsidRPr="007B559B">
        <w:t>-amostragem por mediana curta e de um limitador de inclinação, capazes de eliminar picos isolados e ruídos transitórios sem introduzir atraso perceptível na resposta.</w:t>
      </w:r>
    </w:p>
    <w:p w14:paraId="2126C57C" w14:textId="79E80659" w:rsidR="000D6027" w:rsidRPr="007B559B" w:rsidRDefault="009B7D36" w:rsidP="009B7D36">
      <w:pPr>
        <w:autoSpaceDE w:val="0"/>
        <w:autoSpaceDN w:val="0"/>
        <w:adjustRightInd w:val="0"/>
        <w:spacing w:line="360" w:lineRule="auto"/>
        <w:ind w:firstLine="561"/>
        <w:jc w:val="both"/>
      </w:pPr>
      <w:r w:rsidRPr="007B559B">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559B">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559B">
        <w:t xml:space="preserve"> (retornar), determinados experimentalmente, de </w:t>
      </w:r>
      <w:r w:rsidRPr="007B559B">
        <w:lastRenderedPageBreak/>
        <w:t>forma a eliminar zonas mortas e garantir uma transição suave entre os sentidos de movimento, evitando a saturação dos atuadores.</w:t>
      </w:r>
    </w:p>
    <w:p w14:paraId="6772FBB0" w14:textId="0A6B009F" w:rsidR="000D6027" w:rsidRPr="007B559B" w:rsidRDefault="000D6027" w:rsidP="000D6027">
      <w:pPr>
        <w:autoSpaceDE w:val="0"/>
        <w:autoSpaceDN w:val="0"/>
        <w:adjustRightInd w:val="0"/>
        <w:spacing w:line="360" w:lineRule="auto"/>
        <w:ind w:firstLine="561"/>
        <w:jc w:val="both"/>
      </w:pPr>
      <w:r w:rsidRPr="007B559B">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Pr="007B559B" w:rsidRDefault="00471426" w:rsidP="00471426">
      <w:pPr>
        <w:autoSpaceDE w:val="0"/>
        <w:autoSpaceDN w:val="0"/>
        <w:adjustRightInd w:val="0"/>
        <w:spacing w:line="360" w:lineRule="auto"/>
        <w:ind w:firstLine="561"/>
        <w:jc w:val="both"/>
      </w:pPr>
      <w:r w:rsidRPr="007B559B">
        <w:t>Dados obtidos</w:t>
      </w:r>
      <w:r w:rsidR="000D6027" w:rsidRPr="007B559B">
        <w:t>:</w:t>
      </w:r>
    </w:p>
    <w:p w14:paraId="71E8DAFC" w14:textId="77777777" w:rsidR="000D6027" w:rsidRPr="007B559B" w:rsidRDefault="000D6027" w:rsidP="000D6027">
      <w:pPr>
        <w:keepNext/>
        <w:autoSpaceDE w:val="0"/>
        <w:autoSpaceDN w:val="0"/>
        <w:adjustRightInd w:val="0"/>
        <w:spacing w:line="360" w:lineRule="auto"/>
      </w:pPr>
      <w:r w:rsidRPr="007B559B">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8"/>
                    <a:stretch>
                      <a:fillRect/>
                    </a:stretch>
                  </pic:blipFill>
                  <pic:spPr>
                    <a:xfrm>
                      <a:off x="0" y="0"/>
                      <a:ext cx="5874651" cy="2942830"/>
                    </a:xfrm>
                    <a:prstGeom prst="rect">
                      <a:avLst/>
                    </a:prstGeom>
                  </pic:spPr>
                </pic:pic>
              </a:graphicData>
            </a:graphic>
          </wp:inline>
        </w:drawing>
      </w:r>
    </w:p>
    <w:p w14:paraId="30A22880" w14:textId="6782B4B4" w:rsidR="000D6027" w:rsidRPr="007B559B" w:rsidRDefault="000D6027" w:rsidP="000D6027">
      <w:pPr>
        <w:pStyle w:val="Legenda"/>
      </w:pPr>
      <w:bookmarkStart w:id="774" w:name="_Toc213518042"/>
      <w:bookmarkStart w:id="775" w:name="_Toc214231803"/>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30</w:t>
      </w:r>
      <w:r w:rsidR="002C135F" w:rsidRPr="007B559B">
        <w:fldChar w:fldCharType="end"/>
      </w:r>
      <w:r w:rsidRPr="007B559B">
        <w:t>: Coleta simultânea dos 6 pistões com Kp = 5</w:t>
      </w:r>
      <w:bookmarkEnd w:id="774"/>
      <w:bookmarkEnd w:id="775"/>
    </w:p>
    <w:p w14:paraId="6760A457" w14:textId="77777777" w:rsidR="00471426" w:rsidRPr="007B559B" w:rsidRDefault="00471426" w:rsidP="00D847CD">
      <w:pPr>
        <w:autoSpaceDE w:val="0"/>
        <w:autoSpaceDN w:val="0"/>
        <w:adjustRightInd w:val="0"/>
        <w:spacing w:line="360" w:lineRule="auto"/>
        <w:ind w:firstLine="561"/>
        <w:jc w:val="both"/>
      </w:pPr>
    </w:p>
    <w:p w14:paraId="31C14732" w14:textId="2FF9FDD3" w:rsidR="00043A75" w:rsidRPr="007B559B" w:rsidRDefault="00F368B6" w:rsidP="00650629">
      <w:pPr>
        <w:pStyle w:val="subsub"/>
        <w:rPr>
          <w:noProof w:val="0"/>
          <w:color w:val="EE0000"/>
          <w:lang w:val="pt-BR"/>
        </w:rPr>
      </w:pPr>
      <w:bookmarkStart w:id="776" w:name="_Toc213518043"/>
      <w:bookmarkStart w:id="777" w:name="_Toc214231461"/>
      <w:bookmarkStart w:id="778" w:name="_Toc214231575"/>
      <w:bookmarkStart w:id="779" w:name="_Toc214232705"/>
      <w:r w:rsidRPr="007B559B">
        <w:rPr>
          <w:noProof w:val="0"/>
          <w:color w:val="EE0000"/>
          <w:lang w:val="pt-BR"/>
        </w:rPr>
        <w:t xml:space="preserve">FASE 2 - </w:t>
      </w:r>
      <w:r w:rsidR="00650629" w:rsidRPr="007B559B">
        <w:rPr>
          <w:noProof w:val="0"/>
          <w:color w:val="EE0000"/>
          <w:lang w:val="pt-BR"/>
        </w:rPr>
        <w:t xml:space="preserve">Identificação de modelo </w:t>
      </w:r>
      <w:del w:id="780" w:author="Anderson Hirata" w:date="2025-11-27T16:30:00Z" w16du:dateUtc="2025-11-27T19:30:00Z">
        <w:r w:rsidR="00650629" w:rsidRPr="007B559B" w:rsidDel="008A6841">
          <w:rPr>
            <w:noProof w:val="0"/>
            <w:color w:val="EE0000"/>
            <w:lang w:val="pt-BR"/>
          </w:rPr>
          <w:delText>(MATLAB)</w:delText>
        </w:r>
      </w:del>
      <w:bookmarkEnd w:id="776"/>
      <w:bookmarkEnd w:id="777"/>
      <w:bookmarkEnd w:id="778"/>
      <w:bookmarkEnd w:id="779"/>
    </w:p>
    <w:p w14:paraId="6478F0DA" w14:textId="77777777" w:rsidR="000D6027" w:rsidRPr="007B559B" w:rsidRDefault="007841CB" w:rsidP="000D6027">
      <w:pPr>
        <w:spacing w:line="360" w:lineRule="auto"/>
        <w:ind w:firstLine="567"/>
        <w:jc w:val="both"/>
        <w:rPr>
          <w:snapToGrid w:val="0"/>
        </w:rPr>
      </w:pPr>
      <w:r w:rsidRPr="007B559B">
        <w:rPr>
          <w:snapToGrid w:val="0"/>
        </w:rPr>
        <w:t>Os</w:t>
      </w:r>
      <w:r w:rsidR="000D6027" w:rsidRPr="007B559B">
        <w:rPr>
          <w:snapToGrid w:val="0"/>
        </w:rPr>
        <w:t xml:space="preserve">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7B559B" w:rsidRDefault="000D6027" w:rsidP="000D6027">
      <w:pPr>
        <w:spacing w:line="360" w:lineRule="auto"/>
        <w:ind w:firstLine="567"/>
        <w:jc w:val="both"/>
        <w:rPr>
          <w:snapToGrid w:val="0"/>
        </w:rPr>
      </w:pPr>
      <w:r w:rsidRPr="007B559B">
        <w:rPr>
          <w:snapToGrid w:val="0"/>
        </w:rPr>
        <w:t>Os dados de referência (</w:t>
      </w:r>
      <w:r w:rsidRPr="007B559B">
        <w:rPr>
          <w:i/>
          <w:iCs/>
          <w:snapToGrid w:val="0"/>
        </w:rPr>
        <w:t>r</w:t>
      </w:r>
      <w:r w:rsidRPr="007B559B">
        <w:rPr>
          <w:snapToGrid w:val="0"/>
        </w:rPr>
        <w:t>), resposta (</w:t>
      </w:r>
      <w:r w:rsidRPr="007B559B">
        <w:rPr>
          <w:i/>
          <w:iCs/>
          <w:snapToGrid w:val="0"/>
        </w:rPr>
        <w:t>y</w:t>
      </w:r>
      <w:r w:rsidRPr="007B559B">
        <w:rPr>
          <w:snapToGrid w:val="0"/>
        </w:rPr>
        <w:t>) e tempo (</w:t>
      </w:r>
      <w:r w:rsidRPr="007B559B">
        <w:rPr>
          <w:i/>
          <w:iCs/>
          <w:snapToGrid w:val="0"/>
        </w:rPr>
        <w:t>t</w:t>
      </w:r>
      <w:r w:rsidRPr="007B559B">
        <w:rPr>
          <w:snapToGrid w:val="0"/>
        </w:rPr>
        <w:t xml:space="preserve">) foram importados para o MATLAB e armazenados no </w:t>
      </w:r>
      <w:proofErr w:type="spellStart"/>
      <w:r w:rsidRPr="007B559B">
        <w:rPr>
          <w:i/>
          <w:iCs/>
          <w:snapToGrid w:val="0"/>
        </w:rPr>
        <w:t>workspace</w:t>
      </w:r>
      <w:proofErr w:type="spellEnd"/>
      <w:r w:rsidRPr="007B559B">
        <w:rPr>
          <w:snapToGrid w:val="0"/>
        </w:rPr>
        <w:t xml:space="preserve"> para utilização no System </w:t>
      </w:r>
      <w:proofErr w:type="spellStart"/>
      <w:r w:rsidRPr="007B559B">
        <w:rPr>
          <w:snapToGrid w:val="0"/>
        </w:rPr>
        <w:t>Identification</w:t>
      </w:r>
      <w:proofErr w:type="spellEnd"/>
      <w:r w:rsidRPr="007B559B">
        <w:rPr>
          <w:snapToGrid w:val="0"/>
        </w:rPr>
        <w:t xml:space="preserve"> Toolbox, com o propósito de estimar os parâmetros do modelo.</w:t>
      </w:r>
    </w:p>
    <w:p w14:paraId="79A4DE7D" w14:textId="77777777" w:rsidR="000D6027" w:rsidRPr="007B559B" w:rsidRDefault="000D6027" w:rsidP="000D6027">
      <w:pPr>
        <w:spacing w:line="360" w:lineRule="auto"/>
        <w:ind w:firstLine="567"/>
        <w:jc w:val="both"/>
        <w:rPr>
          <w:snapToGrid w:val="0"/>
        </w:rPr>
      </w:pPr>
      <w:r w:rsidRPr="007B559B">
        <w:rPr>
          <w:snapToGrid w:val="0"/>
        </w:rPr>
        <w:t>O procedimento foi conduzido de forma padronizada para cada pistão, conforme as etapas a seguir:</w:t>
      </w:r>
    </w:p>
    <w:p w14:paraId="5D9FF7D5" w14:textId="0C6E4E94" w:rsidR="003E601B" w:rsidRPr="007B559B" w:rsidRDefault="00C208CE" w:rsidP="00C208CE">
      <w:pPr>
        <w:pStyle w:val="PargrafodaLista"/>
        <w:numPr>
          <w:ilvl w:val="3"/>
          <w:numId w:val="2"/>
        </w:numPr>
        <w:spacing w:line="360" w:lineRule="auto"/>
        <w:ind w:left="851" w:hanging="284"/>
        <w:jc w:val="both"/>
        <w:rPr>
          <w:snapToGrid w:val="0"/>
        </w:rPr>
      </w:pPr>
      <w:r w:rsidRPr="007B559B">
        <w:rPr>
          <w:snapToGrid w:val="0"/>
        </w:rPr>
        <w:t xml:space="preserve">Importação dos dados do </w:t>
      </w:r>
      <w:proofErr w:type="spellStart"/>
      <w:r w:rsidRPr="007B559B">
        <w:rPr>
          <w:snapToGrid w:val="0"/>
        </w:rPr>
        <w:t>workspace</w:t>
      </w:r>
      <w:proofErr w:type="spellEnd"/>
      <w:r w:rsidRPr="007B559B">
        <w:rPr>
          <w:snapToGrid w:val="0"/>
        </w:rPr>
        <w:t xml:space="preserve"> para o System </w:t>
      </w:r>
      <w:proofErr w:type="spellStart"/>
      <w:r w:rsidRPr="007B559B">
        <w:rPr>
          <w:snapToGrid w:val="0"/>
        </w:rPr>
        <w:t>Identification</w:t>
      </w:r>
      <w:proofErr w:type="spellEnd"/>
      <w:r w:rsidRPr="007B559B">
        <w:rPr>
          <w:snapToGrid w:val="0"/>
        </w:rPr>
        <w:t>:</w:t>
      </w:r>
    </w:p>
    <w:p w14:paraId="4E7EC74D" w14:textId="77777777" w:rsidR="00C208CE" w:rsidRPr="007B559B" w:rsidRDefault="00C208CE" w:rsidP="00C208CE">
      <w:pPr>
        <w:keepNext/>
        <w:spacing w:line="360" w:lineRule="auto"/>
        <w:jc w:val="center"/>
      </w:pPr>
      <w:r w:rsidRPr="007B559B">
        <w:rPr>
          <w:snapToGrid w:val="0"/>
        </w:rPr>
        <w:lastRenderedPageBreak/>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9"/>
                    <a:stretch>
                      <a:fillRect/>
                    </a:stretch>
                  </pic:blipFill>
                  <pic:spPr>
                    <a:xfrm>
                      <a:off x="0" y="0"/>
                      <a:ext cx="4382799" cy="2687370"/>
                    </a:xfrm>
                    <a:prstGeom prst="rect">
                      <a:avLst/>
                    </a:prstGeom>
                  </pic:spPr>
                </pic:pic>
              </a:graphicData>
            </a:graphic>
          </wp:inline>
        </w:drawing>
      </w:r>
    </w:p>
    <w:p w14:paraId="70B0ABF6" w14:textId="2C1A0B7B" w:rsidR="00C208CE" w:rsidRPr="007B559B" w:rsidRDefault="00C208CE" w:rsidP="00C208CE">
      <w:pPr>
        <w:pStyle w:val="Legenda"/>
        <w:ind w:left="720"/>
        <w:rPr>
          <w:snapToGrid w:val="0"/>
        </w:rPr>
      </w:pPr>
      <w:bookmarkStart w:id="781" w:name="_Toc213518044"/>
      <w:bookmarkStart w:id="782" w:name="_Toc214231804"/>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31</w:t>
      </w:r>
      <w:r w:rsidR="002C135F" w:rsidRPr="007B559B">
        <w:fldChar w:fldCharType="end"/>
      </w:r>
      <w:r w:rsidRPr="007B559B">
        <w:t xml:space="preserve">: Dados Importados para o System </w:t>
      </w:r>
      <w:proofErr w:type="spellStart"/>
      <w:r w:rsidRPr="007B559B">
        <w:t>Identification</w:t>
      </w:r>
      <w:bookmarkEnd w:id="781"/>
      <w:bookmarkEnd w:id="782"/>
      <w:proofErr w:type="spellEnd"/>
    </w:p>
    <w:p w14:paraId="66B9B4FE" w14:textId="77777777" w:rsidR="00C208CE" w:rsidRPr="007B559B" w:rsidRDefault="00C208CE" w:rsidP="00C208CE">
      <w:pPr>
        <w:spacing w:line="360" w:lineRule="auto"/>
        <w:jc w:val="both"/>
        <w:rPr>
          <w:snapToGrid w:val="0"/>
        </w:rPr>
      </w:pPr>
    </w:p>
    <w:p w14:paraId="15A2A957" w14:textId="4E783CEC" w:rsidR="00C208CE" w:rsidRPr="007B559B" w:rsidRDefault="00C208CE" w:rsidP="00C208CE">
      <w:pPr>
        <w:pStyle w:val="PargrafodaLista"/>
        <w:numPr>
          <w:ilvl w:val="3"/>
          <w:numId w:val="2"/>
        </w:numPr>
        <w:spacing w:line="360" w:lineRule="auto"/>
        <w:ind w:left="851" w:hanging="284"/>
        <w:jc w:val="both"/>
        <w:rPr>
          <w:snapToGrid w:val="0"/>
        </w:rPr>
      </w:pPr>
      <w:r w:rsidRPr="007B559B">
        <w:rPr>
          <w:snapToGrid w:val="0"/>
        </w:rPr>
        <w:t>Estimação de um modelo:</w:t>
      </w:r>
    </w:p>
    <w:p w14:paraId="0AA0DC1E" w14:textId="1B4024CA" w:rsidR="000D6027" w:rsidRPr="007B559B" w:rsidRDefault="000D6027" w:rsidP="000D6027">
      <w:pPr>
        <w:spacing w:line="360" w:lineRule="auto"/>
        <w:ind w:left="567"/>
        <w:jc w:val="both"/>
        <w:rPr>
          <w:snapToGrid w:val="0"/>
        </w:rPr>
      </w:pPr>
      <w:r w:rsidRPr="007B559B">
        <w:rPr>
          <w:snapToGrid w:val="0"/>
        </w:rPr>
        <w:t>Para o caso utilizando uma estimação de segunda ordem.</w:t>
      </w:r>
    </w:p>
    <w:p w14:paraId="5F04726B" w14:textId="77777777" w:rsidR="00C208CE" w:rsidRPr="007B559B" w:rsidRDefault="00C208CE" w:rsidP="00C208CE">
      <w:pPr>
        <w:keepNext/>
        <w:spacing w:line="360" w:lineRule="auto"/>
        <w:jc w:val="center"/>
      </w:pPr>
      <w:r w:rsidRPr="007B559B">
        <w:rPr>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0"/>
                    <a:stretch>
                      <a:fillRect/>
                    </a:stretch>
                  </pic:blipFill>
                  <pic:spPr>
                    <a:xfrm>
                      <a:off x="0" y="0"/>
                      <a:ext cx="3027671" cy="3222928"/>
                    </a:xfrm>
                    <a:prstGeom prst="rect">
                      <a:avLst/>
                    </a:prstGeom>
                  </pic:spPr>
                </pic:pic>
              </a:graphicData>
            </a:graphic>
          </wp:inline>
        </w:drawing>
      </w:r>
    </w:p>
    <w:p w14:paraId="5DB1A32F" w14:textId="31B4CA1A" w:rsidR="00C208CE" w:rsidRPr="007B559B" w:rsidRDefault="00C208CE" w:rsidP="00C208CE">
      <w:pPr>
        <w:pStyle w:val="Legenda"/>
      </w:pPr>
      <w:bookmarkStart w:id="783" w:name="_Toc213518045"/>
      <w:bookmarkStart w:id="784" w:name="_Toc214231805"/>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32</w:t>
      </w:r>
      <w:r w:rsidR="002C135F" w:rsidRPr="007B559B">
        <w:fldChar w:fldCharType="end"/>
      </w:r>
      <w:r w:rsidRPr="007B559B">
        <w:t>: Configurações do Modelo</w:t>
      </w:r>
      <w:bookmarkEnd w:id="783"/>
      <w:bookmarkEnd w:id="784"/>
    </w:p>
    <w:p w14:paraId="6618F8DA" w14:textId="77777777" w:rsidR="00C208CE" w:rsidRPr="007B559B" w:rsidRDefault="00C208CE" w:rsidP="00C208CE"/>
    <w:p w14:paraId="471400A1" w14:textId="3BCA37ED" w:rsidR="00C208CE" w:rsidRPr="007B559B" w:rsidRDefault="00C208CE" w:rsidP="00C208CE">
      <w:pPr>
        <w:pStyle w:val="PargrafodaLista"/>
        <w:numPr>
          <w:ilvl w:val="3"/>
          <w:numId w:val="2"/>
        </w:numPr>
        <w:spacing w:line="360" w:lineRule="auto"/>
        <w:ind w:left="851" w:hanging="284"/>
        <w:jc w:val="both"/>
        <w:rPr>
          <w:snapToGrid w:val="0"/>
        </w:rPr>
      </w:pPr>
      <w:r w:rsidRPr="007B559B">
        <w:rPr>
          <w:snapToGrid w:val="0"/>
        </w:rPr>
        <w:t>Análise do</w:t>
      </w:r>
      <w:r w:rsidR="0054653F" w:rsidRPr="007B559B">
        <w:rPr>
          <w:snapToGrid w:val="0"/>
        </w:rPr>
        <w:t>s</w:t>
      </w:r>
      <w:r w:rsidRPr="007B559B">
        <w:rPr>
          <w:snapToGrid w:val="0"/>
        </w:rPr>
        <w:t xml:space="preserve"> resultado</w:t>
      </w:r>
      <w:r w:rsidR="0054653F" w:rsidRPr="007B559B">
        <w:rPr>
          <w:snapToGrid w:val="0"/>
        </w:rPr>
        <w:t>s</w:t>
      </w:r>
      <w:r w:rsidRPr="007B559B">
        <w:rPr>
          <w:snapToGrid w:val="0"/>
        </w:rPr>
        <w:t>:</w:t>
      </w:r>
    </w:p>
    <w:p w14:paraId="51A868EF" w14:textId="186EF811" w:rsidR="00C94F73" w:rsidRPr="007B559B" w:rsidRDefault="000D6027" w:rsidP="00C94F73">
      <w:pPr>
        <w:spacing w:line="360" w:lineRule="auto"/>
        <w:ind w:left="567"/>
        <w:jc w:val="both"/>
        <w:rPr>
          <w:snapToGrid w:val="0"/>
        </w:rPr>
      </w:pPr>
      <w:r w:rsidRPr="007B559B">
        <w:rPr>
          <w:snapToGrid w:val="0"/>
        </w:rPr>
        <w:t>Os modelos obtiveram índices de ajuste (</w:t>
      </w:r>
      <w:proofErr w:type="spellStart"/>
      <w:r w:rsidRPr="007B559B">
        <w:rPr>
          <w:snapToGrid w:val="0"/>
        </w:rPr>
        <w:t>fit</w:t>
      </w:r>
      <w:proofErr w:type="spellEnd"/>
      <w:r w:rsidRPr="007B559B">
        <w:rPr>
          <w:snapToGrid w:val="0"/>
        </w:rPr>
        <w:t>%) superiores a 95% para todos os pistões, indicando boa aderência entre a simulação e os dados experimentais</w:t>
      </w:r>
      <w:r w:rsidR="00C94F73" w:rsidRPr="007B559B">
        <w:rPr>
          <w:snapToGrid w:val="0"/>
        </w:rPr>
        <w:t>.</w:t>
      </w:r>
    </w:p>
    <w:p w14:paraId="1C140231" w14:textId="7C274486" w:rsidR="007841CB" w:rsidRPr="007B559B" w:rsidRDefault="007841CB" w:rsidP="0054653F">
      <w:pPr>
        <w:keepNext/>
        <w:spacing w:line="360" w:lineRule="auto"/>
      </w:pPr>
      <w:r w:rsidRPr="007B559B">
        <w:rPr>
          <w:snapToGrid w:val="0"/>
        </w:rPr>
        <w:lastRenderedPageBreak/>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1"/>
                    <a:stretch>
                      <a:fillRect/>
                    </a:stretch>
                  </pic:blipFill>
                  <pic:spPr>
                    <a:xfrm>
                      <a:off x="0" y="0"/>
                      <a:ext cx="2765958" cy="1728000"/>
                    </a:xfrm>
                    <a:prstGeom prst="rect">
                      <a:avLst/>
                    </a:prstGeom>
                  </pic:spPr>
                </pic:pic>
              </a:graphicData>
            </a:graphic>
          </wp:inline>
        </w:drawing>
      </w:r>
      <w:r w:rsidRPr="007B559B">
        <w:t xml:space="preserve"> </w:t>
      </w:r>
      <w:r w:rsidRPr="007B559B">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2"/>
                    <a:stretch>
                      <a:fillRect/>
                    </a:stretch>
                  </pic:blipFill>
                  <pic:spPr>
                    <a:xfrm>
                      <a:off x="0" y="0"/>
                      <a:ext cx="2781172" cy="1728000"/>
                    </a:xfrm>
                    <a:prstGeom prst="rect">
                      <a:avLst/>
                    </a:prstGeom>
                  </pic:spPr>
                </pic:pic>
              </a:graphicData>
            </a:graphic>
          </wp:inline>
        </w:drawing>
      </w:r>
    </w:p>
    <w:p w14:paraId="2AF5BF87" w14:textId="7BB2A008" w:rsidR="00C208CE" w:rsidRPr="007B559B" w:rsidRDefault="007841CB" w:rsidP="007841CB">
      <w:pPr>
        <w:pStyle w:val="Legenda"/>
      </w:pPr>
      <w:bookmarkStart w:id="785" w:name="_Toc213518046"/>
      <w:bookmarkStart w:id="786" w:name="_Toc214231806"/>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33</w:t>
      </w:r>
      <w:r w:rsidR="002C135F" w:rsidRPr="007B559B">
        <w:fldChar w:fldCharType="end"/>
      </w:r>
      <w:r w:rsidRPr="007B559B">
        <w:t>: Resultado do Modelo Gerado Pistão 1 e 2</w:t>
      </w:r>
      <w:bookmarkEnd w:id="785"/>
      <w:bookmarkEnd w:id="786"/>
    </w:p>
    <w:p w14:paraId="6F5192AE" w14:textId="77777777" w:rsidR="007841CB" w:rsidRPr="007B559B" w:rsidRDefault="007841CB" w:rsidP="007841CB"/>
    <w:p w14:paraId="5D66ABE7" w14:textId="5D099588" w:rsidR="007841CB" w:rsidRPr="007B559B" w:rsidRDefault="007841CB" w:rsidP="007841CB">
      <w:pPr>
        <w:keepNext/>
        <w:spacing w:line="360" w:lineRule="auto"/>
        <w:jc w:val="both"/>
      </w:pPr>
      <w:r w:rsidRPr="007B559B">
        <w:rPr>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3"/>
                    <a:stretch>
                      <a:fillRect/>
                    </a:stretch>
                  </pic:blipFill>
                  <pic:spPr>
                    <a:xfrm>
                      <a:off x="0" y="0"/>
                      <a:ext cx="2802555" cy="1728000"/>
                    </a:xfrm>
                    <a:prstGeom prst="rect">
                      <a:avLst/>
                    </a:prstGeom>
                  </pic:spPr>
                </pic:pic>
              </a:graphicData>
            </a:graphic>
          </wp:inline>
        </w:drawing>
      </w:r>
      <w:r w:rsidR="0054653F" w:rsidRPr="007B559B">
        <w:rPr>
          <w:snapToGrid w:val="0"/>
        </w:rPr>
        <w:t xml:space="preserve"> </w:t>
      </w:r>
      <w:r w:rsidRPr="007B559B">
        <w:rPr>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4"/>
                    <a:stretch>
                      <a:fillRect/>
                    </a:stretch>
                  </pic:blipFill>
                  <pic:spPr>
                    <a:xfrm>
                      <a:off x="0" y="0"/>
                      <a:ext cx="2776738" cy="1728000"/>
                    </a:xfrm>
                    <a:prstGeom prst="rect">
                      <a:avLst/>
                    </a:prstGeom>
                  </pic:spPr>
                </pic:pic>
              </a:graphicData>
            </a:graphic>
          </wp:inline>
        </w:drawing>
      </w:r>
    </w:p>
    <w:p w14:paraId="46DDB088" w14:textId="061CF2CB" w:rsidR="007841CB" w:rsidRPr="007B559B" w:rsidRDefault="007841CB" w:rsidP="007841CB">
      <w:pPr>
        <w:pStyle w:val="Legenda"/>
      </w:pPr>
      <w:bookmarkStart w:id="787" w:name="_Toc213518047"/>
      <w:bookmarkStart w:id="788" w:name="_Toc214231807"/>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34</w:t>
      </w:r>
      <w:r w:rsidR="002C135F" w:rsidRPr="007B559B">
        <w:fldChar w:fldCharType="end"/>
      </w:r>
      <w:r w:rsidRPr="007B559B">
        <w:t>: Resultado do Modelo Gerado Pistão 3 e 4</w:t>
      </w:r>
      <w:bookmarkEnd w:id="787"/>
      <w:bookmarkEnd w:id="788"/>
    </w:p>
    <w:p w14:paraId="0ED43E87" w14:textId="77777777" w:rsidR="0054653F" w:rsidRPr="007B559B" w:rsidRDefault="0054653F" w:rsidP="0054653F">
      <w:pPr>
        <w:keepNext/>
        <w:spacing w:line="360" w:lineRule="auto"/>
        <w:jc w:val="center"/>
      </w:pPr>
      <w:r w:rsidRPr="007B559B">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5"/>
                    <a:stretch>
                      <a:fillRect/>
                    </a:stretch>
                  </pic:blipFill>
                  <pic:spPr>
                    <a:xfrm>
                      <a:off x="0" y="0"/>
                      <a:ext cx="2832017" cy="1749600"/>
                    </a:xfrm>
                    <a:prstGeom prst="rect">
                      <a:avLst/>
                    </a:prstGeom>
                  </pic:spPr>
                </pic:pic>
              </a:graphicData>
            </a:graphic>
          </wp:inline>
        </w:drawing>
      </w:r>
      <w:r w:rsidRPr="007B559B">
        <w:t xml:space="preserve"> </w:t>
      </w:r>
      <w:r w:rsidRPr="007B559B">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6"/>
                    <a:stretch>
                      <a:fillRect/>
                    </a:stretch>
                  </pic:blipFill>
                  <pic:spPr>
                    <a:xfrm>
                      <a:off x="0" y="0"/>
                      <a:ext cx="2793066" cy="1728000"/>
                    </a:xfrm>
                    <a:prstGeom prst="rect">
                      <a:avLst/>
                    </a:prstGeom>
                  </pic:spPr>
                </pic:pic>
              </a:graphicData>
            </a:graphic>
          </wp:inline>
        </w:drawing>
      </w:r>
    </w:p>
    <w:p w14:paraId="047D388A" w14:textId="37C897C7" w:rsidR="0054653F" w:rsidRPr="007B559B" w:rsidRDefault="0054653F" w:rsidP="0054653F">
      <w:pPr>
        <w:pStyle w:val="Legenda"/>
      </w:pPr>
      <w:bookmarkStart w:id="789" w:name="_Toc213518048"/>
      <w:bookmarkStart w:id="790" w:name="_Toc214231808"/>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35</w:t>
      </w:r>
      <w:r w:rsidR="002C135F" w:rsidRPr="007B559B">
        <w:fldChar w:fldCharType="end"/>
      </w:r>
      <w:r w:rsidRPr="007B559B">
        <w:t>: Resultado do Modelo Gerado Pistão 5 e 6</w:t>
      </w:r>
      <w:bookmarkEnd w:id="789"/>
      <w:bookmarkEnd w:id="790"/>
    </w:p>
    <w:p w14:paraId="4DAE45DA" w14:textId="77777777" w:rsidR="0054653F" w:rsidRPr="007B559B" w:rsidRDefault="0054653F" w:rsidP="0054653F"/>
    <w:p w14:paraId="45D904E8" w14:textId="21B23BE4" w:rsidR="00080F15" w:rsidRPr="007B559B" w:rsidRDefault="00080F15" w:rsidP="00080F15">
      <w:r w:rsidRPr="007B559B">
        <w:t>Funções de Transferência em malha fechada obtidas:</w:t>
      </w:r>
    </w:p>
    <w:p w14:paraId="01C5E1AA" w14:textId="77777777" w:rsidR="00080F15" w:rsidRPr="007B559B" w:rsidRDefault="00080F15" w:rsidP="00080F15"/>
    <w:p w14:paraId="4CB9CF50" w14:textId="77777777" w:rsidR="00080F15" w:rsidRPr="007B559B"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7B559B" w:rsidRDefault="00080F15" w:rsidP="00080F15">
      <w:r w:rsidRPr="007B559B">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Pr="007B559B" w:rsidRDefault="00080F15" w:rsidP="00080F15">
      <w:r w:rsidRPr="007B559B">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7B559B"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7B559B" w:rsidRDefault="00080F15" w:rsidP="00080F15">
      <m:oMathPara>
        <m:oMath>
          <m:r>
            <m:rPr>
              <m:sty m:val="p"/>
            </m:rPr>
            <w:lastRenderedPageBreak/>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Pr="007B559B" w:rsidRDefault="00080F15" w:rsidP="00080F15">
      <w:r w:rsidRPr="007B559B">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7B559B" w:rsidRDefault="000D6027" w:rsidP="000D6027"/>
    <w:p w14:paraId="56E11A6C" w14:textId="2AB7AE27" w:rsidR="00C441F6" w:rsidRPr="007B559B" w:rsidRDefault="00C441F6" w:rsidP="00A77325">
      <w:pPr>
        <w:spacing w:line="360" w:lineRule="auto"/>
        <w:ind w:firstLine="567"/>
        <w:jc w:val="both"/>
      </w:pPr>
      <w:bookmarkStart w:id="791" w:name="_Toc213518049"/>
      <w:r w:rsidRPr="007B559B">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791"/>
    </w:p>
    <w:p w14:paraId="14BF86B1" w14:textId="3A163E0A" w:rsidR="00C441F6" w:rsidRPr="007B559B" w:rsidRDefault="00C441F6" w:rsidP="00A77325">
      <w:pPr>
        <w:spacing w:line="360" w:lineRule="auto"/>
        <w:ind w:firstLine="567"/>
        <w:jc w:val="both"/>
      </w:pPr>
      <w:bookmarkStart w:id="792" w:name="_Toc213518050"/>
      <w:r w:rsidRPr="007B559B">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rsidRPr="007B559B">
        <w:t>8</w:t>
      </w:r>
      <w:r w:rsidRPr="007B559B">
        <w:t>).</w:t>
      </w:r>
      <w:bookmarkEnd w:id="792"/>
    </w:p>
    <w:p w14:paraId="37579154" w14:textId="03FE5A5E" w:rsidR="005818AC" w:rsidRPr="007B559B" w:rsidRDefault="005818AC" w:rsidP="005818AC">
      <w:pPr>
        <w:spacing w:line="360" w:lineRule="auto"/>
        <w:ind w:firstLine="567"/>
        <w:jc w:val="both"/>
      </w:pPr>
      <w:r w:rsidRPr="007B559B">
        <w:t xml:space="preserve">A partir dessa reformulação do modelo, tornou-se possível aplicar técnicas clássicas de identificação e sintonia, como o método de Ziegler–Nichols por curva de reação, em conjunto com o System </w:t>
      </w:r>
      <w:proofErr w:type="spellStart"/>
      <w:r w:rsidRPr="007B559B">
        <w:t>Identification</w:t>
      </w:r>
      <w:proofErr w:type="spellEnd"/>
      <w:r w:rsidRPr="007B559B">
        <w:t xml:space="preserve"> Toolbox do MATLAB, obtendo parâmetros mais aderentes ao comportamento dinâmico real da plataforma.</w:t>
      </w:r>
    </w:p>
    <w:p w14:paraId="32BA9823" w14:textId="3B6B32E2" w:rsidR="00BB2B31" w:rsidRPr="007B559B" w:rsidRDefault="00BB2B31" w:rsidP="00BB2B31">
      <w:pPr>
        <w:spacing w:line="360" w:lineRule="auto"/>
        <w:ind w:firstLine="567"/>
        <w:jc w:val="both"/>
      </w:pPr>
      <w:r w:rsidRPr="007B559B">
        <w:t>Simultaneamente, p</w:t>
      </w:r>
      <w:r w:rsidR="005818AC" w:rsidRPr="007B559B">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Pr="007B559B" w:rsidRDefault="005818AC" w:rsidP="005818AC">
      <w:pPr>
        <w:spacing w:line="360" w:lineRule="auto"/>
        <w:ind w:firstLine="567"/>
        <w:jc w:val="both"/>
      </w:pPr>
      <w:r w:rsidRPr="007B559B">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Pr="007B559B" w:rsidRDefault="005818AC" w:rsidP="005818AC">
      <w:pPr>
        <w:spacing w:line="360" w:lineRule="auto"/>
        <w:ind w:firstLine="567"/>
        <w:jc w:val="both"/>
      </w:pPr>
      <w:r w:rsidRPr="007B559B">
        <w:t>O objetivo dessa abordagem foi verificar qual conjunto de dados resultaria no maior percentual de ajuste (</w:t>
      </w:r>
      <w:proofErr w:type="spellStart"/>
      <w:r w:rsidRPr="007B559B">
        <w:t>fit</w:t>
      </w:r>
      <w:proofErr w:type="spellEnd"/>
      <w:r w:rsidRPr="007B559B">
        <w:t>%) em relação à resposta experimental.</w:t>
      </w:r>
    </w:p>
    <w:p w14:paraId="2E70A391" w14:textId="0F914FC0" w:rsidR="00C343B9" w:rsidRPr="007B559B" w:rsidRDefault="00C343B9" w:rsidP="005818AC">
      <w:pPr>
        <w:spacing w:line="360" w:lineRule="auto"/>
        <w:jc w:val="center"/>
      </w:pPr>
      <w:r w:rsidRPr="007B559B">
        <w:lastRenderedPageBreak/>
        <w:br/>
      </w:r>
      <w:r w:rsidRPr="007B559B">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7"/>
                    <a:stretch>
                      <a:fillRect/>
                    </a:stretch>
                  </pic:blipFill>
                  <pic:spPr>
                    <a:xfrm>
                      <a:off x="0" y="0"/>
                      <a:ext cx="5760000" cy="2918418"/>
                    </a:xfrm>
                    <a:prstGeom prst="rect">
                      <a:avLst/>
                    </a:prstGeom>
                  </pic:spPr>
                </pic:pic>
              </a:graphicData>
            </a:graphic>
          </wp:inline>
        </w:drawing>
      </w:r>
    </w:p>
    <w:p w14:paraId="10F1CD42" w14:textId="2C4CBD0E" w:rsidR="00954651" w:rsidRPr="007B559B" w:rsidRDefault="00C343B9" w:rsidP="00C343B9">
      <w:pPr>
        <w:pStyle w:val="Legenda"/>
      </w:pPr>
      <w:bookmarkStart w:id="793" w:name="_Toc213518051"/>
      <w:bookmarkStart w:id="794" w:name="_Toc214231809"/>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36</w:t>
      </w:r>
      <w:r w:rsidR="002C135F" w:rsidRPr="007B559B">
        <w:fldChar w:fldCharType="end"/>
      </w:r>
      <w:r w:rsidRPr="007B559B">
        <w:t xml:space="preserve">: Pistão 1 – Comparação entre as </w:t>
      </w:r>
      <w:proofErr w:type="spellStart"/>
      <w:r w:rsidRPr="007B559B">
        <w:t>FTs</w:t>
      </w:r>
      <w:bookmarkEnd w:id="793"/>
      <w:bookmarkEnd w:id="794"/>
      <w:proofErr w:type="spellEnd"/>
    </w:p>
    <w:p w14:paraId="05C265CB" w14:textId="77777777" w:rsidR="00702774" w:rsidRPr="007B559B" w:rsidRDefault="00702774" w:rsidP="00702774"/>
    <w:p w14:paraId="186C2C86" w14:textId="77777777" w:rsidR="00C343B9" w:rsidRPr="007B559B" w:rsidRDefault="00C343B9" w:rsidP="00C343B9">
      <w:pPr>
        <w:keepNext/>
        <w:spacing w:line="360" w:lineRule="auto"/>
        <w:jc w:val="center"/>
      </w:pPr>
      <w:r w:rsidRPr="007B559B">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8"/>
                    <a:stretch>
                      <a:fillRect/>
                    </a:stretch>
                  </pic:blipFill>
                  <pic:spPr>
                    <a:xfrm>
                      <a:off x="0" y="0"/>
                      <a:ext cx="4503600" cy="2237649"/>
                    </a:xfrm>
                    <a:prstGeom prst="rect">
                      <a:avLst/>
                    </a:prstGeom>
                  </pic:spPr>
                </pic:pic>
              </a:graphicData>
            </a:graphic>
          </wp:inline>
        </w:drawing>
      </w:r>
    </w:p>
    <w:p w14:paraId="02A1FABE" w14:textId="0647AFF8" w:rsidR="00C343B9" w:rsidRPr="007B559B" w:rsidRDefault="00C343B9" w:rsidP="00C343B9">
      <w:pPr>
        <w:pStyle w:val="Legenda"/>
      </w:pPr>
      <w:bookmarkStart w:id="795" w:name="_Toc213518052"/>
      <w:bookmarkStart w:id="796" w:name="_Toc214231810"/>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37</w:t>
      </w:r>
      <w:r w:rsidR="002C135F" w:rsidRPr="007B559B">
        <w:fldChar w:fldCharType="end"/>
      </w:r>
      <w:r w:rsidRPr="007B559B">
        <w:t>: Pistão 1 – Erro ao longo do tempo</w:t>
      </w:r>
      <w:bookmarkEnd w:id="795"/>
      <w:bookmarkEnd w:id="796"/>
    </w:p>
    <w:p w14:paraId="71A180CC" w14:textId="221A14B1" w:rsidR="00954651" w:rsidRPr="007B559B" w:rsidRDefault="00954651" w:rsidP="00954651">
      <w:r w:rsidRPr="007B559B">
        <w:tab/>
      </w:r>
    </w:p>
    <w:p w14:paraId="46AF6200" w14:textId="77777777" w:rsidR="005818AC" w:rsidRPr="007B559B" w:rsidRDefault="005818AC" w:rsidP="00954651"/>
    <w:p w14:paraId="47C13E14" w14:textId="77777777" w:rsidR="005818AC" w:rsidRPr="007B559B" w:rsidRDefault="005818AC" w:rsidP="005818AC">
      <w:pPr>
        <w:keepNext/>
        <w:jc w:val="center"/>
      </w:pPr>
      <w:r w:rsidRPr="007B559B">
        <w:lastRenderedPageBreak/>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49"/>
                    <a:stretch>
                      <a:fillRect/>
                    </a:stretch>
                  </pic:blipFill>
                  <pic:spPr>
                    <a:xfrm>
                      <a:off x="0" y="0"/>
                      <a:ext cx="5760000" cy="2903812"/>
                    </a:xfrm>
                    <a:prstGeom prst="rect">
                      <a:avLst/>
                    </a:prstGeom>
                  </pic:spPr>
                </pic:pic>
              </a:graphicData>
            </a:graphic>
          </wp:inline>
        </w:drawing>
      </w:r>
    </w:p>
    <w:p w14:paraId="6FBA152C" w14:textId="70415AD6" w:rsidR="005818AC" w:rsidRPr="007B559B" w:rsidRDefault="005818AC" w:rsidP="005818AC">
      <w:pPr>
        <w:pStyle w:val="Legenda"/>
      </w:pPr>
      <w:bookmarkStart w:id="797" w:name="_Toc213518053"/>
      <w:bookmarkStart w:id="798" w:name="_Toc214231811"/>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38</w:t>
      </w:r>
      <w:r w:rsidR="002C135F" w:rsidRPr="007B559B">
        <w:fldChar w:fldCharType="end"/>
      </w:r>
      <w:r w:rsidRPr="007B559B">
        <w:t xml:space="preserve">: Pistão 2 – Comparação entre as </w:t>
      </w:r>
      <w:proofErr w:type="spellStart"/>
      <w:r w:rsidRPr="007B559B">
        <w:t>FTs</w:t>
      </w:r>
      <w:bookmarkEnd w:id="797"/>
      <w:bookmarkEnd w:id="798"/>
      <w:proofErr w:type="spellEnd"/>
    </w:p>
    <w:p w14:paraId="58E9818B" w14:textId="77777777" w:rsidR="005818AC" w:rsidRPr="007B559B" w:rsidRDefault="005818AC" w:rsidP="00954651"/>
    <w:p w14:paraId="4E35ACDC" w14:textId="77777777" w:rsidR="005818AC" w:rsidRPr="007B559B" w:rsidRDefault="005818AC" w:rsidP="005818AC">
      <w:pPr>
        <w:keepNext/>
        <w:jc w:val="center"/>
      </w:pPr>
      <w:r w:rsidRPr="007B559B">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0"/>
                    <a:stretch>
                      <a:fillRect/>
                    </a:stretch>
                  </pic:blipFill>
                  <pic:spPr>
                    <a:xfrm>
                      <a:off x="0" y="0"/>
                      <a:ext cx="4503600" cy="2280348"/>
                    </a:xfrm>
                    <a:prstGeom prst="rect">
                      <a:avLst/>
                    </a:prstGeom>
                  </pic:spPr>
                </pic:pic>
              </a:graphicData>
            </a:graphic>
          </wp:inline>
        </w:drawing>
      </w:r>
    </w:p>
    <w:p w14:paraId="690230CF" w14:textId="63FD7281" w:rsidR="005818AC" w:rsidRPr="007B559B" w:rsidRDefault="005818AC" w:rsidP="005818AC">
      <w:pPr>
        <w:pStyle w:val="Legenda"/>
      </w:pPr>
      <w:bookmarkStart w:id="799" w:name="_Toc213518054"/>
      <w:bookmarkStart w:id="800" w:name="_Toc214231812"/>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39</w:t>
      </w:r>
      <w:r w:rsidR="002C135F" w:rsidRPr="007B559B">
        <w:fldChar w:fldCharType="end"/>
      </w:r>
      <w:r w:rsidRPr="007B559B">
        <w:t>: Pistão 2 – Erro ao longo do tempo</w:t>
      </w:r>
      <w:bookmarkEnd w:id="799"/>
      <w:bookmarkEnd w:id="800"/>
    </w:p>
    <w:p w14:paraId="390E0719" w14:textId="77777777" w:rsidR="005818AC" w:rsidRPr="007B559B" w:rsidRDefault="005818AC" w:rsidP="005818AC"/>
    <w:p w14:paraId="46FBA626" w14:textId="77777777" w:rsidR="005818AC" w:rsidRPr="007B559B" w:rsidRDefault="005818AC" w:rsidP="005818AC"/>
    <w:p w14:paraId="1A1473F2" w14:textId="77777777" w:rsidR="005818AC" w:rsidRPr="007B559B" w:rsidRDefault="005818AC" w:rsidP="005818AC">
      <w:pPr>
        <w:keepNext/>
        <w:jc w:val="center"/>
      </w:pPr>
      <w:r w:rsidRPr="007B559B">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1"/>
                    <a:stretch>
                      <a:fillRect/>
                    </a:stretch>
                  </pic:blipFill>
                  <pic:spPr>
                    <a:xfrm>
                      <a:off x="0" y="0"/>
                      <a:ext cx="4503600" cy="2257510"/>
                    </a:xfrm>
                    <a:prstGeom prst="rect">
                      <a:avLst/>
                    </a:prstGeom>
                  </pic:spPr>
                </pic:pic>
              </a:graphicData>
            </a:graphic>
          </wp:inline>
        </w:drawing>
      </w:r>
    </w:p>
    <w:p w14:paraId="0F59EF9E" w14:textId="636F072C" w:rsidR="005818AC" w:rsidRPr="007B559B" w:rsidRDefault="005818AC" w:rsidP="00F64ADF">
      <w:pPr>
        <w:pStyle w:val="Legenda"/>
      </w:pPr>
      <w:bookmarkStart w:id="801" w:name="_Toc213518055"/>
      <w:bookmarkStart w:id="802" w:name="_Toc214231813"/>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40</w:t>
      </w:r>
      <w:r w:rsidR="002C135F" w:rsidRPr="007B559B">
        <w:fldChar w:fldCharType="end"/>
      </w:r>
      <w:r w:rsidRPr="007B559B">
        <w:t>:</w:t>
      </w:r>
      <w:r w:rsidR="00F64ADF" w:rsidRPr="007B559B">
        <w:t xml:space="preserve"> Pistão 3 – Comparação entre as </w:t>
      </w:r>
      <w:proofErr w:type="spellStart"/>
      <w:r w:rsidR="00F64ADF" w:rsidRPr="007B559B">
        <w:t>FTs</w:t>
      </w:r>
      <w:bookmarkEnd w:id="801"/>
      <w:bookmarkEnd w:id="802"/>
      <w:proofErr w:type="spellEnd"/>
    </w:p>
    <w:p w14:paraId="6AFAA812" w14:textId="77777777" w:rsidR="005818AC" w:rsidRPr="007B559B" w:rsidRDefault="005818AC" w:rsidP="005818AC"/>
    <w:p w14:paraId="4820F52A" w14:textId="77777777" w:rsidR="005818AC" w:rsidRPr="007B559B" w:rsidRDefault="005818AC" w:rsidP="005818AC">
      <w:pPr>
        <w:keepNext/>
        <w:jc w:val="center"/>
      </w:pPr>
      <w:r w:rsidRPr="007B559B">
        <w:lastRenderedPageBreak/>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2"/>
                    <a:stretch>
                      <a:fillRect/>
                    </a:stretch>
                  </pic:blipFill>
                  <pic:spPr>
                    <a:xfrm>
                      <a:off x="0" y="0"/>
                      <a:ext cx="4503600" cy="2228714"/>
                    </a:xfrm>
                    <a:prstGeom prst="rect">
                      <a:avLst/>
                    </a:prstGeom>
                  </pic:spPr>
                </pic:pic>
              </a:graphicData>
            </a:graphic>
          </wp:inline>
        </w:drawing>
      </w:r>
    </w:p>
    <w:p w14:paraId="268C9A76" w14:textId="4D16BFBD" w:rsidR="005818AC" w:rsidRPr="007B559B" w:rsidRDefault="005818AC" w:rsidP="005818AC">
      <w:pPr>
        <w:pStyle w:val="Legenda"/>
      </w:pPr>
      <w:bookmarkStart w:id="803" w:name="_Toc213518056"/>
      <w:bookmarkStart w:id="804" w:name="_Toc214231814"/>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41</w:t>
      </w:r>
      <w:r w:rsidR="002C135F" w:rsidRPr="007B559B">
        <w:fldChar w:fldCharType="end"/>
      </w:r>
      <w:r w:rsidRPr="007B559B">
        <w:t>:</w:t>
      </w:r>
      <w:r w:rsidR="005F5D7F" w:rsidRPr="007B559B">
        <w:t xml:space="preserve"> Pistão 3 – Erro ao longo do tempo</w:t>
      </w:r>
      <w:bookmarkEnd w:id="803"/>
      <w:bookmarkEnd w:id="804"/>
    </w:p>
    <w:p w14:paraId="66AF02D1" w14:textId="77777777" w:rsidR="005818AC" w:rsidRPr="007B559B" w:rsidRDefault="005818AC" w:rsidP="005818AC"/>
    <w:p w14:paraId="542F6E81" w14:textId="77777777" w:rsidR="005F5D7F" w:rsidRPr="007B559B" w:rsidRDefault="005818AC" w:rsidP="005F5D7F">
      <w:pPr>
        <w:keepNext/>
        <w:jc w:val="center"/>
      </w:pPr>
      <w:r w:rsidRPr="007B559B">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3"/>
                    <a:stretch>
                      <a:fillRect/>
                    </a:stretch>
                  </pic:blipFill>
                  <pic:spPr>
                    <a:xfrm>
                      <a:off x="0" y="0"/>
                      <a:ext cx="5760000" cy="2854282"/>
                    </a:xfrm>
                    <a:prstGeom prst="rect">
                      <a:avLst/>
                    </a:prstGeom>
                  </pic:spPr>
                </pic:pic>
              </a:graphicData>
            </a:graphic>
          </wp:inline>
        </w:drawing>
      </w:r>
    </w:p>
    <w:p w14:paraId="780F570D" w14:textId="3709B8C5" w:rsidR="00F64ADF" w:rsidRPr="007B559B" w:rsidRDefault="005F5D7F" w:rsidP="00F64ADF">
      <w:pPr>
        <w:pStyle w:val="Legenda"/>
      </w:pPr>
      <w:bookmarkStart w:id="805" w:name="_Toc213518057"/>
      <w:bookmarkStart w:id="806" w:name="_Toc214231815"/>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42</w:t>
      </w:r>
      <w:r w:rsidR="002C135F" w:rsidRPr="007B559B">
        <w:fldChar w:fldCharType="end"/>
      </w:r>
      <w:r w:rsidRPr="007B559B">
        <w:t>:</w:t>
      </w:r>
      <w:r w:rsidR="00F64ADF" w:rsidRPr="007B559B">
        <w:t xml:space="preserve"> Pistão 4 – Comparação entre as </w:t>
      </w:r>
      <w:proofErr w:type="spellStart"/>
      <w:r w:rsidR="00F64ADF" w:rsidRPr="007B559B">
        <w:t>FTs</w:t>
      </w:r>
      <w:bookmarkEnd w:id="805"/>
      <w:bookmarkEnd w:id="806"/>
      <w:proofErr w:type="spellEnd"/>
    </w:p>
    <w:p w14:paraId="604B5EE2" w14:textId="7F8B82C2" w:rsidR="005818AC" w:rsidRPr="007B559B" w:rsidRDefault="005818AC" w:rsidP="005F5D7F">
      <w:pPr>
        <w:pStyle w:val="Legenda"/>
      </w:pPr>
    </w:p>
    <w:p w14:paraId="0D1B0B12" w14:textId="77777777" w:rsidR="005F5D7F" w:rsidRPr="007B559B" w:rsidRDefault="005F5D7F" w:rsidP="005F5D7F">
      <w:pPr>
        <w:keepNext/>
        <w:jc w:val="center"/>
      </w:pPr>
      <w:r w:rsidRPr="007B559B">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4"/>
                    <a:stretch>
                      <a:fillRect/>
                    </a:stretch>
                  </pic:blipFill>
                  <pic:spPr>
                    <a:xfrm>
                      <a:off x="0" y="0"/>
                      <a:ext cx="4503600" cy="2267439"/>
                    </a:xfrm>
                    <a:prstGeom prst="rect">
                      <a:avLst/>
                    </a:prstGeom>
                  </pic:spPr>
                </pic:pic>
              </a:graphicData>
            </a:graphic>
          </wp:inline>
        </w:drawing>
      </w:r>
    </w:p>
    <w:p w14:paraId="080D9479" w14:textId="666339F0" w:rsidR="005F5D7F" w:rsidRPr="007B559B" w:rsidRDefault="005F5D7F" w:rsidP="005F5D7F">
      <w:pPr>
        <w:pStyle w:val="Legenda"/>
      </w:pPr>
      <w:bookmarkStart w:id="807" w:name="_Toc213518058"/>
      <w:bookmarkStart w:id="808" w:name="_Toc214231816"/>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43</w:t>
      </w:r>
      <w:r w:rsidR="002C135F" w:rsidRPr="007B559B">
        <w:fldChar w:fldCharType="end"/>
      </w:r>
      <w:r w:rsidRPr="007B559B">
        <w:t>: Pistão 4 – Erro ao longo do tempo</w:t>
      </w:r>
      <w:bookmarkEnd w:id="807"/>
      <w:bookmarkEnd w:id="808"/>
    </w:p>
    <w:p w14:paraId="3C92B2DC" w14:textId="77777777" w:rsidR="00F64ADF" w:rsidRPr="007B559B" w:rsidRDefault="00F64ADF" w:rsidP="00F64ADF"/>
    <w:p w14:paraId="05618F6B" w14:textId="77777777" w:rsidR="00F64ADF" w:rsidRPr="007B559B" w:rsidRDefault="00F64ADF" w:rsidP="00F64ADF">
      <w:pPr>
        <w:keepNext/>
        <w:jc w:val="center"/>
      </w:pPr>
      <w:r w:rsidRPr="007B559B">
        <w:lastRenderedPageBreak/>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5"/>
                    <a:stretch>
                      <a:fillRect/>
                    </a:stretch>
                  </pic:blipFill>
                  <pic:spPr>
                    <a:xfrm>
                      <a:off x="0" y="0"/>
                      <a:ext cx="5760000" cy="2854282"/>
                    </a:xfrm>
                    <a:prstGeom prst="rect">
                      <a:avLst/>
                    </a:prstGeom>
                  </pic:spPr>
                </pic:pic>
              </a:graphicData>
            </a:graphic>
          </wp:inline>
        </w:drawing>
      </w:r>
    </w:p>
    <w:p w14:paraId="1FA879A5" w14:textId="1F32867A" w:rsidR="00F64ADF" w:rsidRPr="007B559B" w:rsidRDefault="00F64ADF" w:rsidP="00F64ADF">
      <w:pPr>
        <w:pStyle w:val="Legenda"/>
      </w:pPr>
      <w:bookmarkStart w:id="809" w:name="_Toc213518059"/>
      <w:bookmarkStart w:id="810" w:name="_Toc214231817"/>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44</w:t>
      </w:r>
      <w:r w:rsidR="002C135F" w:rsidRPr="007B559B">
        <w:fldChar w:fldCharType="end"/>
      </w:r>
      <w:r w:rsidRPr="007B559B">
        <w:t xml:space="preserve">: Pistão 5 – Comparação entre as </w:t>
      </w:r>
      <w:proofErr w:type="spellStart"/>
      <w:r w:rsidRPr="007B559B">
        <w:t>FTs</w:t>
      </w:r>
      <w:bookmarkEnd w:id="809"/>
      <w:bookmarkEnd w:id="810"/>
      <w:proofErr w:type="spellEnd"/>
    </w:p>
    <w:p w14:paraId="20CF18A1" w14:textId="1D4F6544" w:rsidR="00F64ADF" w:rsidRPr="007B559B" w:rsidRDefault="00F64ADF" w:rsidP="00F64ADF">
      <w:pPr>
        <w:pStyle w:val="Legenda"/>
      </w:pPr>
    </w:p>
    <w:p w14:paraId="285FB89F" w14:textId="77777777" w:rsidR="00F64ADF" w:rsidRPr="007B559B" w:rsidRDefault="00F64ADF" w:rsidP="00F64ADF">
      <w:pPr>
        <w:keepNext/>
        <w:jc w:val="center"/>
      </w:pPr>
      <w:r w:rsidRPr="007B559B">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6"/>
                    <a:stretch>
                      <a:fillRect/>
                    </a:stretch>
                  </pic:blipFill>
                  <pic:spPr>
                    <a:xfrm>
                      <a:off x="0" y="0"/>
                      <a:ext cx="4503600" cy="2258999"/>
                    </a:xfrm>
                    <a:prstGeom prst="rect">
                      <a:avLst/>
                    </a:prstGeom>
                  </pic:spPr>
                </pic:pic>
              </a:graphicData>
            </a:graphic>
          </wp:inline>
        </w:drawing>
      </w:r>
    </w:p>
    <w:p w14:paraId="788E5762" w14:textId="1B3631C9" w:rsidR="00F64ADF" w:rsidRPr="007B559B" w:rsidRDefault="00F64ADF" w:rsidP="00F64ADF">
      <w:pPr>
        <w:pStyle w:val="Legenda"/>
      </w:pPr>
      <w:bookmarkStart w:id="811" w:name="_Toc213518060"/>
      <w:bookmarkStart w:id="812" w:name="_Toc214231818"/>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45</w:t>
      </w:r>
      <w:r w:rsidR="002C135F" w:rsidRPr="007B559B">
        <w:fldChar w:fldCharType="end"/>
      </w:r>
      <w:r w:rsidRPr="007B559B">
        <w:t>: Pistão 5 – Erro ao longo do tempo</w:t>
      </w:r>
      <w:bookmarkEnd w:id="811"/>
      <w:bookmarkEnd w:id="812"/>
    </w:p>
    <w:p w14:paraId="139D81B6" w14:textId="07BB55BF" w:rsidR="00F64ADF" w:rsidRPr="007B559B" w:rsidRDefault="00F64ADF" w:rsidP="00F64ADF">
      <w:pPr>
        <w:pStyle w:val="Legenda"/>
      </w:pPr>
    </w:p>
    <w:p w14:paraId="79E2CD03" w14:textId="77777777" w:rsidR="005F5D7F" w:rsidRPr="007B559B" w:rsidRDefault="005F5D7F" w:rsidP="005F5D7F">
      <w:pPr>
        <w:keepNext/>
        <w:jc w:val="center"/>
      </w:pPr>
      <w:r w:rsidRPr="007B559B">
        <w:lastRenderedPageBreak/>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7"/>
                    <a:stretch>
                      <a:fillRect/>
                    </a:stretch>
                  </pic:blipFill>
                  <pic:spPr>
                    <a:xfrm>
                      <a:off x="0" y="0"/>
                      <a:ext cx="5760000" cy="2896192"/>
                    </a:xfrm>
                    <a:prstGeom prst="rect">
                      <a:avLst/>
                    </a:prstGeom>
                  </pic:spPr>
                </pic:pic>
              </a:graphicData>
            </a:graphic>
          </wp:inline>
        </w:drawing>
      </w:r>
    </w:p>
    <w:p w14:paraId="68231234" w14:textId="7085F8D2" w:rsidR="00F64ADF" w:rsidRPr="007B559B" w:rsidRDefault="005F5D7F" w:rsidP="00F64ADF">
      <w:pPr>
        <w:pStyle w:val="Legenda"/>
      </w:pPr>
      <w:bookmarkStart w:id="813" w:name="_Toc213518061"/>
      <w:bookmarkStart w:id="814" w:name="_Toc214231819"/>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46</w:t>
      </w:r>
      <w:r w:rsidR="002C135F" w:rsidRPr="007B559B">
        <w:fldChar w:fldCharType="end"/>
      </w:r>
      <w:r w:rsidRPr="007B559B">
        <w:t>:</w:t>
      </w:r>
      <w:r w:rsidR="00F64ADF" w:rsidRPr="007B559B">
        <w:t xml:space="preserve"> Pistão 6 – Comparação entre as </w:t>
      </w:r>
      <w:proofErr w:type="spellStart"/>
      <w:r w:rsidR="00F64ADF" w:rsidRPr="007B559B">
        <w:t>FTs</w:t>
      </w:r>
      <w:bookmarkEnd w:id="813"/>
      <w:bookmarkEnd w:id="814"/>
      <w:proofErr w:type="spellEnd"/>
    </w:p>
    <w:p w14:paraId="2B68C5D3" w14:textId="247E4D01" w:rsidR="005F5D7F" w:rsidRPr="007B559B" w:rsidRDefault="005F5D7F" w:rsidP="005F5D7F">
      <w:pPr>
        <w:pStyle w:val="Legenda"/>
      </w:pPr>
    </w:p>
    <w:p w14:paraId="6CB3ED7D" w14:textId="77777777" w:rsidR="005F5D7F" w:rsidRPr="007B559B" w:rsidRDefault="005F5D7F" w:rsidP="005F5D7F">
      <w:pPr>
        <w:keepNext/>
        <w:jc w:val="center"/>
      </w:pPr>
      <w:r w:rsidRPr="007B559B">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8"/>
                    <a:stretch>
                      <a:fillRect/>
                    </a:stretch>
                  </pic:blipFill>
                  <pic:spPr>
                    <a:xfrm>
                      <a:off x="0" y="0"/>
                      <a:ext cx="4503600" cy="2260488"/>
                    </a:xfrm>
                    <a:prstGeom prst="rect">
                      <a:avLst/>
                    </a:prstGeom>
                  </pic:spPr>
                </pic:pic>
              </a:graphicData>
            </a:graphic>
          </wp:inline>
        </w:drawing>
      </w:r>
    </w:p>
    <w:p w14:paraId="1DE72826" w14:textId="279C42A5" w:rsidR="005F5D7F" w:rsidRPr="007B559B" w:rsidRDefault="005F5D7F" w:rsidP="005F5D7F">
      <w:pPr>
        <w:pStyle w:val="Legenda"/>
      </w:pPr>
      <w:bookmarkStart w:id="815" w:name="_Toc213518062"/>
      <w:bookmarkStart w:id="816" w:name="_Toc214231820"/>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47</w:t>
      </w:r>
      <w:r w:rsidR="002C135F" w:rsidRPr="007B559B">
        <w:fldChar w:fldCharType="end"/>
      </w:r>
      <w:r w:rsidRPr="007B559B">
        <w:t xml:space="preserve">: Pistão </w:t>
      </w:r>
      <w:r w:rsidR="00F64ADF" w:rsidRPr="007B559B">
        <w:t>6</w:t>
      </w:r>
      <w:r w:rsidRPr="007B559B">
        <w:t xml:space="preserve"> – Erro ao longo do tempo</w:t>
      </w:r>
      <w:bookmarkEnd w:id="815"/>
      <w:bookmarkEnd w:id="816"/>
    </w:p>
    <w:p w14:paraId="1F810185" w14:textId="77777777" w:rsidR="00F64ADF" w:rsidRPr="007B559B" w:rsidRDefault="00F64ADF" w:rsidP="00F64ADF"/>
    <w:p w14:paraId="665D81B0" w14:textId="61CBADBE" w:rsidR="00954651" w:rsidRPr="007B559B" w:rsidRDefault="00F64ADF" w:rsidP="00F64ADF">
      <w:pPr>
        <w:spacing w:line="360" w:lineRule="auto"/>
        <w:ind w:firstLine="567"/>
        <w:jc w:val="both"/>
      </w:pPr>
      <w:r w:rsidRPr="007B559B">
        <w:t xml:space="preserve">Dessa forma, a combinação entre o método clássico de Ziegler–Nichols e a identificação numérica pelo </w:t>
      </w:r>
      <w:r w:rsidRPr="007B559B">
        <w:rPr>
          <w:i/>
          <w:iCs/>
        </w:rPr>
        <w:t xml:space="preserve">System </w:t>
      </w:r>
      <w:proofErr w:type="spellStart"/>
      <w:r w:rsidRPr="007B559B">
        <w:rPr>
          <w:i/>
          <w:iCs/>
        </w:rPr>
        <w:t>Identification</w:t>
      </w:r>
      <w:proofErr w:type="spellEnd"/>
      <w:r w:rsidRPr="007B559B">
        <w:rPr>
          <w:i/>
          <w:iCs/>
        </w:rPr>
        <w:t xml:space="preserve"> Toolbox</w:t>
      </w:r>
      <w:r w:rsidRPr="007B559B">
        <w:t xml:space="preserve"> permitiu obter modelos representativos e coerentes com o comportamento real dos atuadores, possibilitando a definição precisa dos ganhos de controle aplicados nos ensaios em bancada.</w:t>
      </w:r>
    </w:p>
    <w:p w14:paraId="7303773D" w14:textId="60497A0D" w:rsidR="00080F15" w:rsidRPr="007B559B" w:rsidRDefault="00080F15" w:rsidP="00080F15">
      <w:pPr>
        <w:spacing w:line="360" w:lineRule="auto"/>
        <w:ind w:firstLine="567"/>
        <w:jc w:val="both"/>
        <w:rPr>
          <w:b/>
          <w:bCs/>
        </w:rPr>
      </w:pPr>
      <w:r w:rsidRPr="007B559B">
        <w:t>Funções de transferência obtidas de primeira ordem em malha fechada</w:t>
      </w:r>
    </w:p>
    <w:p w14:paraId="79DB1E13" w14:textId="77777777" w:rsidR="005E3952" w:rsidRPr="007B559B"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7B559B"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7B559B" w:rsidRDefault="00080F15" w:rsidP="00080F15">
      <w:pPr>
        <w:spacing w:line="360" w:lineRule="auto"/>
        <w:ind w:firstLine="567"/>
        <w:jc w:val="both"/>
      </w:pPr>
      <m:oMathPara>
        <m:oMath>
          <m:r>
            <m:rPr>
              <m:sty m:val="p"/>
            </m:rPr>
            <w:lastRenderedPageBreak/>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7B559B"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7B559B"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7B559B"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7146C32C" w:rsidR="0054653F" w:rsidRPr="00BB721A" w:rsidRDefault="00F368B6" w:rsidP="00FE52BD">
      <w:pPr>
        <w:pStyle w:val="subsub"/>
        <w:rPr>
          <w:noProof w:val="0"/>
          <w:lang w:val="pt-BR"/>
        </w:rPr>
      </w:pPr>
      <w:bookmarkStart w:id="817" w:name="_Toc213518063"/>
      <w:bookmarkStart w:id="818" w:name="_Toc214231462"/>
      <w:bookmarkStart w:id="819" w:name="_Toc214231576"/>
      <w:bookmarkStart w:id="820" w:name="_Toc214232706"/>
      <w:r w:rsidRPr="00BB721A">
        <w:rPr>
          <w:noProof w:val="0"/>
          <w:lang w:val="pt-BR"/>
        </w:rPr>
        <w:t xml:space="preserve">FASE 3 - </w:t>
      </w:r>
      <w:r w:rsidR="0054653F" w:rsidRPr="00BB721A">
        <w:rPr>
          <w:noProof w:val="0"/>
          <w:lang w:val="pt-BR"/>
        </w:rPr>
        <w:t>sintonia do controle</w:t>
      </w:r>
      <w:r w:rsidR="008A6841" w:rsidRPr="00BB721A">
        <w:rPr>
          <w:noProof w:val="0"/>
          <w:lang w:val="pt-BR"/>
        </w:rPr>
        <w:t xml:space="preserve"> pid</w:t>
      </w:r>
      <w:r w:rsidR="0054653F" w:rsidRPr="00BB721A">
        <w:rPr>
          <w:noProof w:val="0"/>
          <w:lang w:val="pt-BR"/>
        </w:rPr>
        <w:t>.</w:t>
      </w:r>
      <w:bookmarkEnd w:id="817"/>
      <w:bookmarkEnd w:id="818"/>
      <w:bookmarkEnd w:id="819"/>
      <w:bookmarkEnd w:id="820"/>
    </w:p>
    <w:p w14:paraId="6D62B768" w14:textId="77777777" w:rsidR="00E84EE6" w:rsidRPr="007B559B" w:rsidRDefault="00CB2E7C" w:rsidP="00CB2E7C">
      <w:pPr>
        <w:spacing w:line="360" w:lineRule="auto"/>
        <w:ind w:firstLine="567"/>
        <w:jc w:val="both"/>
        <w:rPr>
          <w:snapToGrid w:val="0"/>
        </w:rPr>
      </w:pPr>
      <w:r w:rsidRPr="007B559B">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sidRPr="007B559B">
        <w:rPr>
          <w:snapToGrid w:val="0"/>
        </w:rPr>
        <w:t xml:space="preserve"> </w:t>
      </w:r>
      <w:r w:rsidRPr="007B559B">
        <w:rPr>
          <w:snapToGrid w:val="0"/>
        </w:rPr>
        <w:t xml:space="preserve">identificadas, a malha foi aberta em simulação para possibilitar a sintonia individual dos controladores. </w:t>
      </w:r>
    </w:p>
    <w:p w14:paraId="26B26769" w14:textId="7F23007F" w:rsidR="00CB2E7C" w:rsidRPr="007B559B" w:rsidRDefault="00CB2E7C" w:rsidP="00E84EE6">
      <w:pPr>
        <w:spacing w:line="360" w:lineRule="auto"/>
        <w:ind w:firstLine="567"/>
        <w:jc w:val="both"/>
        <w:rPr>
          <w:snapToGrid w:val="0"/>
        </w:rPr>
      </w:pPr>
      <w:r w:rsidRPr="007B559B">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Pr="007B559B"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7B559B" w:rsidRDefault="00CB2E7C" w:rsidP="00CB2E7C">
      <w:pPr>
        <w:spacing w:line="360" w:lineRule="auto"/>
        <w:jc w:val="both"/>
        <w:rPr>
          <w:snapToGrid w:val="0"/>
        </w:rPr>
      </w:pPr>
      <w:r w:rsidRPr="007B559B">
        <w:rPr>
          <w:snapToGrid w:val="0"/>
        </w:rPr>
        <w:t xml:space="preserve">onde </w:t>
      </w:r>
      <m:oMath>
        <m:r>
          <w:rPr>
            <w:rFonts w:ascii="Cambria Math" w:hAnsi="Cambria Math"/>
            <w:snapToGrid w:val="0"/>
          </w:rPr>
          <m:t>T(s)</m:t>
        </m:r>
      </m:oMath>
      <w:r w:rsidRPr="007B559B">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559B">
        <w:rPr>
          <w:snapToGrid w:val="0"/>
        </w:rPr>
        <w:t xml:space="preserve"> é o ganho proporcional aplicado durante o ensaio.</w:t>
      </w:r>
    </w:p>
    <w:p w14:paraId="5FAFFB07" w14:textId="70DF9586" w:rsidR="00CB2E7C" w:rsidRPr="007B559B" w:rsidRDefault="00CB2E7C" w:rsidP="00CB2E7C">
      <w:pPr>
        <w:spacing w:line="360" w:lineRule="auto"/>
        <w:ind w:firstLine="708"/>
        <w:jc w:val="both"/>
        <w:rPr>
          <w:snapToGrid w:val="0"/>
        </w:rPr>
      </w:pPr>
      <w:r w:rsidRPr="007B559B">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7B559B">
        <w:rPr>
          <w:snapToGrid w:val="0"/>
        </w:rPr>
        <w:t>, obtendo-se:</w:t>
      </w:r>
    </w:p>
    <w:p w14:paraId="71AD2A33" w14:textId="0512ADEE" w:rsidR="00CB2E7C" w:rsidRPr="007B559B"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7B559B" w:rsidRDefault="00E84EE6" w:rsidP="00E84EE6">
      <w:pPr>
        <w:spacing w:line="360" w:lineRule="auto"/>
        <w:ind w:firstLine="708"/>
        <w:jc w:val="both"/>
        <w:rPr>
          <w:snapToGrid w:val="0"/>
        </w:rPr>
      </w:pPr>
      <w:r w:rsidRPr="007B559B">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7B559B">
        <w:rPr>
          <w:snapToGrid w:val="0"/>
        </w:rPr>
        <w:t>obtidas, os controladores foram sintonizados individualmente utilizando o comando pidtune do MATLAB.</w:t>
      </w:r>
    </w:p>
    <w:p w14:paraId="0710D2BE" w14:textId="7C617C5B" w:rsidR="00E84EE6" w:rsidRPr="007B559B" w:rsidRDefault="00E84EE6" w:rsidP="00E84EE6">
      <w:pPr>
        <w:spacing w:line="360" w:lineRule="auto"/>
        <w:ind w:firstLine="708"/>
        <w:jc w:val="both"/>
        <w:rPr>
          <w:snapToGrid w:val="0"/>
        </w:rPr>
      </w:pPr>
      <w:r w:rsidRPr="007B559B">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559B">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7B559B">
        <w:rPr>
          <w:snapToGrid w:val="0"/>
        </w:rPr>
        <w:t>, os controladores PID resultantes apresentaram constantes de tempo de malha fechada semelhantes, aproximando os tempos de subida e de acomodação.</w:t>
      </w:r>
    </w:p>
    <w:p w14:paraId="2B717C7F" w14:textId="67282634" w:rsidR="00E84EE6" w:rsidRPr="007B559B" w:rsidRDefault="00E84EE6" w:rsidP="00E84EE6">
      <w:pPr>
        <w:spacing w:line="360" w:lineRule="auto"/>
        <w:ind w:firstLine="708"/>
        <w:jc w:val="both"/>
        <w:rPr>
          <w:snapToGrid w:val="0"/>
        </w:rPr>
      </w:pPr>
      <w:r w:rsidRPr="007B559B">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7B559B">
        <w:rPr>
          <w:snapToGrid w:val="0"/>
        </w:rPr>
        <w:t>de cada pistão, fechando-se as respectivas malhas conforme:</w:t>
      </w:r>
    </w:p>
    <w:p w14:paraId="0CA0E9ED" w14:textId="2288B135" w:rsidR="000D1A3F" w:rsidRPr="007B559B"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Pr="007B559B" w:rsidRDefault="00E84EE6" w:rsidP="000D1A3F">
      <w:pPr>
        <w:spacing w:line="360" w:lineRule="auto"/>
        <w:ind w:firstLine="708"/>
        <w:jc w:val="both"/>
        <w:rPr>
          <w:snapToGrid w:val="0"/>
        </w:rPr>
      </w:pPr>
      <w:r w:rsidRPr="007B559B">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559B">
        <w:rPr>
          <w:snapToGrid w:val="0"/>
        </w:rPr>
        <w:t xml:space="preserve"> foram comparadas no mesmo gráfico para avaliar o alinhamento temporal e garantir sobressinal desprezível.</w:t>
      </w:r>
    </w:p>
    <w:p w14:paraId="5D21C911" w14:textId="77777777" w:rsidR="008B7B58" w:rsidRPr="007B559B" w:rsidRDefault="008B7B58" w:rsidP="008B7B58">
      <w:pPr>
        <w:keepNext/>
        <w:spacing w:line="360" w:lineRule="auto"/>
        <w:jc w:val="center"/>
      </w:pPr>
      <w:r w:rsidRPr="007B559B">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59"/>
                    <a:stretch>
                      <a:fillRect/>
                    </a:stretch>
                  </pic:blipFill>
                  <pic:spPr>
                    <a:xfrm>
                      <a:off x="0" y="0"/>
                      <a:ext cx="5760085" cy="2905760"/>
                    </a:xfrm>
                    <a:prstGeom prst="rect">
                      <a:avLst/>
                    </a:prstGeom>
                  </pic:spPr>
                </pic:pic>
              </a:graphicData>
            </a:graphic>
          </wp:inline>
        </w:drawing>
      </w:r>
    </w:p>
    <w:p w14:paraId="4405E361" w14:textId="4816600C" w:rsidR="008B7B58" w:rsidRPr="007B559B" w:rsidRDefault="008B7B58" w:rsidP="008B7B58">
      <w:pPr>
        <w:pStyle w:val="Legenda"/>
      </w:pPr>
      <w:bookmarkStart w:id="821" w:name="_Toc213518064"/>
      <w:bookmarkStart w:id="822" w:name="_Toc214231821"/>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48</w:t>
      </w:r>
      <w:r w:rsidR="002C135F" w:rsidRPr="007B559B">
        <w:fldChar w:fldCharType="end"/>
      </w:r>
      <w:r w:rsidRPr="007B559B">
        <w:t>: Resultado Obtido – Curva 6 Pistões Sobrepostas para Comparação</w:t>
      </w:r>
      <w:bookmarkEnd w:id="821"/>
      <w:bookmarkEnd w:id="822"/>
    </w:p>
    <w:p w14:paraId="6FF924CE" w14:textId="77777777" w:rsidR="008B7B58" w:rsidRPr="007B559B" w:rsidRDefault="008B7B58" w:rsidP="008B7B58">
      <w:pPr>
        <w:spacing w:line="360" w:lineRule="auto"/>
        <w:jc w:val="both"/>
        <w:rPr>
          <w:snapToGrid w:val="0"/>
        </w:rPr>
      </w:pPr>
    </w:p>
    <w:p w14:paraId="32978DAD" w14:textId="1357E4ED" w:rsidR="00E84EE6" w:rsidRPr="007B559B" w:rsidRDefault="00E84EE6" w:rsidP="00E84EE6">
      <w:pPr>
        <w:spacing w:line="360" w:lineRule="auto"/>
        <w:ind w:firstLine="708"/>
        <w:jc w:val="both"/>
        <w:rPr>
          <w:snapToGrid w:val="0"/>
        </w:rPr>
      </w:pPr>
      <w:r w:rsidRPr="007B559B">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sidRPr="007B559B">
        <w:rPr>
          <w:snapToGrid w:val="0"/>
        </w:rPr>
        <w:t xml:space="preserve"> </w:t>
      </w:r>
      <w:r w:rsidRPr="007B559B">
        <w:rPr>
          <w:snapToGrid w:val="0"/>
        </w:rPr>
        <w:t>para reduzir diferenças residuais de atraso e tempo de acomodação entre os canais.</w:t>
      </w:r>
    </w:p>
    <w:p w14:paraId="7B22E1B6" w14:textId="77777777" w:rsidR="00E84EE6" w:rsidRPr="007B559B" w:rsidRDefault="00E84EE6" w:rsidP="00E84EE6">
      <w:pPr>
        <w:spacing w:line="360" w:lineRule="auto"/>
        <w:ind w:firstLine="708"/>
        <w:jc w:val="both"/>
        <w:rPr>
          <w:snapToGrid w:val="0"/>
        </w:rPr>
      </w:pPr>
      <w:r w:rsidRPr="007B559B">
        <w:rPr>
          <w:snapToGrid w:val="0"/>
        </w:rPr>
        <w:t xml:space="preserve">Por fim, a validação dos controladores foi realizada no </w:t>
      </w:r>
      <w:proofErr w:type="spellStart"/>
      <w:r w:rsidRPr="007B559B">
        <w:rPr>
          <w:i/>
          <w:iCs/>
          <w:snapToGrid w:val="0"/>
        </w:rPr>
        <w:t>Control</w:t>
      </w:r>
      <w:proofErr w:type="spellEnd"/>
      <w:r w:rsidRPr="007B559B">
        <w:rPr>
          <w:i/>
          <w:iCs/>
          <w:snapToGrid w:val="0"/>
        </w:rPr>
        <w:t xml:space="preserve"> System Designer</w:t>
      </w:r>
      <w:r w:rsidRPr="007B559B">
        <w:rPr>
          <w:snapToGrid w:val="0"/>
        </w:rPr>
        <w:t>, confirmando o atendimento aos critérios de rastreamento de referência e estabilidade definidos no projeto.</w:t>
      </w:r>
    </w:p>
    <w:p w14:paraId="0D522DB8" w14:textId="77777777" w:rsidR="00BD0572" w:rsidRPr="007B559B" w:rsidRDefault="00BD0572" w:rsidP="00BD0572">
      <w:pPr>
        <w:spacing w:line="360" w:lineRule="auto"/>
        <w:jc w:val="both"/>
        <w:rPr>
          <w:snapToGrid w:val="0"/>
        </w:rPr>
      </w:pPr>
    </w:p>
    <w:p w14:paraId="0DB95232" w14:textId="77777777" w:rsidR="00BD0572" w:rsidRPr="007B559B" w:rsidRDefault="00BD0572" w:rsidP="00BD0572">
      <w:pPr>
        <w:keepNext/>
        <w:spacing w:line="360" w:lineRule="auto"/>
        <w:jc w:val="center"/>
      </w:pPr>
      <w:r w:rsidRPr="007B559B">
        <w:rPr>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0"/>
                    <a:stretch>
                      <a:fillRect/>
                    </a:stretch>
                  </pic:blipFill>
                  <pic:spPr>
                    <a:xfrm>
                      <a:off x="0" y="0"/>
                      <a:ext cx="3966247" cy="3159968"/>
                    </a:xfrm>
                    <a:prstGeom prst="rect">
                      <a:avLst/>
                    </a:prstGeom>
                  </pic:spPr>
                </pic:pic>
              </a:graphicData>
            </a:graphic>
          </wp:inline>
        </w:drawing>
      </w:r>
    </w:p>
    <w:p w14:paraId="27137C01" w14:textId="37F31631" w:rsidR="00BD0572" w:rsidRPr="007B559B" w:rsidRDefault="00BD0572" w:rsidP="00BD0572">
      <w:pPr>
        <w:pStyle w:val="Legenda"/>
        <w:rPr>
          <w:snapToGrid w:val="0"/>
        </w:rPr>
      </w:pPr>
      <w:bookmarkStart w:id="823" w:name="_Toc213518065"/>
      <w:bookmarkStart w:id="824" w:name="_Toc214231822"/>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49</w:t>
      </w:r>
      <w:r w:rsidR="002C135F" w:rsidRPr="007B559B">
        <w:fldChar w:fldCharType="end"/>
      </w:r>
      <w:r w:rsidRPr="007B559B">
        <w:t>: Especificações do Design</w:t>
      </w:r>
      <w:bookmarkEnd w:id="823"/>
      <w:bookmarkEnd w:id="824"/>
    </w:p>
    <w:p w14:paraId="6FDE5DD4" w14:textId="0E71243A" w:rsidR="00BD0572" w:rsidRPr="007B559B" w:rsidRDefault="00BD0572" w:rsidP="00C94F73">
      <w:pPr>
        <w:keepNext/>
        <w:jc w:val="center"/>
      </w:pPr>
      <w:r w:rsidRPr="007B559B">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1"/>
                    <a:stretch>
                      <a:fillRect/>
                    </a:stretch>
                  </pic:blipFill>
                  <pic:spPr>
                    <a:xfrm>
                      <a:off x="0" y="0"/>
                      <a:ext cx="3660797" cy="2269282"/>
                    </a:xfrm>
                    <a:prstGeom prst="rect">
                      <a:avLst/>
                    </a:prstGeom>
                  </pic:spPr>
                </pic:pic>
              </a:graphicData>
            </a:graphic>
          </wp:inline>
        </w:drawing>
      </w:r>
      <w:r w:rsidR="00C94F73" w:rsidRPr="007B559B">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2"/>
                    <a:stretch>
                      <a:fillRect/>
                    </a:stretch>
                  </pic:blipFill>
                  <pic:spPr>
                    <a:xfrm>
                      <a:off x="0" y="0"/>
                      <a:ext cx="3698252" cy="2315334"/>
                    </a:xfrm>
                    <a:prstGeom prst="rect">
                      <a:avLst/>
                    </a:prstGeom>
                  </pic:spPr>
                </pic:pic>
              </a:graphicData>
            </a:graphic>
          </wp:inline>
        </w:drawing>
      </w:r>
    </w:p>
    <w:p w14:paraId="4D23C319" w14:textId="3C96FE6E" w:rsidR="002B0DF6" w:rsidRPr="007B559B" w:rsidRDefault="00BD0572" w:rsidP="00BD0572">
      <w:pPr>
        <w:pStyle w:val="Legenda"/>
      </w:pPr>
      <w:bookmarkStart w:id="825" w:name="_Toc213518066"/>
      <w:bookmarkStart w:id="826" w:name="_Toc214231823"/>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50</w:t>
      </w:r>
      <w:r w:rsidR="002C135F" w:rsidRPr="007B559B">
        <w:fldChar w:fldCharType="end"/>
      </w:r>
      <w:r w:rsidRPr="007B559B">
        <w:t>: Resultado Desejado</w:t>
      </w:r>
      <w:bookmarkEnd w:id="825"/>
      <w:bookmarkEnd w:id="826"/>
    </w:p>
    <w:p w14:paraId="05CDA57E" w14:textId="77777777" w:rsidR="00BD0572" w:rsidRPr="007B559B" w:rsidRDefault="00BD0572" w:rsidP="00BD0572">
      <w:pPr>
        <w:jc w:val="center"/>
      </w:pPr>
    </w:p>
    <w:p w14:paraId="7F4E2469" w14:textId="4E5A241E" w:rsidR="002B0DF6" w:rsidRPr="007B559B" w:rsidRDefault="002B0DF6" w:rsidP="00E84EE6">
      <w:pPr>
        <w:keepNext/>
        <w:spacing w:line="360" w:lineRule="auto"/>
      </w:pPr>
    </w:p>
    <w:p w14:paraId="50BF8659" w14:textId="7FCC8090" w:rsidR="005C4490" w:rsidRPr="007B559B" w:rsidRDefault="005C4490" w:rsidP="005C4490">
      <w:pPr>
        <w:spacing w:after="160" w:line="360" w:lineRule="auto"/>
        <w:ind w:firstLine="708"/>
        <w:jc w:val="both"/>
        <w:rPr>
          <w:snapToGrid w:val="0"/>
        </w:rPr>
      </w:pPr>
      <w:r w:rsidRPr="007B559B">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559B">
        <w:rPr>
          <w:snapToGrid w:val="0"/>
        </w:rPr>
        <w:t>, que</w:t>
      </w:r>
      <w:r w:rsidR="00BB2B31" w:rsidRPr="007B559B">
        <w:rPr>
          <w:snapToGrid w:val="0"/>
        </w:rPr>
        <w:t xml:space="preserve"> durante a fase de aquisição, como citado anteriormente,</w:t>
      </w:r>
      <w:r w:rsidRPr="007B559B">
        <w:rPr>
          <w:snapToGrid w:val="0"/>
        </w:rPr>
        <w:t xml:space="preserve"> resultou em respostas mais lineare</w:t>
      </w:r>
      <w:r w:rsidR="00BB2B31" w:rsidRPr="007B559B">
        <w:rPr>
          <w:snapToGrid w:val="0"/>
        </w:rPr>
        <w:t>s</w:t>
      </w:r>
      <w:r w:rsidRPr="007B559B">
        <w:rPr>
          <w:snapToGrid w:val="0"/>
        </w:rPr>
        <w:t>.</w:t>
      </w:r>
    </w:p>
    <w:p w14:paraId="38DFFEA8" w14:textId="60B50533" w:rsidR="00CB2E7C" w:rsidRPr="007B559B" w:rsidRDefault="00CB2E7C" w:rsidP="00CB2E7C">
      <w:pPr>
        <w:spacing w:after="160" w:line="360" w:lineRule="auto"/>
        <w:ind w:firstLine="708"/>
        <w:jc w:val="both"/>
        <w:rPr>
          <w:snapToGrid w:val="0"/>
        </w:rPr>
      </w:pPr>
      <w:r w:rsidRPr="007B559B">
        <w:rPr>
          <w:snapToGrid w:val="0"/>
        </w:rPr>
        <w:t>Assim, a relação para abertura de malha passou a ser:</w:t>
      </w:r>
    </w:p>
    <w:p w14:paraId="6ED606D4" w14:textId="77777777" w:rsidR="004954B3" w:rsidRPr="007B559B"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Pr="007B559B" w:rsidRDefault="004954B3" w:rsidP="004954B3">
      <w:pPr>
        <w:spacing w:line="360" w:lineRule="auto"/>
        <w:ind w:firstLine="708"/>
        <w:jc w:val="both"/>
        <w:rPr>
          <w:snapToGrid w:val="0"/>
        </w:rPr>
      </w:pPr>
      <w:r w:rsidRPr="007B559B">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559B">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7B559B">
        <w:rPr>
          <w:snapToGrid w:val="0"/>
        </w:rPr>
        <w:t>, obtiveram-se respostas satisfatórias em todos os pistões, os quais atingiram o setpoint de forma praticamente sincronizada.</w:t>
      </w:r>
    </w:p>
    <w:p w14:paraId="003CD27C" w14:textId="52E47865" w:rsidR="004954B3" w:rsidRPr="007B559B" w:rsidRDefault="004954B3" w:rsidP="004954B3">
      <w:pPr>
        <w:spacing w:line="360" w:lineRule="auto"/>
        <w:ind w:firstLine="708"/>
        <w:jc w:val="both"/>
        <w:rPr>
          <w:snapToGrid w:val="0"/>
        </w:rPr>
      </w:pPr>
      <w:r w:rsidRPr="007B559B">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559B">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559B">
        <w:rPr>
          <w:snapToGrid w:val="0"/>
        </w:rPr>
        <w:t>.</w:t>
      </w:r>
    </w:p>
    <w:p w14:paraId="7DF4AD48" w14:textId="24B8A09A" w:rsidR="004954B3" w:rsidRPr="007B559B" w:rsidRDefault="004954B3" w:rsidP="004954B3">
      <w:pPr>
        <w:keepNext/>
        <w:spacing w:after="160" w:line="360" w:lineRule="auto"/>
      </w:pPr>
      <w:r w:rsidRPr="007B559B">
        <w:rPr>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3"/>
                    <a:stretch>
                      <a:fillRect/>
                    </a:stretch>
                  </pic:blipFill>
                  <pic:spPr>
                    <a:xfrm>
                      <a:off x="0" y="0"/>
                      <a:ext cx="5760085" cy="2852420"/>
                    </a:xfrm>
                    <a:prstGeom prst="rect">
                      <a:avLst/>
                    </a:prstGeom>
                  </pic:spPr>
                </pic:pic>
              </a:graphicData>
            </a:graphic>
          </wp:inline>
        </w:drawing>
      </w:r>
    </w:p>
    <w:p w14:paraId="2EA8A48F" w14:textId="3F16813E" w:rsidR="004954B3" w:rsidRPr="007B559B" w:rsidRDefault="004954B3" w:rsidP="004954B3">
      <w:pPr>
        <w:pStyle w:val="Legenda"/>
        <w:rPr>
          <w:snapToGrid w:val="0"/>
        </w:rPr>
      </w:pPr>
      <w:bookmarkStart w:id="827" w:name="_Toc213518067"/>
      <w:bookmarkStart w:id="828" w:name="_Toc214231824"/>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51</w:t>
      </w:r>
      <w:r w:rsidR="002C135F" w:rsidRPr="007B559B">
        <w:fldChar w:fldCharType="end"/>
      </w:r>
      <w:r w:rsidRPr="007B559B">
        <w:t>: Resposta do ensaio</w:t>
      </w:r>
      <w:bookmarkEnd w:id="827"/>
      <w:bookmarkEnd w:id="828"/>
    </w:p>
    <w:p w14:paraId="42136ACA" w14:textId="77777777" w:rsidR="004954B3" w:rsidRPr="007B559B" w:rsidRDefault="004954B3" w:rsidP="00E84EE6">
      <w:pPr>
        <w:spacing w:line="360" w:lineRule="auto"/>
        <w:ind w:firstLine="708"/>
        <w:jc w:val="both"/>
        <w:rPr>
          <w:snapToGrid w:val="0"/>
        </w:rPr>
      </w:pPr>
    </w:p>
    <w:p w14:paraId="52386BD3" w14:textId="7F81339A" w:rsidR="004954B3" w:rsidRPr="007B559B" w:rsidRDefault="004954B3" w:rsidP="00E84EE6">
      <w:pPr>
        <w:spacing w:line="360" w:lineRule="auto"/>
        <w:ind w:firstLine="708"/>
        <w:jc w:val="both"/>
        <w:rPr>
          <w:snapToGrid w:val="0"/>
        </w:rPr>
      </w:pPr>
      <w:r w:rsidRPr="007B559B">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559B">
        <w:rPr>
          <w:snapToGrid w:val="0"/>
        </w:rPr>
        <w:t xml:space="preserve"> como:</w:t>
      </w:r>
    </w:p>
    <w:p w14:paraId="5E4D7A99" w14:textId="280DFAA3" w:rsidR="009C7F88" w:rsidRPr="007B559B"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7B559B" w:rsidRDefault="004954B3" w:rsidP="00E84EE6">
      <w:pPr>
        <w:spacing w:line="360" w:lineRule="auto"/>
        <w:ind w:firstLine="708"/>
        <w:jc w:val="both"/>
        <w:rPr>
          <w:snapToGrid w:val="0"/>
        </w:rPr>
      </w:pPr>
      <w:r w:rsidRPr="007B559B">
        <w:rPr>
          <w:snapToGrid w:val="0"/>
        </w:rPr>
        <w:t>A partir dessa configuração, todos os demais pistões foram ajustados de modo a reproduzir o comportamento dinâmico do Pistão 2, utilizando a relação:</w:t>
      </w:r>
    </w:p>
    <w:p w14:paraId="1E4DD843" w14:textId="7E89DEE9" w:rsidR="004954B3" w:rsidRPr="007B559B"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7B559B" w:rsidRDefault="004954B3" w:rsidP="004954B3">
      <w:pPr>
        <w:spacing w:line="360" w:lineRule="auto"/>
        <w:ind w:firstLine="708"/>
        <w:jc w:val="both"/>
        <w:rPr>
          <w:snapToGrid w:val="0"/>
        </w:rPr>
      </w:pPr>
      <w:r w:rsidRPr="007B559B">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559B">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559B">
        <w:rPr>
          <w:snapToGrid w:val="0"/>
        </w:rPr>
        <w:t>.</w:t>
      </w:r>
    </w:p>
    <w:p w14:paraId="299F0B84" w14:textId="45B5F805" w:rsidR="004954B3" w:rsidRPr="007B559B" w:rsidRDefault="004954B3" w:rsidP="004954B3">
      <w:pPr>
        <w:spacing w:line="360" w:lineRule="auto"/>
        <w:jc w:val="both"/>
        <w:rPr>
          <w:snapToGrid w:val="0"/>
        </w:rPr>
      </w:pPr>
      <w:r w:rsidRPr="007B559B">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559B">
        <w:rPr>
          <w:snapToGrid w:val="0"/>
        </w:rPr>
        <w:t>:</w:t>
      </w:r>
    </w:p>
    <w:p w14:paraId="0CE3644C" w14:textId="1155F4DA" w:rsidR="004954B3" w:rsidRPr="007B559B"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7B559B" w:rsidRDefault="008B7B58" w:rsidP="008B7B58">
      <w:pPr>
        <w:spacing w:line="360" w:lineRule="auto"/>
        <w:jc w:val="both"/>
        <w:rPr>
          <w:snapToGrid w:val="0"/>
        </w:rPr>
      </w:pPr>
      <w:r w:rsidRPr="007B559B">
        <w:rPr>
          <w:snapToGrid w:val="0"/>
        </w:rPr>
        <w:t>o</w:t>
      </w:r>
      <w:r w:rsidR="004954B3" w:rsidRPr="007B559B">
        <w:rPr>
          <w:snapToGrid w:val="0"/>
        </w:rPr>
        <w:t>nde</w:t>
      </w:r>
      <w:r w:rsidR="00ED7D96" w:rsidRPr="007B559B">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7B559B">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7B559B">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7B559B">
        <w:rPr>
          <w:snapToGrid w:val="0"/>
        </w:rPr>
        <w:t>;</w:t>
      </w:r>
    </w:p>
    <w:p w14:paraId="43A65EB9" w14:textId="4C287562" w:rsidR="004954B3" w:rsidRPr="007B559B" w:rsidRDefault="004954B3" w:rsidP="004954B3">
      <w:pPr>
        <w:spacing w:line="360" w:lineRule="auto"/>
        <w:ind w:firstLine="708"/>
        <w:jc w:val="both"/>
        <w:rPr>
          <w:snapToGrid w:val="0"/>
        </w:rPr>
      </w:pPr>
      <w:r w:rsidRPr="007B559B">
        <w:rPr>
          <w:snapToGrid w:val="0"/>
        </w:rPr>
        <w:t>Essa metodologia garantiu que todos os atuadores seguissem o mesmo perfil de resposta de referência, promovendo sincronização entre os pistões</w:t>
      </w:r>
      <w:r w:rsidR="00ED7D96" w:rsidRPr="007B559B">
        <w:rPr>
          <w:snapToGrid w:val="0"/>
        </w:rPr>
        <w:t>.</w:t>
      </w:r>
    </w:p>
    <w:p w14:paraId="4F3C9538" w14:textId="0BD03111" w:rsidR="006879CB" w:rsidRPr="007B559B" w:rsidRDefault="008B7B58" w:rsidP="008B7B58">
      <w:pPr>
        <w:spacing w:line="360" w:lineRule="auto"/>
        <w:jc w:val="both"/>
        <w:rPr>
          <w:snapToGrid w:val="0"/>
        </w:rPr>
      </w:pPr>
      <w:r w:rsidRPr="007B559B">
        <w:rPr>
          <w:snapToGrid w:val="0"/>
        </w:rPr>
        <w:t>Antes da sincronização, era possível observar pequenas diferenças entre o tempo de subida (</w:t>
      </w:r>
      <w:proofErr w:type="spellStart"/>
      <w:r w:rsidRPr="007B559B">
        <w:rPr>
          <w:snapToGrid w:val="0"/>
        </w:rPr>
        <w:t>Tr</w:t>
      </w:r>
      <w:proofErr w:type="spellEnd"/>
      <w:r w:rsidRPr="007B559B">
        <w:rPr>
          <w:snapToGrid w:val="0"/>
        </w:rPr>
        <w:t>) e o tempo de acomodação (</w:t>
      </w:r>
      <w:proofErr w:type="spellStart"/>
      <w:r w:rsidRPr="007B559B">
        <w:rPr>
          <w:snapToGrid w:val="0"/>
        </w:rPr>
        <w:t>T</w:t>
      </w:r>
      <w:r w:rsidR="00984178" w:rsidRPr="007B559B">
        <w:rPr>
          <w:snapToGrid w:val="0"/>
        </w:rPr>
        <w:t>s</w:t>
      </w:r>
      <w:proofErr w:type="spellEnd"/>
      <w:r w:rsidRPr="007B559B">
        <w:rPr>
          <w:snapToGrid w:val="0"/>
        </w:rPr>
        <w:t xml:space="preserve">) de cada pistão, além de variações de erro em regime permanente. </w:t>
      </w:r>
    </w:p>
    <w:p w14:paraId="19603578" w14:textId="77777777" w:rsidR="006879CB" w:rsidRPr="007B559B" w:rsidRDefault="006879CB" w:rsidP="006879CB">
      <w:pPr>
        <w:keepNext/>
        <w:spacing w:line="360" w:lineRule="auto"/>
        <w:jc w:val="center"/>
      </w:pPr>
      <w:r w:rsidRPr="007B559B">
        <w:rPr>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B640038" w:rsidR="006879CB" w:rsidRPr="007B559B" w:rsidRDefault="006879CB" w:rsidP="006879CB">
      <w:pPr>
        <w:pStyle w:val="Legenda"/>
      </w:pPr>
      <w:bookmarkStart w:id="829" w:name="_Toc213518068"/>
      <w:bookmarkStart w:id="830" w:name="_Toc214231825"/>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52</w:t>
      </w:r>
      <w:r w:rsidR="002C135F" w:rsidRPr="007B559B">
        <w:fldChar w:fldCharType="end"/>
      </w:r>
      <w:r w:rsidRPr="007B559B">
        <w:t>: Resposta antes da sincronização – Visão geral</w:t>
      </w:r>
      <w:bookmarkEnd w:id="829"/>
      <w:bookmarkEnd w:id="830"/>
    </w:p>
    <w:p w14:paraId="775FE2F9" w14:textId="77777777" w:rsidR="008E1397" w:rsidRPr="007B559B" w:rsidRDefault="008E1397" w:rsidP="008E1397"/>
    <w:p w14:paraId="60CEC3DE" w14:textId="77777777" w:rsidR="006879CB" w:rsidRPr="007B559B" w:rsidRDefault="006879CB" w:rsidP="006879CB">
      <w:pPr>
        <w:keepNext/>
        <w:spacing w:line="360" w:lineRule="auto"/>
        <w:jc w:val="center"/>
      </w:pPr>
      <w:r w:rsidRPr="007B559B">
        <w:rPr>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5"/>
                    <a:stretch>
                      <a:fillRect/>
                    </a:stretch>
                  </pic:blipFill>
                  <pic:spPr>
                    <a:xfrm>
                      <a:off x="0" y="0"/>
                      <a:ext cx="4500000" cy="2229908"/>
                    </a:xfrm>
                    <a:prstGeom prst="rect">
                      <a:avLst/>
                    </a:prstGeom>
                  </pic:spPr>
                </pic:pic>
              </a:graphicData>
            </a:graphic>
          </wp:inline>
        </w:drawing>
      </w:r>
    </w:p>
    <w:p w14:paraId="681FA0FB" w14:textId="57E6201A" w:rsidR="006879CB" w:rsidRPr="007B559B" w:rsidRDefault="006879CB" w:rsidP="006879CB">
      <w:pPr>
        <w:pStyle w:val="Legenda"/>
        <w:rPr>
          <w:snapToGrid w:val="0"/>
        </w:rPr>
      </w:pPr>
      <w:bookmarkStart w:id="831" w:name="_Toc213518069"/>
      <w:bookmarkStart w:id="832" w:name="_Toc214231826"/>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53</w:t>
      </w:r>
      <w:r w:rsidR="002C135F" w:rsidRPr="007B559B">
        <w:fldChar w:fldCharType="end"/>
      </w:r>
      <w:r w:rsidRPr="007B559B">
        <w:t xml:space="preserve">: Resposta antes da sincronização – zoom </w:t>
      </w:r>
      <w:proofErr w:type="spellStart"/>
      <w:r w:rsidRPr="007B559B">
        <w:t>Tr</w:t>
      </w:r>
      <w:proofErr w:type="spellEnd"/>
      <w:r w:rsidRPr="007B559B">
        <w:t xml:space="preserve"> e </w:t>
      </w:r>
      <w:proofErr w:type="spellStart"/>
      <w:r w:rsidRPr="007B559B">
        <w:t>T</w:t>
      </w:r>
      <w:bookmarkEnd w:id="831"/>
      <w:r w:rsidR="00984178" w:rsidRPr="007B559B">
        <w:t>s</w:t>
      </w:r>
      <w:bookmarkEnd w:id="832"/>
      <w:proofErr w:type="spellEnd"/>
    </w:p>
    <w:p w14:paraId="149B7D7F" w14:textId="77777777" w:rsidR="008B7B58" w:rsidRPr="007B559B" w:rsidRDefault="008B7B58" w:rsidP="004954B3">
      <w:pPr>
        <w:spacing w:line="360" w:lineRule="auto"/>
        <w:ind w:firstLine="708"/>
        <w:jc w:val="both"/>
        <w:rPr>
          <w:snapToGrid w:val="0"/>
        </w:rPr>
      </w:pPr>
    </w:p>
    <w:p w14:paraId="608CA9D5" w14:textId="3D0BCF65" w:rsidR="004954B3" w:rsidRPr="007B559B" w:rsidRDefault="008B7B58" w:rsidP="004954B3">
      <w:pPr>
        <w:spacing w:line="360" w:lineRule="auto"/>
        <w:ind w:firstLine="708"/>
        <w:jc w:val="both"/>
        <w:rPr>
          <w:snapToGrid w:val="0"/>
        </w:rPr>
      </w:pPr>
      <w:r w:rsidRPr="007B559B">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Pr="007B559B" w:rsidRDefault="006879CB" w:rsidP="006879CB">
      <w:pPr>
        <w:keepNext/>
        <w:spacing w:line="360" w:lineRule="auto"/>
        <w:ind w:firstLine="708"/>
        <w:jc w:val="center"/>
      </w:pPr>
      <w:r w:rsidRPr="007B559B">
        <w:rPr>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6"/>
                    <a:stretch>
                      <a:fillRect/>
                    </a:stretch>
                  </pic:blipFill>
                  <pic:spPr>
                    <a:xfrm>
                      <a:off x="0" y="0"/>
                      <a:ext cx="4500000" cy="2270092"/>
                    </a:xfrm>
                    <a:prstGeom prst="rect">
                      <a:avLst/>
                    </a:prstGeom>
                  </pic:spPr>
                </pic:pic>
              </a:graphicData>
            </a:graphic>
          </wp:inline>
        </w:drawing>
      </w:r>
    </w:p>
    <w:p w14:paraId="11BFF451" w14:textId="223C82F1" w:rsidR="006879CB" w:rsidRPr="007B559B" w:rsidRDefault="006879CB" w:rsidP="006879CB">
      <w:pPr>
        <w:pStyle w:val="Legenda"/>
        <w:rPr>
          <w:snapToGrid w:val="0"/>
        </w:rPr>
      </w:pPr>
      <w:bookmarkStart w:id="833" w:name="_Toc213518070"/>
      <w:bookmarkStart w:id="834" w:name="_Toc214231827"/>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54</w:t>
      </w:r>
      <w:r w:rsidR="002C135F" w:rsidRPr="007B559B">
        <w:fldChar w:fldCharType="end"/>
      </w:r>
      <w:r w:rsidRPr="007B559B">
        <w:t>: Resposta após sincronização – Visão geral</w:t>
      </w:r>
      <w:bookmarkEnd w:id="833"/>
      <w:bookmarkEnd w:id="834"/>
    </w:p>
    <w:p w14:paraId="79367BA9" w14:textId="68E4B477" w:rsidR="00080F15" w:rsidRPr="007B559B" w:rsidRDefault="00080F15" w:rsidP="00080F15">
      <w:pPr>
        <w:spacing w:line="360" w:lineRule="auto"/>
        <w:rPr>
          <w:snapToGrid w:val="0"/>
        </w:rPr>
      </w:pPr>
    </w:p>
    <w:p w14:paraId="18937AEB" w14:textId="77777777" w:rsidR="006879CB" w:rsidRPr="007B559B" w:rsidRDefault="006879CB" w:rsidP="006879CB">
      <w:pPr>
        <w:keepNext/>
        <w:spacing w:line="360" w:lineRule="auto"/>
        <w:ind w:firstLine="708"/>
        <w:jc w:val="center"/>
      </w:pPr>
      <w:r w:rsidRPr="007B559B">
        <w:rPr>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7"/>
                    <a:stretch>
                      <a:fillRect/>
                    </a:stretch>
                  </pic:blipFill>
                  <pic:spPr>
                    <a:xfrm>
                      <a:off x="0" y="0"/>
                      <a:ext cx="4500000" cy="2302337"/>
                    </a:xfrm>
                    <a:prstGeom prst="rect">
                      <a:avLst/>
                    </a:prstGeom>
                  </pic:spPr>
                </pic:pic>
              </a:graphicData>
            </a:graphic>
          </wp:inline>
        </w:drawing>
      </w:r>
    </w:p>
    <w:p w14:paraId="04953D8F" w14:textId="67C66E04" w:rsidR="00080F15" w:rsidRPr="007B559B" w:rsidRDefault="006879CB" w:rsidP="006879CB">
      <w:pPr>
        <w:pStyle w:val="Legenda"/>
        <w:rPr>
          <w:snapToGrid w:val="0"/>
        </w:rPr>
      </w:pPr>
      <w:bookmarkStart w:id="835" w:name="_Toc213518071"/>
      <w:bookmarkStart w:id="836" w:name="_Toc214231828"/>
      <w:r w:rsidRPr="007B559B">
        <w:t xml:space="preserve">Figura </w:t>
      </w:r>
      <w:r w:rsidR="002C135F" w:rsidRPr="007B559B">
        <w:fldChar w:fldCharType="begin"/>
      </w:r>
      <w:r w:rsidR="002C135F" w:rsidRPr="007B559B">
        <w:instrText xml:space="preserve"> SEQ Figura \* ARABIC </w:instrText>
      </w:r>
      <w:r w:rsidR="002C135F" w:rsidRPr="007B559B">
        <w:fldChar w:fldCharType="separate"/>
      </w:r>
      <w:r w:rsidR="002C135F" w:rsidRPr="007B559B">
        <w:t>55</w:t>
      </w:r>
      <w:r w:rsidR="002C135F" w:rsidRPr="007B559B">
        <w:fldChar w:fldCharType="end"/>
      </w:r>
      <w:r w:rsidRPr="007B559B">
        <w:t xml:space="preserve">: Resposta antes da sincronização – zoom </w:t>
      </w:r>
      <w:proofErr w:type="spellStart"/>
      <w:r w:rsidRPr="007B559B">
        <w:t>Tr</w:t>
      </w:r>
      <w:proofErr w:type="spellEnd"/>
      <w:r w:rsidRPr="007B559B">
        <w:t xml:space="preserve"> e </w:t>
      </w:r>
      <w:proofErr w:type="spellStart"/>
      <w:r w:rsidRPr="007B559B">
        <w:t>T</w:t>
      </w:r>
      <w:bookmarkEnd w:id="835"/>
      <w:r w:rsidR="00984178" w:rsidRPr="007B559B">
        <w:t>s</w:t>
      </w:r>
      <w:bookmarkEnd w:id="836"/>
      <w:proofErr w:type="spellEnd"/>
    </w:p>
    <w:p w14:paraId="057D0FE6" w14:textId="77777777" w:rsidR="004954B3" w:rsidRPr="007B559B" w:rsidRDefault="004954B3" w:rsidP="004954B3">
      <w:pPr>
        <w:spacing w:line="360" w:lineRule="auto"/>
        <w:jc w:val="both"/>
        <w:rPr>
          <w:snapToGrid w:val="0"/>
        </w:rPr>
      </w:pPr>
    </w:p>
    <w:p w14:paraId="3EE21DE0" w14:textId="6DC33B37" w:rsidR="008B7B58" w:rsidRPr="007B559B" w:rsidRDefault="008B7B58" w:rsidP="008B7B58">
      <w:pPr>
        <w:spacing w:after="160" w:line="360" w:lineRule="auto"/>
        <w:ind w:firstLine="708"/>
        <w:jc w:val="both"/>
        <w:rPr>
          <w:snapToGrid w:val="0"/>
        </w:rPr>
      </w:pPr>
      <w:r w:rsidRPr="007B559B">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7B559B">
        <w:rPr>
          <w:snapToGrid w:val="0"/>
        </w:rPr>
        <w:t>) foi mantido nulo em todas as sintonias, atendendo ao comportamento superamortecido da planta e garantindo robustez frente aos ruídos de medição.</w:t>
      </w:r>
    </w:p>
    <w:p w14:paraId="03A0E3E2" w14:textId="7AC50FD6" w:rsidR="008B7B58" w:rsidRPr="007B559B" w:rsidRDefault="008B7B58" w:rsidP="008B7B58">
      <w:pPr>
        <w:spacing w:after="160" w:line="360" w:lineRule="auto"/>
        <w:ind w:firstLine="708"/>
        <w:jc w:val="both"/>
        <w:rPr>
          <w:snapToGrid w:val="0"/>
        </w:rPr>
      </w:pPr>
      <w:r w:rsidRPr="007B559B">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559B">
        <w:rPr>
          <w:snapToGrid w:val="0"/>
        </w:rPr>
        <w:t>são apresentados a seguir:</w:t>
      </w:r>
    </w:p>
    <w:p w14:paraId="4E530FD8" w14:textId="1A898C74" w:rsidR="008B7B58" w:rsidRPr="007B559B"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43FD0E47" w14:textId="28CBD194" w:rsidR="00B073BC" w:rsidRPr="00B073BC" w:rsidRDefault="00B073BC" w:rsidP="00B073BC">
      <w:pPr>
        <w:spacing w:after="160" w:line="360" w:lineRule="auto"/>
        <w:ind w:firstLine="708"/>
        <w:jc w:val="both"/>
        <w:rPr>
          <w:snapToGrid w:val="0"/>
        </w:rPr>
      </w:pPr>
      <w:r w:rsidRPr="00B073BC">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B073BC">
        <w:rPr>
          <w:snapToGrid w:val="0"/>
        </w:rPr>
        <w:t xml:space="preserve">permanecem próximos de 5 em todos os atuadores, o que reforça a uniformidade dinâmica entre os pistões após a aplicação da estratégia de equalização. 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Pr>
          <w:snapToGrid w:val="0"/>
        </w:rPr>
        <w:t xml:space="preserve"> </w:t>
      </w:r>
      <w:r w:rsidRPr="00B073BC">
        <w:rPr>
          <w:snapToGrid w:val="0"/>
        </w:rPr>
        <w:t>apresentaram pequenas variações decorrentes das diferenças de polos identificadas entre os pistões, permitindo ajustes finos no rastreamento de referência e na compensação de erro em regime permanente.</w:t>
      </w:r>
    </w:p>
    <w:p w14:paraId="5E199A13" w14:textId="77777777" w:rsidR="00B073BC" w:rsidRPr="00B073BC" w:rsidRDefault="00B073BC" w:rsidP="00B073BC">
      <w:pPr>
        <w:spacing w:after="160" w:line="360" w:lineRule="auto"/>
        <w:ind w:firstLine="708"/>
        <w:jc w:val="both"/>
        <w:rPr>
          <w:snapToGrid w:val="0"/>
        </w:rPr>
      </w:pPr>
      <w:r w:rsidRPr="00B073BC">
        <w:rPr>
          <w:snapToGrid w:val="0"/>
        </w:rPr>
        <w:t xml:space="preserve">Durante a validação em bancada, contudo, verificou-se que a presença de saturação no sinal de comando (limitado pelo PWM e pelas zonas mortas dos atuadores) associada ao acoplamento cinemático da plataforma de Stewart tornava o sistema suscetível ao fenômeno de </w:t>
      </w:r>
      <w:r w:rsidRPr="00B073BC">
        <w:rPr>
          <w:i/>
          <w:iCs/>
          <w:snapToGrid w:val="0"/>
        </w:rPr>
        <w:t xml:space="preserve">integral </w:t>
      </w:r>
      <w:proofErr w:type="spellStart"/>
      <w:r w:rsidRPr="00B073BC">
        <w:rPr>
          <w:i/>
          <w:iCs/>
          <w:snapToGrid w:val="0"/>
        </w:rPr>
        <w:t>windup</w:t>
      </w:r>
      <w:proofErr w:type="spellEnd"/>
      <w:r w:rsidRPr="00B073BC">
        <w:rPr>
          <w:snapToGrid w:val="0"/>
        </w:rPr>
        <w:t xml:space="preserve">. Em determinadas poses, alguns atuadores não conseguiam eliminar completamente o erro devido às restrições geométricas e à interação com os demais pistões, o que levava o termo integral a acumular erro mesmo com o comando já saturado. Para mitigar esse efeito, foi implementada uma estratégia de </w:t>
      </w:r>
      <w:proofErr w:type="spellStart"/>
      <w:r w:rsidRPr="00B073BC">
        <w:rPr>
          <w:snapToGrid w:val="0"/>
        </w:rPr>
        <w:t>anti-windup</w:t>
      </w:r>
      <w:proofErr w:type="spellEnd"/>
      <w:r w:rsidRPr="00B073BC">
        <w:rPr>
          <w:snapToGrid w:val="0"/>
        </w:rPr>
        <w:t xml:space="preserve"> do tipo </w:t>
      </w:r>
      <w:proofErr w:type="spellStart"/>
      <w:r w:rsidRPr="00B073BC">
        <w:rPr>
          <w:i/>
          <w:iCs/>
          <w:snapToGrid w:val="0"/>
        </w:rPr>
        <w:t>back-calculation</w:t>
      </w:r>
      <w:proofErr w:type="spellEnd"/>
      <w:r w:rsidRPr="00B073BC">
        <w:rPr>
          <w:snapToGrid w:val="0"/>
        </w:rPr>
        <w:t xml:space="preserve">, na qual a diferença entre o sinal de controle antes e depois da saturação é realimentada ao integrador, forçando-o a acompanhar a saída saturada e evitando o crescimento não controlado do termo integral. Adicionalmente, na região de banda morta em torno do </w:t>
      </w:r>
      <w:proofErr w:type="spellStart"/>
      <w:r w:rsidRPr="00B073BC">
        <w:rPr>
          <w:snapToGrid w:val="0"/>
        </w:rPr>
        <w:t>setpoint</w:t>
      </w:r>
      <w:proofErr w:type="spellEnd"/>
      <w:r w:rsidRPr="00B073BC">
        <w:rPr>
          <w:snapToGrid w:val="0"/>
        </w:rPr>
        <w:t>, adotou-se um “vazamento” controlado do integrador, promovendo o decaimento gradual do termo integral quando o erro permanece pequeno.</w:t>
      </w:r>
    </w:p>
    <w:p w14:paraId="1738B467" w14:textId="77777777" w:rsidR="00B073BC" w:rsidRPr="00B073BC" w:rsidRDefault="00B073BC" w:rsidP="00B073BC">
      <w:pPr>
        <w:spacing w:after="160" w:line="360" w:lineRule="auto"/>
        <w:ind w:firstLine="708"/>
        <w:jc w:val="both"/>
        <w:rPr>
          <w:snapToGrid w:val="0"/>
        </w:rPr>
      </w:pPr>
      <w:r w:rsidRPr="00B073BC">
        <w:rPr>
          <w:snapToGrid w:val="0"/>
        </w:rPr>
        <w:t>Após a aplicação destes ganhos na bancada e a execução de uma nova rodada de testes com ajustes empíricos para refinar a resposta transitória e eliminar assimetrias, obteve-se a versão final da sintonia, definida por:</w:t>
      </w:r>
    </w:p>
    <w:p w14:paraId="407FB783" w14:textId="1507F962" w:rsidR="00065CC9" w:rsidRDefault="00065CC9" w:rsidP="00065CC9">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rFonts w:ascii="Cambria Math" w:hAnsi="Cambria Math"/>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m:t>
          </m:r>
          <m:r>
            <m:rPr>
              <m:sty m:val="p"/>
            </m:rPr>
            <w:rPr>
              <w:rFonts w:ascii="Cambria Math" w:hAnsi="Cambria Math"/>
              <w:snapToGrid w:val="0"/>
            </w:rPr>
            <m:t>2</m:t>
          </m:r>
          <m:r>
            <m:rPr>
              <m:sty m:val="p"/>
            </m:rPr>
            <w:rPr>
              <w:rFonts w:ascii="Cambria Math" w:hAnsi="Cambria Math"/>
              <w:snapToGrid w:val="0"/>
            </w:rPr>
            <m:t>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m:t>
          </m:r>
          <m:r>
            <m:rPr>
              <m:sty m:val="p"/>
            </m:rPr>
            <w:rPr>
              <w:rFonts w:ascii="Cambria Math" w:hAnsi="Cambria Math"/>
              <w:snapToGrid w:val="0"/>
            </w:rPr>
            <m:t>7</m:t>
          </m:r>
          <m:r>
            <m:rPr>
              <m:sty m:val="p"/>
            </m:rPr>
            <w:rPr>
              <w:rFonts w:ascii="Cambria Math" w:hAnsi="Cambria Math"/>
              <w:snapToGrid w:val="0"/>
            </w:rPr>
            <m:t>000</m:t>
          </m:r>
          <m:r>
            <m:rPr>
              <m:sty m:val="p"/>
            </m:rPr>
            <w:rPr>
              <w:rFonts w:ascii="Cambria Math" w:hAnsi="Cambria Math"/>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rFonts w:ascii="Cambria Math" w:hAnsi="Cambria Math"/>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0,8000</m:t>
          </m:r>
          <m:r>
            <m:rPr>
              <m:sty m:val="p"/>
            </m:rPr>
            <w:rPr>
              <w:rFonts w:ascii="Cambria Math" w:hAnsi="Cambria Math"/>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m:t>
          </m:r>
          <m:r>
            <m:rPr>
              <m:sty m:val="p"/>
            </m:rPr>
            <w:rPr>
              <w:rFonts w:ascii="Cambria Math" w:hAnsi="Cambria Math"/>
              <w:snapToGrid w:val="0"/>
            </w:rPr>
            <m:t>124</m:t>
          </m:r>
          <m:r>
            <m:rPr>
              <m:sty m:val="p"/>
            </m:rPr>
            <w:rPr>
              <w:rFonts w:ascii="Cambria Math" w:hAnsi="Cambria Math"/>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29134E03" w14:textId="602BF856" w:rsidR="00C114A2" w:rsidRDefault="00B073BC" w:rsidP="005F0AE9">
      <w:pPr>
        <w:spacing w:after="160" w:line="360" w:lineRule="auto"/>
        <w:ind w:firstLine="708"/>
        <w:jc w:val="both"/>
        <w:rPr>
          <w:snapToGrid w:val="0"/>
        </w:rPr>
      </w:pPr>
      <w:r w:rsidRPr="00B073BC">
        <w:rPr>
          <w:snapToGrid w:val="0"/>
        </w:rPr>
        <w:t xml:space="preserve">Essa sintonia final, em conjunto com a estratégia de </w:t>
      </w:r>
      <w:proofErr w:type="spellStart"/>
      <w:r w:rsidRPr="00B073BC">
        <w:rPr>
          <w:snapToGrid w:val="0"/>
        </w:rPr>
        <w:t>anti-windup</w:t>
      </w:r>
      <w:proofErr w:type="spellEnd"/>
      <w:r w:rsidRPr="00B073BC">
        <w:rPr>
          <w:snapToGrid w:val="0"/>
        </w:rPr>
        <w:t>, consolidou o comportamento sincronizado da plataforma, garantindo tempos de subida semelhantes e erro estacionário próximo de zero para todos os atuadores, conforme ilustrado na Figura X.</w:t>
      </w:r>
    </w:p>
    <w:p w14:paraId="43136127" w14:textId="77777777" w:rsidR="00BB721A" w:rsidRDefault="00265BB8" w:rsidP="00BB721A">
      <w:pPr>
        <w:keepNext/>
        <w:spacing w:line="360" w:lineRule="auto"/>
        <w:jc w:val="both"/>
      </w:pPr>
      <w:r w:rsidRPr="00265BB8">
        <w:rPr>
          <w:snapToGrid w:val="0"/>
        </w:rPr>
        <w:lastRenderedPageBreak/>
        <w:drawing>
          <wp:inline distT="0" distB="0" distL="0" distR="0" wp14:anchorId="6683958A" wp14:editId="32B0816F">
            <wp:extent cx="5760085" cy="3293745"/>
            <wp:effectExtent l="0" t="0" r="0" b="1905"/>
            <wp:docPr id="578783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138" name=""/>
                    <pic:cNvPicPr/>
                  </pic:nvPicPr>
                  <pic:blipFill>
                    <a:blip r:embed="rId68"/>
                    <a:stretch>
                      <a:fillRect/>
                    </a:stretch>
                  </pic:blipFill>
                  <pic:spPr>
                    <a:xfrm>
                      <a:off x="0" y="0"/>
                      <a:ext cx="5760085" cy="3293745"/>
                    </a:xfrm>
                    <a:prstGeom prst="rect">
                      <a:avLst/>
                    </a:prstGeom>
                  </pic:spPr>
                </pic:pic>
              </a:graphicData>
            </a:graphic>
          </wp:inline>
        </w:drawing>
      </w:r>
    </w:p>
    <w:p w14:paraId="31F41E7C" w14:textId="132E3C21" w:rsidR="00265BB8" w:rsidRDefault="00BB721A" w:rsidP="00BB721A">
      <w:pPr>
        <w:pStyle w:val="Legenda"/>
        <w:rPr>
          <w:snapToGrid w:val="0"/>
        </w:rPr>
      </w:pPr>
      <w:r>
        <w:t xml:space="preserve">Figura </w:t>
      </w:r>
      <w:r>
        <w:fldChar w:fldCharType="begin"/>
      </w:r>
      <w:r>
        <w:instrText xml:space="preserve"> SEQ Figura \* ARABIC </w:instrText>
      </w:r>
      <w:r>
        <w:fldChar w:fldCharType="separate"/>
      </w:r>
      <w:r>
        <w:rPr>
          <w:noProof/>
        </w:rPr>
        <w:t>52</w:t>
      </w:r>
      <w:r>
        <w:fldChar w:fldCharType="end"/>
      </w:r>
      <w:r>
        <w:t>: Resposta ao Degrau Segunda Estratégia</w:t>
      </w:r>
    </w:p>
    <w:p w14:paraId="6844E15F" w14:textId="77777777" w:rsidR="00A529C3" w:rsidRPr="007B559B" w:rsidRDefault="00A529C3" w:rsidP="005F0AE9">
      <w:pPr>
        <w:spacing w:after="160" w:line="360" w:lineRule="auto"/>
        <w:ind w:firstLine="708"/>
        <w:jc w:val="both"/>
        <w:rPr>
          <w:snapToGrid w:val="0"/>
        </w:rPr>
      </w:pPr>
    </w:p>
    <w:p w14:paraId="39393316" w14:textId="77777777" w:rsidR="009C5D75" w:rsidRPr="007B559B" w:rsidRDefault="009C5D75" w:rsidP="009C5D75">
      <w:pPr>
        <w:pStyle w:val="sub"/>
        <w:rPr>
          <w:noProof w:val="0"/>
          <w:snapToGrid w:val="0"/>
          <w:color w:val="EE0000"/>
          <w:lang w:val="pt-BR"/>
        </w:rPr>
      </w:pPr>
      <w:bookmarkStart w:id="837" w:name="_Toc214232707"/>
      <w:r w:rsidRPr="007B559B">
        <w:rPr>
          <w:noProof w:val="0"/>
          <w:snapToGrid w:val="0"/>
          <w:color w:val="EE0000"/>
          <w:lang w:val="pt-BR"/>
        </w:rPr>
        <w:t>DESENVOLVIMENTO DA INTERFACE DE CONTROLE E MODOS DE OPERAÇÃO</w:t>
      </w:r>
      <w:bookmarkEnd w:id="837"/>
    </w:p>
    <w:p w14:paraId="62699587" w14:textId="77777777" w:rsidR="009C5D75" w:rsidRPr="007B559B" w:rsidRDefault="009C5D75" w:rsidP="009C5D75">
      <w:pPr>
        <w:pStyle w:val="subsub"/>
        <w:rPr>
          <w:noProof w:val="0"/>
          <w:color w:val="EE0000"/>
          <w:lang w:val="pt-BR"/>
        </w:rPr>
      </w:pPr>
      <w:bookmarkStart w:id="838" w:name="_Toc214232708"/>
      <w:r w:rsidRPr="007B559B">
        <w:rPr>
          <w:noProof w:val="0"/>
          <w:color w:val="EE0000"/>
          <w:lang w:val="pt-BR"/>
        </w:rPr>
        <w:t>Arquitetura de comunicação</w:t>
      </w:r>
      <w:bookmarkEnd w:id="838"/>
    </w:p>
    <w:p w14:paraId="079A4146" w14:textId="77777777" w:rsidR="009C5D75" w:rsidRPr="007B559B" w:rsidRDefault="009C5D75" w:rsidP="009C5D75">
      <w:pPr>
        <w:spacing w:line="360" w:lineRule="auto"/>
        <w:ind w:firstLine="567"/>
        <w:jc w:val="both"/>
        <w:rPr>
          <w:snapToGrid w:val="0"/>
        </w:rPr>
      </w:pPr>
      <w:r w:rsidRPr="007B559B">
        <w:rPr>
          <w:snapToGrid w:val="0"/>
        </w:rPr>
        <w:t>A solução adotada para o controle da plataforma utiliza uma arquitetura distribuída composta por três principais elementos: um frontend estático em HTML/</w:t>
      </w:r>
      <w:proofErr w:type="spellStart"/>
      <w:r w:rsidRPr="007B559B">
        <w:rPr>
          <w:snapToGrid w:val="0"/>
        </w:rPr>
        <w:t>JavaScript</w:t>
      </w:r>
      <w:proofErr w:type="spellEnd"/>
      <w:r w:rsidRPr="007B559B">
        <w:rPr>
          <w:snapToGrid w:val="0"/>
        </w:rPr>
        <w:t xml:space="preserve">, um backend desenvolvido em </w:t>
      </w:r>
      <w:proofErr w:type="spellStart"/>
      <w:r w:rsidRPr="007B559B">
        <w:rPr>
          <w:snapToGrid w:val="0"/>
        </w:rPr>
        <w:t>FastAPI</w:t>
      </w:r>
      <w:proofErr w:type="spellEnd"/>
      <w:r w:rsidRPr="007B559B">
        <w:rPr>
          <w:snapToGrid w:val="0"/>
        </w:rPr>
        <w:t xml:space="preserve"> e os firmwares embarcados nos módulos ESP32-S3 e ESP32-IMU. </w:t>
      </w:r>
    </w:p>
    <w:p w14:paraId="43C6DD1E" w14:textId="77777777" w:rsidR="009C5D75" w:rsidRPr="007B559B" w:rsidRDefault="009C5D75" w:rsidP="009C5D75">
      <w:pPr>
        <w:spacing w:line="360" w:lineRule="auto"/>
        <w:ind w:firstLine="567"/>
        <w:jc w:val="both"/>
        <w:rPr>
          <w:snapToGrid w:val="0"/>
        </w:rPr>
      </w:pPr>
      <w:r w:rsidRPr="007B559B">
        <w:rPr>
          <w:snapToGrid w:val="0"/>
        </w:rPr>
        <w:t xml:space="preserve">O frontend interage com o backend por meio de requisições REST, utilizadas para operações síncronas, tais como iniciar rotinas, ajustar parâmetros de PID, definir </w:t>
      </w:r>
      <w:proofErr w:type="spellStart"/>
      <w:r w:rsidRPr="007B559B">
        <w:rPr>
          <w:snapToGrid w:val="0"/>
        </w:rPr>
        <w:t>setpoints</w:t>
      </w:r>
      <w:proofErr w:type="spellEnd"/>
      <w:r w:rsidRPr="007B559B">
        <w:rPr>
          <w:snapToGrid w:val="0"/>
        </w:rPr>
        <w:t xml:space="preserve"> e gerenciar a interface serial. Para transmissão contínua de dados, foi implementado o canal </w:t>
      </w:r>
      <w:proofErr w:type="spellStart"/>
      <w:r w:rsidRPr="007B559B">
        <w:rPr>
          <w:snapToGrid w:val="0"/>
        </w:rPr>
        <w:t>WebSocket</w:t>
      </w:r>
      <w:proofErr w:type="spellEnd"/>
      <w:r w:rsidRPr="007B559B">
        <w:rPr>
          <w:snapToGrid w:val="0"/>
        </w:rPr>
        <w:t xml:space="preserve"> /ws/</w:t>
      </w:r>
      <w:proofErr w:type="spellStart"/>
      <w:r w:rsidRPr="007B559B">
        <w:rPr>
          <w:snapToGrid w:val="0"/>
        </w:rPr>
        <w:t>telemetry</w:t>
      </w:r>
      <w:proofErr w:type="spellEnd"/>
      <w:r w:rsidRPr="007B559B">
        <w:rPr>
          <w:snapToGrid w:val="0"/>
        </w:rPr>
        <w:t>, responsável por entregar pacotes de telemetria ao navegador com baixa latência, permitindo a atualização imediata de gráficos, indicadores e painéis de diagnóstico.</w:t>
      </w:r>
    </w:p>
    <w:p w14:paraId="3F1D94B3" w14:textId="77777777" w:rsidR="009C5D75" w:rsidRPr="007B559B" w:rsidRDefault="009C5D75" w:rsidP="009C5D75">
      <w:pPr>
        <w:spacing w:line="360" w:lineRule="auto"/>
        <w:ind w:firstLine="567"/>
        <w:jc w:val="both"/>
        <w:rPr>
          <w:snapToGrid w:val="0"/>
        </w:rPr>
      </w:pPr>
      <w:r w:rsidRPr="007B559B">
        <w:rPr>
          <w:snapToGrid w:val="0"/>
        </w:rPr>
        <w:t xml:space="preserve">O backend mantém um gerenciador serial baseado na biblioteca </w:t>
      </w:r>
      <w:proofErr w:type="spellStart"/>
      <w:r w:rsidRPr="007B559B">
        <w:rPr>
          <w:snapToGrid w:val="0"/>
        </w:rPr>
        <w:t>pyserial</w:t>
      </w:r>
      <w:proofErr w:type="spellEnd"/>
      <w:r w:rsidRPr="007B559B">
        <w:rPr>
          <w:snapToGrid w:val="0"/>
        </w:rPr>
        <w:t xml:space="preserve">, encarregado de traduzir requisições REST em comandos enviados ao ESP32-S3. Esse módulo realiza a supervisão da porta serial, valida limites operacionais e normaliza unidades antes que qualquer comando seja enviado ao firmware, prevenindo erros de operação. A telemetria enviada pelo ESP32-S3 segue o formato CSV, contendo valores de posição dos pistões, níveis de PWM, e medidas dos sensores de feedback de cada pistão. Esses pacotes são processados e </w:t>
      </w:r>
      <w:r w:rsidRPr="007B559B">
        <w:rPr>
          <w:snapToGrid w:val="0"/>
        </w:rPr>
        <w:lastRenderedPageBreak/>
        <w:t xml:space="preserve">retransmitidos pelo </w:t>
      </w:r>
      <w:proofErr w:type="spellStart"/>
      <w:r w:rsidRPr="007B559B">
        <w:rPr>
          <w:snapToGrid w:val="0"/>
        </w:rPr>
        <w:t>WebSocket</w:t>
      </w:r>
      <w:proofErr w:type="spellEnd"/>
      <w:r w:rsidRPr="007B559B">
        <w:rPr>
          <w:snapToGrid w:val="0"/>
        </w:rPr>
        <w:t>, garantindo que o frontend mantenha uma visão atualizada do comportamento da plataforma.</w:t>
      </w:r>
    </w:p>
    <w:p w14:paraId="6CDE77D5" w14:textId="77777777" w:rsidR="009C5D75" w:rsidRPr="007B559B" w:rsidRDefault="009C5D75" w:rsidP="009C5D75">
      <w:pPr>
        <w:keepNext/>
        <w:spacing w:line="360" w:lineRule="auto"/>
        <w:jc w:val="center"/>
      </w:pPr>
      <w:r w:rsidRPr="007B559B">
        <w:drawing>
          <wp:inline distT="0" distB="0" distL="0" distR="0" wp14:anchorId="1B1D4EC1" wp14:editId="01E6ECA2">
            <wp:extent cx="5152390" cy="3744870"/>
            <wp:effectExtent l="0" t="0" r="0" b="8255"/>
            <wp:docPr id="29077541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411" name="Imagem 1" descr="Tela de jogo de vídeo game&#10;&#10;O conteúdo gerado por IA pode estar incorreto."/>
                    <pic:cNvPicPr/>
                  </pic:nvPicPr>
                  <pic:blipFill>
                    <a:blip r:embed="rId69"/>
                    <a:stretch>
                      <a:fillRect/>
                    </a:stretch>
                  </pic:blipFill>
                  <pic:spPr>
                    <a:xfrm>
                      <a:off x="0" y="0"/>
                      <a:ext cx="5155954" cy="3747460"/>
                    </a:xfrm>
                    <a:prstGeom prst="rect">
                      <a:avLst/>
                    </a:prstGeom>
                  </pic:spPr>
                </pic:pic>
              </a:graphicData>
            </a:graphic>
          </wp:inline>
        </w:drawing>
      </w:r>
    </w:p>
    <w:p w14:paraId="2DA81A4B"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57</w:t>
      </w:r>
      <w:r w:rsidRPr="007B559B">
        <w:fldChar w:fldCharType="end"/>
      </w:r>
      <w:r w:rsidRPr="007B559B">
        <w:t>:Página Inicial</w:t>
      </w:r>
    </w:p>
    <w:p w14:paraId="25058916" w14:textId="77777777" w:rsidR="009C5D75" w:rsidRPr="007B559B" w:rsidRDefault="009C5D75" w:rsidP="009C5D75"/>
    <w:p w14:paraId="6068E2AA" w14:textId="77777777" w:rsidR="009C5D75" w:rsidRPr="007B559B" w:rsidRDefault="009C5D75" w:rsidP="009C5D75">
      <w:pPr>
        <w:keepNext/>
        <w:spacing w:line="360" w:lineRule="auto"/>
        <w:jc w:val="center"/>
      </w:pPr>
      <w:r w:rsidRPr="007B559B">
        <w:drawing>
          <wp:inline distT="0" distB="0" distL="0" distR="0" wp14:anchorId="449CDD3A" wp14:editId="1310BE59">
            <wp:extent cx="5241038" cy="2215515"/>
            <wp:effectExtent l="0" t="0" r="0" b="0"/>
            <wp:docPr id="2023665031" name="Imagem 9"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5031" name="Imagem 9" descr="Interface gráfica do usuário, Diagrama&#10;&#10;O conteúdo gerado por IA pode estar incorre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4231" cy="2216865"/>
                    </a:xfrm>
                    <a:prstGeom prst="rect">
                      <a:avLst/>
                    </a:prstGeom>
                    <a:noFill/>
                    <a:ln>
                      <a:noFill/>
                    </a:ln>
                  </pic:spPr>
                </pic:pic>
              </a:graphicData>
            </a:graphic>
          </wp:inline>
        </w:drawing>
      </w:r>
    </w:p>
    <w:p w14:paraId="32CC6D26" w14:textId="77777777" w:rsidR="009C5D75" w:rsidRPr="007B559B" w:rsidRDefault="009C5D75" w:rsidP="009C5D75">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58</w:t>
      </w:r>
      <w:r w:rsidRPr="007B559B">
        <w:fldChar w:fldCharType="end"/>
      </w:r>
      <w:r w:rsidRPr="007B559B">
        <w:t>: Fluxo de Dados</w:t>
      </w:r>
    </w:p>
    <w:p w14:paraId="67841907" w14:textId="77777777" w:rsidR="009C5D75" w:rsidRPr="007B559B" w:rsidRDefault="009C5D75" w:rsidP="009C5D75">
      <w:pPr>
        <w:spacing w:line="360" w:lineRule="auto"/>
        <w:jc w:val="both"/>
        <w:rPr>
          <w:snapToGrid w:val="0"/>
        </w:rPr>
      </w:pPr>
    </w:p>
    <w:p w14:paraId="51C113A8" w14:textId="2FCF6770" w:rsidR="009C5D75" w:rsidRPr="007B559B" w:rsidRDefault="009C5D75" w:rsidP="009C5D75">
      <w:pPr>
        <w:pStyle w:val="Legenda"/>
        <w:rPr>
          <w:snapToGrid w:val="0"/>
        </w:rPr>
      </w:pPr>
      <w:r w:rsidRPr="007B559B">
        <w:t xml:space="preserve">Tabela </w:t>
      </w:r>
      <w:r w:rsidRPr="007B559B">
        <w:fldChar w:fldCharType="begin"/>
      </w:r>
      <w:r w:rsidRPr="007B559B">
        <w:instrText xml:space="preserve"> SEQ Tabela \* ARABIC </w:instrText>
      </w:r>
      <w:r w:rsidRPr="007B559B">
        <w:fldChar w:fldCharType="separate"/>
      </w:r>
      <w:r w:rsidR="00935695">
        <w:rPr>
          <w:noProof/>
        </w:rPr>
        <w:t>1</w:t>
      </w:r>
      <w:r w:rsidRPr="007B559B">
        <w:fldChar w:fldCharType="end"/>
      </w:r>
      <w:r w:rsidRPr="007B559B">
        <w:t xml:space="preserve">: </w:t>
      </w:r>
      <w:proofErr w:type="spellStart"/>
      <w:r w:rsidRPr="007B559B">
        <w:t>Endpoints</w:t>
      </w:r>
      <w:proofErr w:type="spellEnd"/>
      <w:r w:rsidRPr="007B559B">
        <w:t xml:space="preserve"> de </w:t>
      </w:r>
      <w:proofErr w:type="spellStart"/>
      <w:r w:rsidRPr="007B559B">
        <w:t>Comunição</w:t>
      </w:r>
      <w:proofErr w:type="spellEnd"/>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9C5D75" w:rsidRPr="007B559B" w14:paraId="34D96B22"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71C065E"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092D4B66" w14:textId="77777777" w:rsidR="009C5D75" w:rsidRPr="007B559B" w:rsidRDefault="009C5D75" w:rsidP="000B0A3A">
            <w:pPr>
              <w:jc w:val="center"/>
              <w:rPr>
                <w:rFonts w:ascii="Aptos Narrow" w:hAnsi="Aptos Narrow"/>
                <w:b/>
                <w:bCs/>
                <w:color w:val="000000"/>
                <w:sz w:val="22"/>
                <w:szCs w:val="22"/>
              </w:rPr>
            </w:pPr>
            <w:proofErr w:type="spellStart"/>
            <w:r w:rsidRPr="007B559B">
              <w:rPr>
                <w:rFonts w:ascii="Aptos Narrow" w:hAnsi="Aptos Narrow"/>
                <w:b/>
                <w:bCs/>
                <w:color w:val="000000"/>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29B2364A"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Descrição</w:t>
            </w:r>
          </w:p>
        </w:tc>
      </w:tr>
      <w:tr w:rsidR="009C5D75" w:rsidRPr="007B559B" w14:paraId="0D8EA68A"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3EFBE5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6F64B70F"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/serial/</w:t>
            </w:r>
            <w:proofErr w:type="spellStart"/>
            <w:r w:rsidRPr="007B559B">
              <w:rPr>
                <w:rFonts w:ascii="Aptos Narrow" w:hAnsi="Aptos Narrow"/>
                <w:color w:val="000000"/>
                <w:sz w:val="22"/>
                <w:szCs w:val="22"/>
              </w:rPr>
              <w:t>ports</w:t>
            </w:r>
            <w:proofErr w:type="spellEnd"/>
            <w:r w:rsidRPr="007B559B">
              <w:rPr>
                <w:rFonts w:ascii="Aptos Narrow" w:hAnsi="Aptos Narrow"/>
                <w:color w:val="000000"/>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05CFBCE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Lista as portas seriais disponíveis no sistema hospedeiro.</w:t>
            </w:r>
          </w:p>
        </w:tc>
      </w:tr>
      <w:tr w:rsidR="009C5D75" w:rsidRPr="007B559B" w14:paraId="12DD142D"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497AD96"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39EB28D6"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0D8A6F5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Abre a conexão serial com o ESP32-S3 (porta e </w:t>
            </w:r>
            <w:proofErr w:type="spellStart"/>
            <w:r w:rsidRPr="007B559B">
              <w:rPr>
                <w:rFonts w:ascii="Aptos Narrow" w:hAnsi="Aptos Narrow"/>
                <w:color w:val="000000"/>
                <w:sz w:val="22"/>
                <w:szCs w:val="22"/>
              </w:rPr>
              <w:t>baud</w:t>
            </w:r>
            <w:proofErr w:type="spellEnd"/>
            <w:r w:rsidRPr="007B559B">
              <w:rPr>
                <w:rFonts w:ascii="Aptos Narrow" w:hAnsi="Aptos Narrow"/>
                <w:color w:val="000000"/>
                <w:sz w:val="22"/>
                <w:szCs w:val="22"/>
              </w:rPr>
              <w:t xml:space="preserve"> rate).  </w:t>
            </w:r>
          </w:p>
        </w:tc>
      </w:tr>
      <w:tr w:rsidR="009C5D75" w:rsidRPr="007B559B" w14:paraId="58EB7C47"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65BBA18"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47FF09F4"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1E2DAA5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Fecha a conexão serial atualmente aberta.</w:t>
            </w:r>
          </w:p>
        </w:tc>
      </w:tr>
      <w:tr w:rsidR="009C5D75" w:rsidRPr="007B559B" w14:paraId="578FB555"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D0B98FE"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20F92304"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10C102A9"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Retorna o status da conexão serial (aberta, porta, </w:t>
            </w:r>
            <w:proofErr w:type="spellStart"/>
            <w:r w:rsidRPr="007B559B">
              <w:rPr>
                <w:rFonts w:ascii="Aptos Narrow" w:hAnsi="Aptos Narrow"/>
                <w:color w:val="000000"/>
                <w:sz w:val="22"/>
                <w:szCs w:val="22"/>
              </w:rPr>
              <w:t>baud</w:t>
            </w:r>
            <w:proofErr w:type="spellEnd"/>
            <w:r w:rsidRPr="007B559B">
              <w:rPr>
                <w:rFonts w:ascii="Aptos Narrow" w:hAnsi="Aptos Narrow"/>
                <w:color w:val="000000"/>
                <w:sz w:val="22"/>
                <w:szCs w:val="22"/>
              </w:rPr>
              <w:t>, erros).</w:t>
            </w:r>
          </w:p>
        </w:tc>
      </w:tr>
      <w:tr w:rsidR="009C5D75" w:rsidRPr="007B559B" w14:paraId="69E8EEEE"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F2C509A"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221CEBCE"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/serial/</w:t>
            </w:r>
            <w:proofErr w:type="spellStart"/>
            <w:r w:rsidRPr="007B559B">
              <w:rPr>
                <w:rFonts w:ascii="Aptos Narrow" w:hAnsi="Aptos Narrow"/>
                <w:color w:val="000000"/>
                <w:sz w:val="22"/>
                <w:szCs w:val="22"/>
              </w:rPr>
              <w:t>send</w:t>
            </w:r>
            <w:proofErr w:type="spellEnd"/>
            <w:r w:rsidRPr="007B559B">
              <w:rPr>
                <w:rFonts w:ascii="Aptos Narrow" w:hAnsi="Aptos Narrow"/>
                <w:color w:val="000000"/>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p w14:paraId="4A8EF8B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Envia um comando livre em ASCII pela serial (debug/baixa nível).</w:t>
            </w:r>
          </w:p>
        </w:tc>
      </w:tr>
      <w:tr w:rsidR="009C5D75" w:rsidRPr="007B559B" w14:paraId="30D3FBCE"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82307DD"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lastRenderedPageBreak/>
              <w:t>GET</w:t>
            </w:r>
          </w:p>
        </w:tc>
        <w:tc>
          <w:tcPr>
            <w:tcW w:w="1843" w:type="dxa"/>
            <w:tcBorders>
              <w:top w:val="single" w:sz="4" w:space="0" w:color="auto"/>
              <w:left w:val="nil"/>
              <w:bottom w:val="single" w:sz="4" w:space="0" w:color="auto"/>
              <w:right w:val="single" w:sz="4" w:space="0" w:color="auto"/>
            </w:tcBorders>
            <w:noWrap/>
            <w:vAlign w:val="center"/>
            <w:hideMark/>
          </w:tcPr>
          <w:p w14:paraId="62F1763C"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telemetry</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6451CA8A"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Retorna o último pacote de telemetria recebido do ESP32-S3 em formato JSON.</w:t>
            </w:r>
          </w:p>
        </w:tc>
      </w:tr>
    </w:tbl>
    <w:p w14:paraId="4F6FE859" w14:textId="77777777" w:rsidR="009C5D75" w:rsidRPr="007B559B" w:rsidRDefault="009C5D75" w:rsidP="009C5D75">
      <w:pPr>
        <w:spacing w:line="360" w:lineRule="auto"/>
        <w:ind w:firstLine="708"/>
        <w:jc w:val="both"/>
        <w:rPr>
          <w:snapToGrid w:val="0"/>
        </w:rPr>
      </w:pPr>
    </w:p>
    <w:p w14:paraId="1331885C" w14:textId="77777777" w:rsidR="009C5D75" w:rsidRPr="007B559B" w:rsidRDefault="009C5D75" w:rsidP="009C5D75">
      <w:pPr>
        <w:pStyle w:val="subsub"/>
        <w:numPr>
          <w:ilvl w:val="3"/>
          <w:numId w:val="35"/>
        </w:numPr>
        <w:ind w:left="0" w:firstLine="754"/>
        <w:rPr>
          <w:noProof w:val="0"/>
          <w:lang w:val="pt-BR"/>
        </w:rPr>
      </w:pPr>
      <w:r w:rsidRPr="007B559B">
        <w:rPr>
          <w:noProof w:val="0"/>
          <w:lang w:val="pt-BR"/>
        </w:rPr>
        <w:t>Integração com os microcontroladores</w:t>
      </w:r>
    </w:p>
    <w:p w14:paraId="6E48E5B8" w14:textId="77777777" w:rsidR="009C5D75" w:rsidRPr="007B559B" w:rsidRDefault="009C5D75" w:rsidP="009C5D75">
      <w:pPr>
        <w:spacing w:line="360" w:lineRule="auto"/>
        <w:ind w:firstLine="708"/>
        <w:jc w:val="both"/>
        <w:rPr>
          <w:snapToGrid w:val="0"/>
        </w:rPr>
      </w:pPr>
      <w:r w:rsidRPr="007B559B">
        <w:rPr>
          <w:snapToGrid w:val="0"/>
        </w:rPr>
        <w:t xml:space="preserve">O ESP32-S3 é o módulo principal de controle, responsável por acionar fisicamente os atuadores lineares da plataforma. Ele recebe comandos via serial USB enviados pelo backend (app.py), processa os </w:t>
      </w:r>
      <w:proofErr w:type="spellStart"/>
      <w:r w:rsidRPr="007B559B">
        <w:rPr>
          <w:snapToGrid w:val="0"/>
        </w:rPr>
        <w:t>setpoints</w:t>
      </w:r>
      <w:proofErr w:type="spellEnd"/>
      <w:r w:rsidRPr="007B559B">
        <w:rPr>
          <w:snapToGrid w:val="0"/>
        </w:rPr>
        <w:t xml:space="preserve"> recebidos, aplica o controle PID embarcado e retorna telemetria contendo o estado instantâneo de cada pistão, níveis de PWM e demais medições internas relevantes para supervisão.</w:t>
      </w:r>
    </w:p>
    <w:p w14:paraId="7DA1BBCD" w14:textId="77777777" w:rsidR="009C5D75" w:rsidRPr="007B559B" w:rsidRDefault="009C5D75" w:rsidP="009C5D75">
      <w:pPr>
        <w:spacing w:line="360" w:lineRule="auto"/>
        <w:ind w:firstLine="708"/>
        <w:jc w:val="both"/>
        <w:rPr>
          <w:snapToGrid w:val="0"/>
        </w:rPr>
      </w:pPr>
      <w:r w:rsidRPr="007B559B">
        <w:rPr>
          <w:snapToGrid w:val="0"/>
        </w:rPr>
        <w:t xml:space="preserve">Em paralelo, um segundo módulo, o ESP32-IMU, coleta dados de sensores inerciais (como BNO085 ou MPU6050) e transmite essas informações utilizando ESP-NOW, permitindo comunicação direta com o ESP32-S3 sem depender de roteadores ou infraestrutura Wi-Fi. Esse módulo envia </w:t>
      </w:r>
      <w:proofErr w:type="spellStart"/>
      <w:r w:rsidRPr="007B559B">
        <w:rPr>
          <w:snapToGrid w:val="0"/>
        </w:rPr>
        <w:t>quaternions</w:t>
      </w:r>
      <w:proofErr w:type="spellEnd"/>
      <w:r w:rsidRPr="007B559B">
        <w:rPr>
          <w:snapToGrid w:val="0"/>
        </w:rPr>
        <w:t xml:space="preserve"> ou ângulos de Euler, possibilitando que o sistema opere em modo IMU para fins de visualização, testes funcionais e futuras funcionalidades relacionadas à estabilização da plataforma.</w:t>
      </w:r>
    </w:p>
    <w:p w14:paraId="40AEA055" w14:textId="77777777" w:rsidR="009C5D75" w:rsidRPr="007B559B" w:rsidRDefault="009C5D75" w:rsidP="009C5D75">
      <w:pPr>
        <w:pStyle w:val="subsub"/>
        <w:numPr>
          <w:ilvl w:val="3"/>
          <w:numId w:val="35"/>
        </w:numPr>
        <w:ind w:left="-187" w:firstLine="896"/>
        <w:rPr>
          <w:noProof w:val="0"/>
          <w:lang w:val="pt-BR"/>
        </w:rPr>
      </w:pPr>
      <w:r w:rsidRPr="007B559B">
        <w:rPr>
          <w:noProof w:val="0"/>
          <w:lang w:val="pt-BR"/>
        </w:rPr>
        <w:t>Integração com FlightGear</w:t>
      </w:r>
    </w:p>
    <w:p w14:paraId="0649B646" w14:textId="77777777" w:rsidR="009C5D75" w:rsidRPr="007B559B" w:rsidRDefault="009C5D75" w:rsidP="009C5D75">
      <w:pPr>
        <w:spacing w:line="360" w:lineRule="auto"/>
        <w:ind w:firstLine="708"/>
        <w:jc w:val="both"/>
        <w:rPr>
          <w:snapToGrid w:val="0"/>
        </w:rPr>
      </w:pPr>
      <w:r w:rsidRPr="007B559B">
        <w:rPr>
          <w:snapToGrid w:val="0"/>
        </w:rPr>
        <w:t xml:space="preserve">Além do controle local, o backend executa um segundo processo, denominado fg-bridge.py, responsável pela integração com o simulador de voo </w:t>
      </w:r>
      <w:proofErr w:type="spellStart"/>
      <w:r w:rsidRPr="007B559B">
        <w:rPr>
          <w:snapToGrid w:val="0"/>
        </w:rPr>
        <w:t>FlightGear</w:t>
      </w:r>
      <w:proofErr w:type="spellEnd"/>
      <w:r w:rsidRPr="007B559B">
        <w:rPr>
          <w:snapToGrid w:val="0"/>
        </w:rPr>
        <w:t xml:space="preserve">. Essa comunicação é estabelecida via Telnet (porta 5050), por meio da qual o sistema lê continuamente as variáveis de orientação disponibilizadas pelo simulador, como </w:t>
      </w:r>
      <w:proofErr w:type="spellStart"/>
      <w:r w:rsidRPr="007B559B">
        <w:rPr>
          <w:snapToGrid w:val="0"/>
        </w:rPr>
        <w:t>Roll</w:t>
      </w:r>
      <w:proofErr w:type="spellEnd"/>
      <w:r w:rsidRPr="007B559B">
        <w:rPr>
          <w:snapToGrid w:val="0"/>
        </w:rPr>
        <w:t xml:space="preserve"> e </w:t>
      </w:r>
      <w:proofErr w:type="spellStart"/>
      <w:r w:rsidRPr="007B559B">
        <w:rPr>
          <w:snapToGrid w:val="0"/>
        </w:rPr>
        <w:t>Pitch</w:t>
      </w:r>
      <w:proofErr w:type="spellEnd"/>
      <w:r w:rsidRPr="007B559B">
        <w:rPr>
          <w:snapToGrid w:val="0"/>
        </w:rPr>
        <w:t>. Esses valores passam por um processo de limitação e filtragem e, em seguida, são encaminhados ao backend principal, que alimenta o gerador de poses da plataforma.</w:t>
      </w:r>
    </w:p>
    <w:p w14:paraId="54E2434A" w14:textId="77777777" w:rsidR="009C5D75" w:rsidRPr="007B559B" w:rsidRDefault="009C5D75" w:rsidP="009C5D75">
      <w:pPr>
        <w:spacing w:line="360" w:lineRule="auto"/>
        <w:ind w:firstLine="708"/>
        <w:jc w:val="both"/>
        <w:rPr>
          <w:snapToGrid w:val="0"/>
        </w:rPr>
      </w:pPr>
      <w:r w:rsidRPr="007B559B">
        <w:rPr>
          <w:snapToGrid w:val="0"/>
        </w:rPr>
        <w:t>Dessa forma, a plataforma física é capaz de reproduzir em escala reduzida os movimentos provenientes do simulador, permitindo testar cenários de voo, dinâmica de aeronaves e comportamentos oscilatórios diretamente no hardware.</w:t>
      </w:r>
    </w:p>
    <w:p w14:paraId="073C6001" w14:textId="77777777" w:rsidR="009C5D75" w:rsidRPr="007B559B" w:rsidRDefault="009C5D75" w:rsidP="009C5D75">
      <w:pPr>
        <w:pStyle w:val="subsub"/>
        <w:rPr>
          <w:noProof w:val="0"/>
          <w:color w:val="EE0000"/>
          <w:lang w:val="pt-BR"/>
        </w:rPr>
      </w:pPr>
      <w:bookmarkStart w:id="839" w:name="_Toc214232709"/>
      <w:r w:rsidRPr="007B559B">
        <w:rPr>
          <w:noProof w:val="0"/>
          <w:color w:val="EE0000"/>
          <w:lang w:val="pt-BR"/>
        </w:rPr>
        <w:t>implementação painel pid</w:t>
      </w:r>
      <w:bookmarkEnd w:id="839"/>
    </w:p>
    <w:p w14:paraId="323BABFA" w14:textId="77777777" w:rsidR="009C5D75" w:rsidRPr="007B559B" w:rsidRDefault="009C5D75" w:rsidP="009C5D75">
      <w:pPr>
        <w:keepNext/>
        <w:spacing w:line="360" w:lineRule="auto"/>
        <w:ind w:firstLine="567"/>
        <w:jc w:val="both"/>
        <w:rPr>
          <w:snapToGrid w:val="0"/>
        </w:rPr>
      </w:pPr>
      <w:r w:rsidRPr="007B559B">
        <w:rPr>
          <w:snapToGrid w:val="0"/>
        </w:rPr>
        <w:t xml:space="preserve">A fim de realizar testes e validar o desempenho do controle PID aplicado aos pistões da plataforma, foi desenvolvida uma página dedicada com um painel de monitoramento em tempo real. Essa interface consome dados via </w:t>
      </w:r>
      <w:proofErr w:type="spellStart"/>
      <w:r w:rsidRPr="007B559B">
        <w:rPr>
          <w:snapToGrid w:val="0"/>
        </w:rPr>
        <w:t>WebSocket</w:t>
      </w:r>
      <w:proofErr w:type="spellEnd"/>
      <w:r w:rsidRPr="007B559B">
        <w:rPr>
          <w:snapToGrid w:val="0"/>
        </w:rPr>
        <w:t xml:space="preserve"> e utiliza a biblioteca gráfica Chart.js para renderizar séries temporais de deslocamento e PWM, possibilitando a visualização contínua da resposta dos atuadores.</w:t>
      </w:r>
    </w:p>
    <w:p w14:paraId="364176B4" w14:textId="77777777" w:rsidR="009C5D75" w:rsidRPr="007B559B" w:rsidRDefault="009C5D75" w:rsidP="009C5D75">
      <w:pPr>
        <w:spacing w:line="360" w:lineRule="auto"/>
        <w:jc w:val="both"/>
        <w:rPr>
          <w:snapToGrid w:val="0"/>
        </w:rPr>
      </w:pPr>
    </w:p>
    <w:p w14:paraId="0873ABEA" w14:textId="77777777" w:rsidR="009C5D75" w:rsidRPr="007B559B" w:rsidRDefault="009C5D75" w:rsidP="009C5D75">
      <w:pPr>
        <w:keepNext/>
        <w:spacing w:line="360" w:lineRule="auto"/>
      </w:pPr>
      <w:r w:rsidRPr="007B559B">
        <w:lastRenderedPageBreak/>
        <w:drawing>
          <wp:inline distT="0" distB="0" distL="0" distR="0" wp14:anchorId="36138058" wp14:editId="252F774D">
            <wp:extent cx="5760085" cy="2947670"/>
            <wp:effectExtent l="0" t="0" r="0" b="5080"/>
            <wp:docPr id="70788885" name="Imagem 9"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885" name="Imagem 9" descr="Interface gráfica do usuário, Gráfico&#10;&#10;O conteúdo gerado por IA pode estar incorre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947670"/>
                    </a:xfrm>
                    <a:prstGeom prst="rect">
                      <a:avLst/>
                    </a:prstGeom>
                    <a:noFill/>
                    <a:ln>
                      <a:noFill/>
                    </a:ln>
                  </pic:spPr>
                </pic:pic>
              </a:graphicData>
            </a:graphic>
          </wp:inline>
        </w:drawing>
      </w:r>
    </w:p>
    <w:p w14:paraId="5896DF49"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59</w:t>
      </w:r>
      <w:r w:rsidRPr="007B559B">
        <w:fldChar w:fldCharType="end"/>
      </w:r>
      <w:r w:rsidRPr="007B559B">
        <w:t>: Gráfico Controle PID – Chart.js</w:t>
      </w:r>
    </w:p>
    <w:p w14:paraId="2F00E4F6" w14:textId="77777777" w:rsidR="009C5D75" w:rsidRPr="007B559B" w:rsidRDefault="009C5D75" w:rsidP="009C5D75"/>
    <w:p w14:paraId="505C8B5B" w14:textId="77777777" w:rsidR="009C5D75" w:rsidRPr="007B559B" w:rsidRDefault="009C5D75" w:rsidP="009C5D75">
      <w:pPr>
        <w:keepNext/>
      </w:pPr>
      <w:r w:rsidRPr="007B559B">
        <w:drawing>
          <wp:inline distT="0" distB="0" distL="0" distR="0" wp14:anchorId="29009BD1" wp14:editId="17666869">
            <wp:extent cx="5760085" cy="2650490"/>
            <wp:effectExtent l="0" t="0" r="0" b="0"/>
            <wp:docPr id="10494476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650490"/>
                    </a:xfrm>
                    <a:prstGeom prst="rect">
                      <a:avLst/>
                    </a:prstGeom>
                    <a:noFill/>
                    <a:ln>
                      <a:noFill/>
                    </a:ln>
                  </pic:spPr>
                </pic:pic>
              </a:graphicData>
            </a:graphic>
          </wp:inline>
        </w:drawing>
      </w:r>
    </w:p>
    <w:p w14:paraId="095B01AC"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60</w:t>
      </w:r>
      <w:r w:rsidRPr="007B559B">
        <w:fldChar w:fldCharType="end"/>
      </w:r>
      <w:r w:rsidRPr="007B559B">
        <w:t xml:space="preserve">: Dados do </w:t>
      </w:r>
      <w:proofErr w:type="spellStart"/>
      <w:r w:rsidRPr="007B559B">
        <w:t>Websocket</w:t>
      </w:r>
      <w:proofErr w:type="spellEnd"/>
    </w:p>
    <w:p w14:paraId="035BCE46" w14:textId="77777777" w:rsidR="009C5D75" w:rsidRPr="007B559B" w:rsidRDefault="009C5D75" w:rsidP="009C5D75"/>
    <w:p w14:paraId="7404FC0A" w14:textId="77777777" w:rsidR="009C5D75" w:rsidRPr="007B559B" w:rsidRDefault="009C5D75" w:rsidP="009C5D75">
      <w:pPr>
        <w:keepNext/>
        <w:spacing w:line="360" w:lineRule="auto"/>
        <w:ind w:firstLine="708"/>
        <w:jc w:val="both"/>
        <w:rPr>
          <w:snapToGrid w:val="0"/>
        </w:rPr>
      </w:pPr>
      <w:r w:rsidRPr="007B559B">
        <w:rPr>
          <w:snapToGrid w:val="0"/>
        </w:rPr>
        <w:t xml:space="preserve">A página permite a execução de testes com </w:t>
      </w:r>
      <w:proofErr w:type="spellStart"/>
      <w:r w:rsidRPr="007B559B">
        <w:rPr>
          <w:snapToGrid w:val="0"/>
        </w:rPr>
        <w:t>setpoints</w:t>
      </w:r>
      <w:proofErr w:type="spellEnd"/>
      <w:r w:rsidRPr="007B559B">
        <w:rPr>
          <w:snapToGrid w:val="0"/>
        </w:rPr>
        <w:t xml:space="preserve"> globais ou individuais, registrando simultaneamente o valor de referência e a resposta real do sistema. Dessa forma, torna-se possível analisar o comportamento dinâmico da malha de controle de maneira prática e intuitiva. Para investigações mais detalhadas, os dados exibidos podem ser exportados em </w:t>
      </w:r>
      <w:r w:rsidRPr="007B559B">
        <w:rPr>
          <w:snapToGrid w:val="0"/>
        </w:rPr>
        <w:lastRenderedPageBreak/>
        <w:t>formato CSV, facilitando análises offline em softwares como MATLAB, Python ou ferramentas equivalentes.</w:t>
      </w:r>
    </w:p>
    <w:p w14:paraId="7E45F6B4" w14:textId="77777777" w:rsidR="009C5D75" w:rsidRPr="007B559B" w:rsidRDefault="009C5D75" w:rsidP="009C5D75">
      <w:pPr>
        <w:keepNext/>
        <w:spacing w:line="360" w:lineRule="auto"/>
        <w:jc w:val="both"/>
        <w:rPr>
          <w:snapToGrid w:val="0"/>
        </w:rPr>
      </w:pPr>
    </w:p>
    <w:p w14:paraId="5D1646F5" w14:textId="77777777" w:rsidR="009C5D75" w:rsidRPr="007B559B" w:rsidRDefault="009C5D75" w:rsidP="009C5D75">
      <w:pPr>
        <w:keepNext/>
        <w:spacing w:line="360" w:lineRule="auto"/>
        <w:jc w:val="center"/>
      </w:pPr>
      <w:r w:rsidRPr="007B559B">
        <w:drawing>
          <wp:inline distT="0" distB="0" distL="0" distR="0" wp14:anchorId="4EC0428F" wp14:editId="3E8C9C8A">
            <wp:extent cx="4762500" cy="2568946"/>
            <wp:effectExtent l="0" t="0" r="0" b="3175"/>
            <wp:docPr id="193932080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0237" cy="2573120"/>
                    </a:xfrm>
                    <a:prstGeom prst="rect">
                      <a:avLst/>
                    </a:prstGeom>
                    <a:noFill/>
                    <a:ln>
                      <a:noFill/>
                    </a:ln>
                  </pic:spPr>
                </pic:pic>
              </a:graphicData>
            </a:graphic>
          </wp:inline>
        </w:drawing>
      </w:r>
    </w:p>
    <w:p w14:paraId="3AAD10AD"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61</w:t>
      </w:r>
      <w:r w:rsidRPr="007B559B">
        <w:fldChar w:fldCharType="end"/>
      </w:r>
      <w:r w:rsidRPr="007B559B">
        <w:t xml:space="preserve">: Controle de </w:t>
      </w:r>
      <w:proofErr w:type="spellStart"/>
      <w:r w:rsidRPr="007B559B">
        <w:t>Setpoints</w:t>
      </w:r>
      <w:proofErr w:type="spellEnd"/>
    </w:p>
    <w:p w14:paraId="1C65975D" w14:textId="77777777" w:rsidR="009C5D75" w:rsidRPr="007B559B" w:rsidRDefault="009C5D75" w:rsidP="009C5D75"/>
    <w:p w14:paraId="006C8E73" w14:textId="77777777" w:rsidR="009C5D75" w:rsidRPr="007B559B" w:rsidRDefault="009C5D75" w:rsidP="009C5D75">
      <w:pPr>
        <w:keepNext/>
        <w:spacing w:line="360" w:lineRule="auto"/>
        <w:jc w:val="both"/>
        <w:rPr>
          <w:snapToGrid w:val="0"/>
        </w:rPr>
      </w:pPr>
      <w:r w:rsidRPr="007B559B">
        <w:rPr>
          <w:snapToGrid w:val="0"/>
        </w:rPr>
        <w:t xml:space="preserve">Além do acompanhamento gráfico, o painel oferece acesso rápido aos ajustes de Kp, Ki e </w:t>
      </w:r>
      <w:proofErr w:type="spellStart"/>
      <w:r w:rsidRPr="007B559B">
        <w:rPr>
          <w:snapToGrid w:val="0"/>
        </w:rPr>
        <w:t>Kd</w:t>
      </w:r>
      <w:proofErr w:type="spellEnd"/>
      <w:r w:rsidRPr="007B559B">
        <w:rPr>
          <w:snapToGrid w:val="0"/>
        </w:rPr>
        <w:t xml:space="preserve">, por meio da função </w:t>
      </w:r>
      <w:r w:rsidRPr="007B559B">
        <w:rPr>
          <w:i/>
          <w:iCs/>
          <w:snapToGrid w:val="0"/>
        </w:rPr>
        <w:t>“Ir para Configurações”</w:t>
      </w:r>
      <w:r w:rsidRPr="007B559B">
        <w:rPr>
          <w:snapToGrid w:val="0"/>
        </w:rPr>
        <w:t xml:space="preserve">. Os valores configurados são enviados ao backend pelo </w:t>
      </w:r>
      <w:proofErr w:type="spellStart"/>
      <w:r w:rsidRPr="007B559B">
        <w:rPr>
          <w:snapToGrid w:val="0"/>
        </w:rPr>
        <w:t>endpoint</w:t>
      </w:r>
      <w:proofErr w:type="spellEnd"/>
      <w:r w:rsidRPr="007B559B">
        <w:rPr>
          <w:snapToGrid w:val="0"/>
        </w:rPr>
        <w:t xml:space="preserve"> /</w:t>
      </w:r>
      <w:proofErr w:type="spellStart"/>
      <w:r w:rsidRPr="007B559B">
        <w:rPr>
          <w:snapToGrid w:val="0"/>
        </w:rPr>
        <w:t>pid</w:t>
      </w:r>
      <w:proofErr w:type="spellEnd"/>
      <w:r w:rsidRPr="007B559B">
        <w:rPr>
          <w:snapToGrid w:val="0"/>
        </w:rPr>
        <w:t>/</w:t>
      </w:r>
      <w:proofErr w:type="spellStart"/>
      <w:r w:rsidRPr="007B559B">
        <w:rPr>
          <w:snapToGrid w:val="0"/>
        </w:rPr>
        <w:t>gains</w:t>
      </w:r>
      <w:proofErr w:type="spellEnd"/>
      <w:r w:rsidRPr="007B559B">
        <w:rPr>
          <w:snapToGrid w:val="0"/>
        </w:rPr>
        <w:t xml:space="preserve">. O backend, por sua vez, persiste esses parâmetros, encaminha-os ao firmware e confirma sua aplicação. Parâmetros adicionais — como PWM mínimo, </w:t>
      </w:r>
      <w:proofErr w:type="spellStart"/>
      <w:r w:rsidRPr="007B559B">
        <w:rPr>
          <w:snapToGrid w:val="0"/>
        </w:rPr>
        <w:t>deadband</w:t>
      </w:r>
      <w:proofErr w:type="spellEnd"/>
      <w:r w:rsidRPr="007B559B">
        <w:rPr>
          <w:snapToGrid w:val="0"/>
        </w:rPr>
        <w:t xml:space="preserve"> e demais ajustes gerais — podem ser configurados pelo </w:t>
      </w:r>
      <w:proofErr w:type="spellStart"/>
      <w:r w:rsidRPr="007B559B">
        <w:rPr>
          <w:snapToGrid w:val="0"/>
        </w:rPr>
        <w:t>endpoint</w:t>
      </w:r>
      <w:proofErr w:type="spellEnd"/>
      <w:r w:rsidRPr="007B559B">
        <w:rPr>
          <w:snapToGrid w:val="0"/>
        </w:rPr>
        <w:t xml:space="preserve"> /</w:t>
      </w:r>
      <w:proofErr w:type="spellStart"/>
      <w:r w:rsidRPr="007B559B">
        <w:rPr>
          <w:snapToGrid w:val="0"/>
        </w:rPr>
        <w:t>pid</w:t>
      </w:r>
      <w:proofErr w:type="spellEnd"/>
      <w:r w:rsidRPr="007B559B">
        <w:rPr>
          <w:snapToGrid w:val="0"/>
        </w:rPr>
        <w:t>/settings.</w:t>
      </w:r>
    </w:p>
    <w:p w14:paraId="5FA18613" w14:textId="77777777" w:rsidR="009C5D75" w:rsidRPr="007B559B" w:rsidRDefault="009C5D75" w:rsidP="009C5D75">
      <w:pPr>
        <w:keepNext/>
        <w:spacing w:line="360" w:lineRule="auto"/>
        <w:jc w:val="center"/>
      </w:pPr>
      <w:r w:rsidRPr="007B559B">
        <w:drawing>
          <wp:inline distT="0" distB="0" distL="0" distR="0" wp14:anchorId="1299FFC1" wp14:editId="38F5474F">
            <wp:extent cx="4076700" cy="3423242"/>
            <wp:effectExtent l="0" t="0" r="0" b="6350"/>
            <wp:docPr id="179179203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2039" name="Imagem 1" descr="Interface gráfica do usuário&#10;&#10;O conteúdo gerado por IA pode estar incorreto."/>
                    <pic:cNvPicPr/>
                  </pic:nvPicPr>
                  <pic:blipFill>
                    <a:blip r:embed="rId74"/>
                    <a:stretch>
                      <a:fillRect/>
                    </a:stretch>
                  </pic:blipFill>
                  <pic:spPr>
                    <a:xfrm>
                      <a:off x="0" y="0"/>
                      <a:ext cx="4118843" cy="3458630"/>
                    </a:xfrm>
                    <a:prstGeom prst="rect">
                      <a:avLst/>
                    </a:prstGeom>
                  </pic:spPr>
                </pic:pic>
              </a:graphicData>
            </a:graphic>
          </wp:inline>
        </w:drawing>
      </w:r>
    </w:p>
    <w:p w14:paraId="52A17EDD"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62</w:t>
      </w:r>
      <w:r w:rsidRPr="007B559B">
        <w:fldChar w:fldCharType="end"/>
      </w:r>
      <w:r w:rsidRPr="007B559B">
        <w:t>: Painel de Ajuste de Ganhos PID</w:t>
      </w:r>
    </w:p>
    <w:p w14:paraId="188CC22C" w14:textId="77777777" w:rsidR="009C5D75" w:rsidRPr="007B559B" w:rsidRDefault="009C5D75" w:rsidP="009C5D75"/>
    <w:p w14:paraId="6B01DC50" w14:textId="09D4B59A" w:rsidR="009C5D75" w:rsidRPr="007B559B" w:rsidRDefault="009C5D75" w:rsidP="009C5D75">
      <w:pPr>
        <w:pStyle w:val="Legenda"/>
        <w:rPr>
          <w:snapToGrid w:val="0"/>
        </w:rPr>
      </w:pPr>
      <w:r w:rsidRPr="007B559B">
        <w:t xml:space="preserve">Tabela </w:t>
      </w:r>
      <w:r w:rsidRPr="007B559B">
        <w:fldChar w:fldCharType="begin"/>
      </w:r>
      <w:r w:rsidRPr="007B559B">
        <w:instrText xml:space="preserve"> SEQ Tabela \* ARABIC </w:instrText>
      </w:r>
      <w:r w:rsidRPr="007B559B">
        <w:fldChar w:fldCharType="separate"/>
      </w:r>
      <w:r w:rsidR="00935695">
        <w:rPr>
          <w:noProof/>
        </w:rPr>
        <w:t>2</w:t>
      </w:r>
      <w:r w:rsidRPr="007B559B">
        <w:fldChar w:fldCharType="end"/>
      </w:r>
      <w:r w:rsidRPr="007B559B">
        <w:t xml:space="preserve">: </w:t>
      </w:r>
      <w:proofErr w:type="spellStart"/>
      <w:r w:rsidRPr="007B559B">
        <w:t>Endpoints</w:t>
      </w:r>
      <w:proofErr w:type="spellEnd"/>
      <w:r w:rsidRPr="007B559B">
        <w:t xml:space="preserve"> de Controle PID</w:t>
      </w:r>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9C5D75" w:rsidRPr="007B559B" w14:paraId="00DFFF79"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16DCA18"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2BEEDD40" w14:textId="77777777" w:rsidR="009C5D75" w:rsidRPr="007B559B" w:rsidRDefault="009C5D75" w:rsidP="000B0A3A">
            <w:pPr>
              <w:jc w:val="center"/>
              <w:rPr>
                <w:rFonts w:ascii="Aptos Narrow" w:hAnsi="Aptos Narrow"/>
                <w:b/>
                <w:bCs/>
                <w:color w:val="000000"/>
                <w:sz w:val="22"/>
                <w:szCs w:val="22"/>
              </w:rPr>
            </w:pPr>
            <w:proofErr w:type="spellStart"/>
            <w:r w:rsidRPr="007B559B">
              <w:rPr>
                <w:rFonts w:ascii="Aptos Narrow" w:hAnsi="Aptos Narrow"/>
                <w:b/>
                <w:bCs/>
                <w:color w:val="000000"/>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05AAB4A0"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Descrição</w:t>
            </w:r>
          </w:p>
        </w:tc>
      </w:tr>
      <w:tr w:rsidR="009C5D75" w:rsidRPr="007B559B" w14:paraId="1E7853C2"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C5871EA"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5816F73F"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9C5D75" w:rsidRPr="007B559B" w14:paraId="2C45483D" w14:textId="77777777" w:rsidTr="000B0A3A">
              <w:trPr>
                <w:tblCellSpacing w:w="15" w:type="dxa"/>
                <w:jc w:val="center"/>
              </w:trPr>
              <w:tc>
                <w:tcPr>
                  <w:tcW w:w="0" w:type="auto"/>
                  <w:vAlign w:val="center"/>
                  <w:hideMark/>
                </w:tcPr>
                <w:p w14:paraId="04181E0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setpoint</w:t>
                  </w:r>
                  <w:proofErr w:type="spellEnd"/>
                </w:p>
              </w:tc>
            </w:tr>
          </w:tbl>
          <w:p w14:paraId="78F1277F"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4BB9A8D6" w14:textId="77777777" w:rsidTr="000B0A3A">
              <w:trPr>
                <w:tblCellSpacing w:w="15" w:type="dxa"/>
              </w:trPr>
              <w:tc>
                <w:tcPr>
                  <w:tcW w:w="0" w:type="auto"/>
                  <w:vAlign w:val="center"/>
                  <w:hideMark/>
                </w:tcPr>
                <w:p w14:paraId="56851D16" w14:textId="77777777" w:rsidR="009C5D75" w:rsidRPr="007B559B" w:rsidRDefault="009C5D75" w:rsidP="000B0A3A">
                  <w:pPr>
                    <w:jc w:val="center"/>
                    <w:rPr>
                      <w:rFonts w:ascii="Aptos Narrow" w:hAnsi="Aptos Narrow"/>
                      <w:color w:val="000000"/>
                      <w:sz w:val="22"/>
                      <w:szCs w:val="22"/>
                    </w:rPr>
                  </w:pPr>
                </w:p>
              </w:tc>
            </w:tr>
          </w:tbl>
          <w:p w14:paraId="2C8EFD66"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9C5D75" w:rsidRPr="007B559B" w14:paraId="6F19FD89" w14:textId="77777777" w:rsidTr="000B0A3A">
              <w:trPr>
                <w:tblCellSpacing w:w="15" w:type="dxa"/>
              </w:trPr>
              <w:tc>
                <w:tcPr>
                  <w:tcW w:w="0" w:type="auto"/>
                  <w:vAlign w:val="center"/>
                  <w:hideMark/>
                </w:tcPr>
                <w:p w14:paraId="049BFBDD"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Define </w:t>
                  </w:r>
                  <w:proofErr w:type="spellStart"/>
                  <w:r w:rsidRPr="007B559B">
                    <w:rPr>
                      <w:rFonts w:ascii="Aptos Narrow" w:hAnsi="Aptos Narrow"/>
                      <w:color w:val="000000"/>
                      <w:sz w:val="22"/>
                      <w:szCs w:val="22"/>
                    </w:rPr>
                    <w:t>setpoint</w:t>
                  </w:r>
                  <w:proofErr w:type="spellEnd"/>
                  <w:r w:rsidRPr="007B559B">
                    <w:rPr>
                      <w:rFonts w:ascii="Aptos Narrow" w:hAnsi="Aptos Narrow"/>
                      <w:color w:val="000000"/>
                      <w:sz w:val="22"/>
                      <w:szCs w:val="22"/>
                    </w:rPr>
                    <w:t xml:space="preserve"> de posição (mm) global ou para um pistão específico.</w:t>
                  </w:r>
                </w:p>
              </w:tc>
            </w:tr>
          </w:tbl>
          <w:p w14:paraId="53207012" w14:textId="77777777" w:rsidR="009C5D75" w:rsidRPr="007B559B" w:rsidRDefault="009C5D75" w:rsidP="000B0A3A">
            <w:pPr>
              <w:jc w:val="center"/>
              <w:rPr>
                <w:rFonts w:ascii="Aptos Narrow" w:hAnsi="Aptos Narrow"/>
                <w:color w:val="000000"/>
                <w:sz w:val="22"/>
                <w:szCs w:val="22"/>
              </w:rPr>
            </w:pPr>
          </w:p>
        </w:tc>
      </w:tr>
      <w:tr w:rsidR="009C5D75" w:rsidRPr="007B559B" w14:paraId="496F1C04"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931FE9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5DFF9FE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gains</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32A6F0C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Retorna os ganhos PID de todos os pistões armazenados em cache.</w:t>
            </w:r>
          </w:p>
        </w:tc>
      </w:tr>
      <w:tr w:rsidR="009C5D75" w:rsidRPr="007B559B" w14:paraId="6629A4CF"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692A19D"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2909D05F" w14:textId="77777777" w:rsidTr="000B0A3A">
              <w:trPr>
                <w:tblCellSpacing w:w="15" w:type="dxa"/>
              </w:trPr>
              <w:tc>
                <w:tcPr>
                  <w:tcW w:w="0" w:type="auto"/>
                  <w:vAlign w:val="center"/>
                  <w:hideMark/>
                </w:tcPr>
                <w:p w14:paraId="024EEDEA" w14:textId="77777777" w:rsidR="009C5D75" w:rsidRPr="007B559B" w:rsidRDefault="009C5D75" w:rsidP="000B0A3A">
                  <w:pPr>
                    <w:jc w:val="center"/>
                    <w:rPr>
                      <w:rFonts w:ascii="Aptos Narrow" w:hAnsi="Aptos Narrow"/>
                      <w:color w:val="000000"/>
                      <w:sz w:val="22"/>
                      <w:szCs w:val="22"/>
                    </w:rPr>
                  </w:pPr>
                </w:p>
              </w:tc>
            </w:tr>
          </w:tbl>
          <w:p w14:paraId="788BA65A"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9C5D75" w:rsidRPr="007B559B" w14:paraId="77E313E8" w14:textId="77777777" w:rsidTr="000B0A3A">
              <w:trPr>
                <w:tblCellSpacing w:w="15" w:type="dxa"/>
                <w:jc w:val="center"/>
              </w:trPr>
              <w:tc>
                <w:tcPr>
                  <w:tcW w:w="0" w:type="auto"/>
                  <w:vAlign w:val="center"/>
                  <w:hideMark/>
                </w:tcPr>
                <w:p w14:paraId="2079B35F"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gains</w:t>
                  </w:r>
                  <w:proofErr w:type="spellEnd"/>
                </w:p>
              </w:tc>
            </w:tr>
          </w:tbl>
          <w:p w14:paraId="5D7FA7A9"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054FEC51"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Define ganhos PID (Kp, Ki, </w:t>
            </w:r>
            <w:proofErr w:type="spellStart"/>
            <w:r w:rsidRPr="007B559B">
              <w:rPr>
                <w:rFonts w:ascii="Aptos Narrow" w:hAnsi="Aptos Narrow"/>
                <w:color w:val="000000"/>
                <w:sz w:val="22"/>
                <w:szCs w:val="22"/>
              </w:rPr>
              <w:t>Kd</w:t>
            </w:r>
            <w:proofErr w:type="spellEnd"/>
            <w:r w:rsidRPr="007B559B">
              <w:rPr>
                <w:rFonts w:ascii="Aptos Narrow" w:hAnsi="Aptos Narrow"/>
                <w:color w:val="000000"/>
                <w:sz w:val="22"/>
                <w:szCs w:val="22"/>
              </w:rPr>
              <w:t>) para um pistão específico.</w:t>
            </w:r>
          </w:p>
        </w:tc>
      </w:tr>
      <w:tr w:rsidR="009C5D75" w:rsidRPr="007B559B" w14:paraId="29516D4C"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6A47AAE"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4C657293" w14:textId="77777777" w:rsidTr="000B0A3A">
              <w:trPr>
                <w:tblCellSpacing w:w="15" w:type="dxa"/>
              </w:trPr>
              <w:tc>
                <w:tcPr>
                  <w:tcW w:w="0" w:type="auto"/>
                  <w:vAlign w:val="center"/>
                  <w:hideMark/>
                </w:tcPr>
                <w:p w14:paraId="4F034B1D" w14:textId="77777777" w:rsidR="009C5D75" w:rsidRPr="007B559B" w:rsidRDefault="009C5D75" w:rsidP="000B0A3A">
                  <w:pPr>
                    <w:jc w:val="center"/>
                    <w:rPr>
                      <w:rFonts w:ascii="Aptos Narrow" w:hAnsi="Aptos Narrow"/>
                      <w:color w:val="000000"/>
                      <w:sz w:val="22"/>
                      <w:szCs w:val="22"/>
                    </w:rPr>
                  </w:pPr>
                </w:p>
              </w:tc>
            </w:tr>
          </w:tbl>
          <w:p w14:paraId="6AE93F7A"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9C5D75" w:rsidRPr="007B559B" w14:paraId="3BA075CB" w14:textId="77777777" w:rsidTr="000B0A3A">
              <w:trPr>
                <w:tblCellSpacing w:w="15" w:type="dxa"/>
                <w:jc w:val="center"/>
              </w:trPr>
              <w:tc>
                <w:tcPr>
                  <w:tcW w:w="0" w:type="auto"/>
                  <w:vAlign w:val="center"/>
                  <w:hideMark/>
                </w:tcPr>
                <w:p w14:paraId="11350F81"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gains</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piston</w:t>
                  </w:r>
                  <w:proofErr w:type="spellEnd"/>
                  <w:r w:rsidRPr="007B559B">
                    <w:rPr>
                      <w:rFonts w:ascii="Aptos Narrow" w:hAnsi="Aptos Narrow"/>
                      <w:color w:val="000000"/>
                      <w:sz w:val="22"/>
                      <w:szCs w:val="22"/>
                    </w:rPr>
                    <w:t>}</w:t>
                  </w:r>
                </w:p>
              </w:tc>
            </w:tr>
          </w:tbl>
          <w:p w14:paraId="15D3D3DA"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7A730345"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Retorna os ganhos PID de um pistão específico.</w:t>
            </w:r>
          </w:p>
        </w:tc>
      </w:tr>
      <w:tr w:rsidR="009C5D75" w:rsidRPr="007B559B" w14:paraId="60A46DA7"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33DAC09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13760C19" w14:textId="77777777" w:rsidTr="000B0A3A">
              <w:trPr>
                <w:tblCellSpacing w:w="15" w:type="dxa"/>
              </w:trPr>
              <w:tc>
                <w:tcPr>
                  <w:tcW w:w="0" w:type="auto"/>
                  <w:vAlign w:val="center"/>
                  <w:hideMark/>
                </w:tcPr>
                <w:p w14:paraId="6A1A7136" w14:textId="77777777" w:rsidR="009C5D75" w:rsidRPr="007B559B" w:rsidRDefault="009C5D75" w:rsidP="000B0A3A">
                  <w:pPr>
                    <w:jc w:val="center"/>
                    <w:rPr>
                      <w:rFonts w:ascii="Aptos Narrow" w:hAnsi="Aptos Narrow"/>
                      <w:color w:val="000000"/>
                      <w:sz w:val="22"/>
                      <w:szCs w:val="22"/>
                    </w:rPr>
                  </w:pPr>
                </w:p>
              </w:tc>
            </w:tr>
          </w:tbl>
          <w:p w14:paraId="32BAC8A4"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9C5D75" w:rsidRPr="007B559B" w14:paraId="74F6A0C9" w14:textId="77777777" w:rsidTr="000B0A3A">
              <w:trPr>
                <w:tblCellSpacing w:w="15" w:type="dxa"/>
                <w:jc w:val="center"/>
              </w:trPr>
              <w:tc>
                <w:tcPr>
                  <w:tcW w:w="0" w:type="auto"/>
                  <w:vAlign w:val="center"/>
                  <w:hideMark/>
                </w:tcPr>
                <w:p w14:paraId="42AFFFD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gains</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all</w:t>
                  </w:r>
                  <w:proofErr w:type="spellEnd"/>
                </w:p>
              </w:tc>
            </w:tr>
          </w:tbl>
          <w:p w14:paraId="34833C60"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9B0045F"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Define simultaneamente Kp, Ki e/ou </w:t>
            </w:r>
            <w:proofErr w:type="spellStart"/>
            <w:r w:rsidRPr="007B559B">
              <w:rPr>
                <w:rFonts w:ascii="Aptos Narrow" w:hAnsi="Aptos Narrow"/>
                <w:color w:val="000000"/>
                <w:sz w:val="22"/>
                <w:szCs w:val="22"/>
              </w:rPr>
              <w:t>Kd</w:t>
            </w:r>
            <w:proofErr w:type="spellEnd"/>
            <w:r w:rsidRPr="007B559B">
              <w:rPr>
                <w:rFonts w:ascii="Aptos Narrow" w:hAnsi="Aptos Narrow"/>
                <w:color w:val="000000"/>
                <w:sz w:val="22"/>
                <w:szCs w:val="22"/>
              </w:rPr>
              <w:t xml:space="preserve"> para todos os pistões.</w:t>
            </w:r>
          </w:p>
        </w:tc>
      </w:tr>
      <w:tr w:rsidR="009C5D75" w:rsidRPr="007B559B" w14:paraId="2A22688A"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F0F81E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167C41B4" w14:textId="77777777" w:rsidTr="000B0A3A">
              <w:trPr>
                <w:tblCellSpacing w:w="15" w:type="dxa"/>
              </w:trPr>
              <w:tc>
                <w:tcPr>
                  <w:tcW w:w="0" w:type="auto"/>
                  <w:vAlign w:val="center"/>
                  <w:hideMark/>
                </w:tcPr>
                <w:p w14:paraId="30F7336A" w14:textId="77777777" w:rsidR="009C5D75" w:rsidRPr="007B559B" w:rsidRDefault="009C5D75" w:rsidP="000B0A3A">
                  <w:pPr>
                    <w:jc w:val="center"/>
                    <w:rPr>
                      <w:rFonts w:ascii="Aptos Narrow" w:hAnsi="Aptos Narrow"/>
                      <w:color w:val="000000"/>
                      <w:sz w:val="22"/>
                      <w:szCs w:val="22"/>
                    </w:rPr>
                  </w:pPr>
                </w:p>
              </w:tc>
            </w:tr>
          </w:tbl>
          <w:p w14:paraId="37F141DA"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9C5D75" w:rsidRPr="007B559B" w14:paraId="41042FE1" w14:textId="77777777" w:rsidTr="000B0A3A">
              <w:trPr>
                <w:tblCellSpacing w:w="15" w:type="dxa"/>
                <w:jc w:val="center"/>
              </w:trPr>
              <w:tc>
                <w:tcPr>
                  <w:tcW w:w="0" w:type="auto"/>
                  <w:vAlign w:val="center"/>
                  <w:hideMark/>
                </w:tcPr>
                <w:p w14:paraId="3D780929"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feedforward</w:t>
                  </w:r>
                  <w:proofErr w:type="spellEnd"/>
                </w:p>
              </w:tc>
            </w:tr>
          </w:tbl>
          <w:p w14:paraId="58AD973D"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168FEA76"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Define termos de </w:t>
            </w:r>
            <w:proofErr w:type="spellStart"/>
            <w:r w:rsidRPr="007B559B">
              <w:rPr>
                <w:rFonts w:ascii="Aptos Narrow" w:hAnsi="Aptos Narrow"/>
                <w:color w:val="000000"/>
                <w:sz w:val="22"/>
                <w:szCs w:val="22"/>
              </w:rPr>
              <w:t>feedforward</w:t>
            </w:r>
            <w:proofErr w:type="spellEnd"/>
            <w:r w:rsidRPr="007B559B">
              <w:rPr>
                <w:rFonts w:ascii="Aptos Narrow" w:hAnsi="Aptos Narrow"/>
                <w:color w:val="000000"/>
                <w:sz w:val="22"/>
                <w:szCs w:val="22"/>
              </w:rPr>
              <w:t xml:space="preserve"> (u0_adv, u0_ret) para um pistão específico.</w:t>
            </w:r>
          </w:p>
        </w:tc>
      </w:tr>
      <w:tr w:rsidR="009C5D75" w:rsidRPr="007B559B" w14:paraId="17EA6FB6"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5114E6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14777CAD" w14:textId="77777777" w:rsidTr="000B0A3A">
              <w:trPr>
                <w:tblCellSpacing w:w="15" w:type="dxa"/>
              </w:trPr>
              <w:tc>
                <w:tcPr>
                  <w:tcW w:w="0" w:type="auto"/>
                  <w:vAlign w:val="center"/>
                  <w:hideMark/>
                </w:tcPr>
                <w:p w14:paraId="03F977D9" w14:textId="77777777" w:rsidR="009C5D75" w:rsidRPr="007B559B" w:rsidRDefault="009C5D75" w:rsidP="000B0A3A">
                  <w:pPr>
                    <w:rPr>
                      <w:rFonts w:ascii="Aptos Narrow" w:hAnsi="Aptos Narrow"/>
                      <w:color w:val="000000"/>
                      <w:sz w:val="22"/>
                      <w:szCs w:val="22"/>
                    </w:rPr>
                  </w:pPr>
                </w:p>
              </w:tc>
            </w:tr>
          </w:tbl>
          <w:p w14:paraId="46F6BF35" w14:textId="77777777" w:rsidR="009C5D75" w:rsidRPr="007B559B" w:rsidRDefault="009C5D75" w:rsidP="000B0A3A">
            <w:pP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9C5D75" w:rsidRPr="007B559B" w14:paraId="68F85D7D" w14:textId="77777777" w:rsidTr="000B0A3A">
              <w:trPr>
                <w:tblCellSpacing w:w="15" w:type="dxa"/>
              </w:trPr>
              <w:tc>
                <w:tcPr>
                  <w:tcW w:w="0" w:type="auto"/>
                  <w:vAlign w:val="center"/>
                  <w:hideMark/>
                </w:tcPr>
                <w:p w14:paraId="03121D3D" w14:textId="77777777" w:rsidR="009C5D75" w:rsidRPr="007B559B" w:rsidRDefault="009C5D75" w:rsidP="000B0A3A">
                  <w:pP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feedforward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all</w:t>
                  </w:r>
                  <w:proofErr w:type="spellEnd"/>
                </w:p>
              </w:tc>
            </w:tr>
          </w:tbl>
          <w:p w14:paraId="1B276453" w14:textId="77777777" w:rsidR="009C5D75" w:rsidRPr="007B559B" w:rsidRDefault="009C5D75" w:rsidP="000B0A3A">
            <w:pP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51407B73" w14:textId="77777777" w:rsidR="009C5D75" w:rsidRPr="007B559B" w:rsidRDefault="009C5D75" w:rsidP="000B0A3A">
            <w:pPr>
              <w:jc w:val="center"/>
            </w:pPr>
            <w:r w:rsidRPr="007B559B">
              <w:t xml:space="preserve">Define termos de </w:t>
            </w:r>
            <w:proofErr w:type="spellStart"/>
            <w:r w:rsidRPr="007B559B">
              <w:t>feedforward</w:t>
            </w:r>
            <w:proofErr w:type="spellEnd"/>
            <w:r w:rsidRPr="007B559B">
              <w:t xml:space="preserve"> para todos os pistões.</w:t>
            </w:r>
          </w:p>
          <w:p w14:paraId="31CCC691" w14:textId="77777777" w:rsidR="009C5D75" w:rsidRPr="007B559B" w:rsidRDefault="009C5D75" w:rsidP="000B0A3A">
            <w:pPr>
              <w:jc w:val="center"/>
              <w:rPr>
                <w:rFonts w:ascii="Aptos Narrow" w:hAnsi="Aptos Narrow"/>
                <w:color w:val="000000"/>
                <w:sz w:val="22"/>
                <w:szCs w:val="22"/>
              </w:rPr>
            </w:pPr>
          </w:p>
        </w:tc>
      </w:tr>
      <w:tr w:rsidR="009C5D75" w:rsidRPr="007B559B" w14:paraId="44DBAE0B"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7CC541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0AB2454A" w14:textId="77777777" w:rsidTr="000B0A3A">
              <w:trPr>
                <w:tblCellSpacing w:w="15" w:type="dxa"/>
              </w:trPr>
              <w:tc>
                <w:tcPr>
                  <w:tcW w:w="0" w:type="auto"/>
                  <w:vAlign w:val="center"/>
                  <w:hideMark/>
                </w:tcPr>
                <w:p w14:paraId="14C2A7F6" w14:textId="77777777" w:rsidR="009C5D75" w:rsidRPr="007B559B" w:rsidRDefault="009C5D75" w:rsidP="000B0A3A">
                  <w:pPr>
                    <w:jc w:val="center"/>
                    <w:rPr>
                      <w:rFonts w:ascii="Aptos Narrow" w:hAnsi="Aptos Narrow"/>
                      <w:color w:val="000000"/>
                      <w:sz w:val="22"/>
                      <w:szCs w:val="22"/>
                    </w:rPr>
                  </w:pPr>
                </w:p>
              </w:tc>
            </w:tr>
          </w:tbl>
          <w:p w14:paraId="7418CED8"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9C5D75" w:rsidRPr="007B559B" w14:paraId="5D00A071" w14:textId="77777777" w:rsidTr="000B0A3A">
              <w:trPr>
                <w:tblCellSpacing w:w="15" w:type="dxa"/>
                <w:jc w:val="center"/>
              </w:trPr>
              <w:tc>
                <w:tcPr>
                  <w:tcW w:w="0" w:type="auto"/>
                  <w:vAlign w:val="center"/>
                  <w:hideMark/>
                </w:tcPr>
                <w:p w14:paraId="76C41FB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/settings</w:t>
                  </w:r>
                </w:p>
              </w:tc>
            </w:tr>
          </w:tbl>
          <w:p w14:paraId="7C17F27A"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DBE33F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Retorna configurações gerais do controlador (</w:t>
            </w:r>
            <w:proofErr w:type="spellStart"/>
            <w:r w:rsidRPr="007B559B">
              <w:rPr>
                <w:rFonts w:ascii="Aptos Narrow" w:hAnsi="Aptos Narrow"/>
                <w:color w:val="000000"/>
                <w:sz w:val="22"/>
                <w:szCs w:val="22"/>
              </w:rPr>
              <w:t>deadband</w:t>
            </w:r>
            <w:proofErr w:type="spellEnd"/>
            <w:r w:rsidRPr="007B559B">
              <w:rPr>
                <w:rFonts w:ascii="Aptos Narrow" w:hAnsi="Aptos Narrow"/>
                <w:color w:val="000000"/>
                <w:sz w:val="22"/>
                <w:szCs w:val="22"/>
              </w:rPr>
              <w:t xml:space="preserve">, PWM </w:t>
            </w:r>
            <w:proofErr w:type="gramStart"/>
            <w:r w:rsidRPr="007B559B">
              <w:rPr>
                <w:rFonts w:ascii="Aptos Narrow" w:hAnsi="Aptos Narrow"/>
                <w:color w:val="000000"/>
                <w:sz w:val="22"/>
                <w:szCs w:val="22"/>
              </w:rPr>
              <w:t>mínimo, etc.</w:t>
            </w:r>
            <w:proofErr w:type="gramEnd"/>
            <w:r w:rsidRPr="007B559B">
              <w:rPr>
                <w:rFonts w:ascii="Aptos Narrow" w:hAnsi="Aptos Narrow"/>
                <w:color w:val="000000"/>
                <w:sz w:val="22"/>
                <w:szCs w:val="22"/>
              </w:rPr>
              <w:t>).</w:t>
            </w:r>
          </w:p>
        </w:tc>
      </w:tr>
      <w:tr w:rsidR="009C5D75" w:rsidRPr="007B559B" w14:paraId="28917450"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AB0C1C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37381483" w14:textId="77777777" w:rsidTr="000B0A3A">
              <w:trPr>
                <w:tblCellSpacing w:w="15" w:type="dxa"/>
              </w:trPr>
              <w:tc>
                <w:tcPr>
                  <w:tcW w:w="0" w:type="auto"/>
                  <w:vAlign w:val="center"/>
                  <w:hideMark/>
                </w:tcPr>
                <w:p w14:paraId="2A05AFDA" w14:textId="77777777" w:rsidR="009C5D75" w:rsidRPr="007B559B" w:rsidRDefault="009C5D75" w:rsidP="000B0A3A">
                  <w:pPr>
                    <w:jc w:val="center"/>
                    <w:rPr>
                      <w:rFonts w:ascii="Aptos Narrow" w:hAnsi="Aptos Narrow"/>
                      <w:color w:val="000000"/>
                      <w:sz w:val="22"/>
                      <w:szCs w:val="22"/>
                    </w:rPr>
                  </w:pPr>
                </w:p>
              </w:tc>
            </w:tr>
          </w:tbl>
          <w:p w14:paraId="7D77C904"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9C5D75" w:rsidRPr="007B559B" w14:paraId="5D750265" w14:textId="77777777" w:rsidTr="000B0A3A">
              <w:trPr>
                <w:tblCellSpacing w:w="15" w:type="dxa"/>
                <w:jc w:val="center"/>
              </w:trPr>
              <w:tc>
                <w:tcPr>
                  <w:tcW w:w="0" w:type="auto"/>
                  <w:vAlign w:val="center"/>
                  <w:hideMark/>
                </w:tcPr>
                <w:p w14:paraId="7767A013"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/settings</w:t>
                  </w:r>
                </w:p>
              </w:tc>
            </w:tr>
          </w:tbl>
          <w:p w14:paraId="6CE9C284"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5ED83C6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Ajusta configurações gerais do PID (</w:t>
            </w:r>
            <w:proofErr w:type="spellStart"/>
            <w:r w:rsidRPr="007B559B">
              <w:rPr>
                <w:rFonts w:ascii="Aptos Narrow" w:hAnsi="Aptos Narrow"/>
                <w:color w:val="000000"/>
                <w:sz w:val="22"/>
                <w:szCs w:val="22"/>
              </w:rPr>
              <w:t>deadband</w:t>
            </w:r>
            <w:proofErr w:type="spellEnd"/>
            <w:r w:rsidRPr="007B559B">
              <w:rPr>
                <w:rFonts w:ascii="Aptos Narrow" w:hAnsi="Aptos Narrow"/>
                <w:color w:val="000000"/>
                <w:sz w:val="22"/>
                <w:szCs w:val="22"/>
              </w:rPr>
              <w:t xml:space="preserve">, PWM </w:t>
            </w:r>
            <w:proofErr w:type="gramStart"/>
            <w:r w:rsidRPr="007B559B">
              <w:rPr>
                <w:rFonts w:ascii="Aptos Narrow" w:hAnsi="Aptos Narrow"/>
                <w:color w:val="000000"/>
                <w:sz w:val="22"/>
                <w:szCs w:val="22"/>
              </w:rPr>
              <w:t>mínimo, etc.</w:t>
            </w:r>
            <w:proofErr w:type="gramEnd"/>
            <w:r w:rsidRPr="007B559B">
              <w:rPr>
                <w:rFonts w:ascii="Aptos Narrow" w:hAnsi="Aptos Narrow"/>
                <w:color w:val="000000"/>
                <w:sz w:val="22"/>
                <w:szCs w:val="22"/>
              </w:rPr>
              <w:t>).</w:t>
            </w:r>
          </w:p>
        </w:tc>
      </w:tr>
      <w:tr w:rsidR="009C5D75" w:rsidRPr="007B559B" w14:paraId="75DF62FA"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F27EC7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32B8426C" w14:textId="77777777" w:rsidTr="000B0A3A">
              <w:trPr>
                <w:tblCellSpacing w:w="15" w:type="dxa"/>
              </w:trPr>
              <w:tc>
                <w:tcPr>
                  <w:tcW w:w="0" w:type="auto"/>
                  <w:vAlign w:val="center"/>
                  <w:hideMark/>
                </w:tcPr>
                <w:p w14:paraId="69A67A8C" w14:textId="77777777" w:rsidR="009C5D75" w:rsidRPr="007B559B" w:rsidRDefault="009C5D75" w:rsidP="000B0A3A">
                  <w:pPr>
                    <w:jc w:val="center"/>
                    <w:rPr>
                      <w:rFonts w:ascii="Aptos Narrow" w:hAnsi="Aptos Narrow"/>
                      <w:color w:val="000000"/>
                      <w:sz w:val="22"/>
                      <w:szCs w:val="22"/>
                    </w:rPr>
                  </w:pPr>
                </w:p>
              </w:tc>
            </w:tr>
          </w:tbl>
          <w:p w14:paraId="61D902D9"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9C5D75" w:rsidRPr="007B559B" w14:paraId="3FD6C01F" w14:textId="77777777" w:rsidTr="000B0A3A">
              <w:trPr>
                <w:tblCellSpacing w:w="15" w:type="dxa"/>
              </w:trPr>
              <w:tc>
                <w:tcPr>
                  <w:tcW w:w="0" w:type="auto"/>
                  <w:vAlign w:val="center"/>
                  <w:hideMark/>
                </w:tcPr>
                <w:p w14:paraId="5D4F21F6" w14:textId="77777777" w:rsidR="009C5D75" w:rsidRPr="007B559B" w:rsidRDefault="009C5D75" w:rsidP="000B0A3A">
                  <w:pP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/manual/{</w:t>
                  </w:r>
                  <w:proofErr w:type="spellStart"/>
                  <w:r w:rsidRPr="007B559B">
                    <w:rPr>
                      <w:rFonts w:ascii="Aptos Narrow" w:hAnsi="Aptos Narrow"/>
                      <w:color w:val="000000"/>
                      <w:sz w:val="22"/>
                      <w:szCs w:val="22"/>
                    </w:rPr>
                    <w:t>action</w:t>
                  </w:r>
                  <w:proofErr w:type="spellEnd"/>
                  <w:r w:rsidRPr="007B559B">
                    <w:rPr>
                      <w:rFonts w:ascii="Aptos Narrow" w:hAnsi="Aptos Narrow"/>
                      <w:color w:val="000000"/>
                      <w:sz w:val="22"/>
                      <w:szCs w:val="22"/>
                    </w:rPr>
                    <w:t>}</w:t>
                  </w:r>
                </w:p>
              </w:tc>
            </w:tr>
          </w:tbl>
          <w:p w14:paraId="2C95325D"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623CF8E0" w14:textId="77777777" w:rsidTr="000B0A3A">
              <w:trPr>
                <w:tblCellSpacing w:w="15" w:type="dxa"/>
              </w:trPr>
              <w:tc>
                <w:tcPr>
                  <w:tcW w:w="0" w:type="auto"/>
                  <w:vAlign w:val="center"/>
                  <w:hideMark/>
                </w:tcPr>
                <w:p w14:paraId="72B9F01A" w14:textId="77777777" w:rsidR="009C5D75" w:rsidRPr="007B559B" w:rsidRDefault="009C5D75" w:rsidP="000B0A3A">
                  <w:pPr>
                    <w:jc w:val="center"/>
                    <w:rPr>
                      <w:rFonts w:ascii="Aptos Narrow" w:hAnsi="Aptos Narrow"/>
                      <w:color w:val="000000"/>
                      <w:sz w:val="22"/>
                      <w:szCs w:val="22"/>
                    </w:rPr>
                  </w:pPr>
                </w:p>
              </w:tc>
            </w:tr>
          </w:tbl>
          <w:p w14:paraId="582484B6"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9C5D75" w:rsidRPr="007B559B" w14:paraId="15E873E0" w14:textId="77777777" w:rsidTr="000B0A3A">
              <w:trPr>
                <w:tblCellSpacing w:w="15" w:type="dxa"/>
              </w:trPr>
              <w:tc>
                <w:tcPr>
                  <w:tcW w:w="0" w:type="auto"/>
                  <w:vAlign w:val="center"/>
                  <w:hideMark/>
                </w:tcPr>
                <w:p w14:paraId="0C04241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Envia comando manual direto: avanço, recuo ou parada do pistão selecionado.</w:t>
                  </w:r>
                </w:p>
              </w:tc>
            </w:tr>
          </w:tbl>
          <w:p w14:paraId="11B207BC" w14:textId="77777777" w:rsidR="009C5D75" w:rsidRPr="007B559B" w:rsidRDefault="009C5D75" w:rsidP="000B0A3A">
            <w:pPr>
              <w:jc w:val="center"/>
              <w:rPr>
                <w:rFonts w:ascii="Aptos Narrow" w:hAnsi="Aptos Narrow"/>
                <w:color w:val="000000"/>
                <w:sz w:val="22"/>
                <w:szCs w:val="22"/>
              </w:rPr>
            </w:pPr>
          </w:p>
        </w:tc>
      </w:tr>
      <w:tr w:rsidR="009C5D75" w:rsidRPr="007B559B" w14:paraId="297166C4"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5E50D0E"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212C2C20" w14:textId="77777777" w:rsidTr="000B0A3A">
              <w:trPr>
                <w:tblCellSpacing w:w="15" w:type="dxa"/>
              </w:trPr>
              <w:tc>
                <w:tcPr>
                  <w:tcW w:w="0" w:type="auto"/>
                  <w:vAlign w:val="center"/>
                  <w:hideMark/>
                </w:tcPr>
                <w:p w14:paraId="0F328BDC" w14:textId="77777777" w:rsidR="009C5D75" w:rsidRPr="007B559B" w:rsidRDefault="009C5D75" w:rsidP="000B0A3A">
                  <w:pPr>
                    <w:jc w:val="center"/>
                    <w:rPr>
                      <w:rFonts w:ascii="Aptos Narrow" w:hAnsi="Aptos Narrow"/>
                      <w:color w:val="000000"/>
                      <w:sz w:val="22"/>
                      <w:szCs w:val="22"/>
                    </w:rPr>
                  </w:pPr>
                </w:p>
              </w:tc>
            </w:tr>
          </w:tbl>
          <w:p w14:paraId="36A579C1"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9C5D75" w:rsidRPr="007B559B" w14:paraId="0316F443" w14:textId="77777777" w:rsidTr="000B0A3A">
              <w:trPr>
                <w:tblCellSpacing w:w="15" w:type="dxa"/>
              </w:trPr>
              <w:tc>
                <w:tcPr>
                  <w:tcW w:w="0" w:type="auto"/>
                  <w:vAlign w:val="center"/>
                  <w:hideMark/>
                </w:tcPr>
                <w:p w14:paraId="053CA873"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select</w:t>
                  </w:r>
                  <w:proofErr w:type="spellEnd"/>
                  <w:r w:rsidRPr="007B559B">
                    <w:rPr>
                      <w:rFonts w:ascii="Aptos Narrow" w:hAnsi="Aptos Narrow"/>
                      <w:color w:val="000000"/>
                      <w:sz w:val="22"/>
                      <w:szCs w:val="22"/>
                    </w:rPr>
                    <w:t>/{</w:t>
                  </w:r>
                  <w:proofErr w:type="spellStart"/>
                  <w:r w:rsidRPr="007B559B">
                    <w:rPr>
                      <w:rFonts w:ascii="Aptos Narrow" w:hAnsi="Aptos Narrow"/>
                      <w:color w:val="000000"/>
                      <w:sz w:val="22"/>
                      <w:szCs w:val="22"/>
                    </w:rPr>
                    <w:t>piston</w:t>
                  </w:r>
                  <w:proofErr w:type="spellEnd"/>
                  <w:r w:rsidRPr="007B559B">
                    <w:rPr>
                      <w:rFonts w:ascii="Aptos Narrow" w:hAnsi="Aptos Narrow"/>
                      <w:color w:val="000000"/>
                      <w:sz w:val="22"/>
                      <w:szCs w:val="22"/>
                    </w:rPr>
                    <w:t>}</w:t>
                  </w:r>
                </w:p>
              </w:tc>
            </w:tr>
          </w:tbl>
          <w:p w14:paraId="22A54F76"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AE62049"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Seleciona qual pistão será afetado pelos comandos manuais.</w:t>
            </w:r>
          </w:p>
        </w:tc>
      </w:tr>
      <w:tr w:rsidR="009C5D75" w:rsidRPr="007B559B" w14:paraId="316493D4"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E80234C"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1C0125BE" w14:textId="77777777" w:rsidTr="000B0A3A">
              <w:trPr>
                <w:tblCellSpacing w:w="15" w:type="dxa"/>
              </w:trPr>
              <w:tc>
                <w:tcPr>
                  <w:tcW w:w="0" w:type="auto"/>
                  <w:vAlign w:val="center"/>
                  <w:hideMark/>
                </w:tcPr>
                <w:p w14:paraId="14D7205C" w14:textId="77777777" w:rsidR="009C5D75" w:rsidRPr="007B559B" w:rsidRDefault="009C5D75" w:rsidP="000B0A3A">
                  <w:pPr>
                    <w:jc w:val="center"/>
                    <w:rPr>
                      <w:rFonts w:ascii="Aptos Narrow" w:hAnsi="Aptos Narrow"/>
                      <w:color w:val="000000"/>
                      <w:sz w:val="22"/>
                      <w:szCs w:val="22"/>
                    </w:rPr>
                  </w:pPr>
                </w:p>
              </w:tc>
            </w:tr>
          </w:tbl>
          <w:p w14:paraId="7311A5F7" w14:textId="77777777" w:rsidR="009C5D75" w:rsidRPr="007B559B" w:rsidRDefault="009C5D75" w:rsidP="000B0A3A">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9C5D75" w:rsidRPr="007B559B" w14:paraId="5F857418" w14:textId="77777777" w:rsidTr="000B0A3A">
              <w:trPr>
                <w:tblCellSpacing w:w="15" w:type="dxa"/>
                <w:jc w:val="center"/>
              </w:trPr>
              <w:tc>
                <w:tcPr>
                  <w:tcW w:w="0" w:type="auto"/>
                  <w:vAlign w:val="center"/>
                  <w:hideMark/>
                </w:tcPr>
                <w:p w14:paraId="0718DA90" w14:textId="77777777" w:rsidR="009C5D75" w:rsidRPr="007B559B" w:rsidRDefault="009C5D75" w:rsidP="000B0A3A">
                  <w:pP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pid</w:t>
                  </w:r>
                  <w:proofErr w:type="spellEnd"/>
                  <w:r w:rsidRPr="007B559B">
                    <w:rPr>
                      <w:rFonts w:ascii="Aptos Narrow" w:hAnsi="Aptos Narrow"/>
                      <w:color w:val="000000"/>
                      <w:sz w:val="22"/>
                      <w:szCs w:val="22"/>
                    </w:rPr>
                    <w:t>/offset</w:t>
                  </w:r>
                </w:p>
              </w:tc>
            </w:tr>
          </w:tbl>
          <w:p w14:paraId="1DC395E3" w14:textId="77777777" w:rsidR="009C5D75" w:rsidRPr="007B559B" w:rsidRDefault="009C5D75" w:rsidP="000B0A3A">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59C49D22" w14:textId="77777777" w:rsidTr="000B0A3A">
              <w:trPr>
                <w:tblCellSpacing w:w="15" w:type="dxa"/>
              </w:trPr>
              <w:tc>
                <w:tcPr>
                  <w:tcW w:w="0" w:type="auto"/>
                  <w:vAlign w:val="center"/>
                  <w:hideMark/>
                </w:tcPr>
                <w:p w14:paraId="7359DEC8" w14:textId="77777777" w:rsidR="009C5D75" w:rsidRPr="007B559B" w:rsidRDefault="009C5D75" w:rsidP="000B0A3A">
                  <w:pPr>
                    <w:jc w:val="center"/>
                    <w:rPr>
                      <w:rFonts w:ascii="Aptos Narrow" w:hAnsi="Aptos Narrow"/>
                      <w:color w:val="000000"/>
                      <w:sz w:val="22"/>
                      <w:szCs w:val="22"/>
                    </w:rPr>
                  </w:pPr>
                </w:p>
              </w:tc>
            </w:tr>
          </w:tbl>
          <w:p w14:paraId="66CD1291"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9C5D75" w:rsidRPr="007B559B" w14:paraId="2699013C" w14:textId="77777777" w:rsidTr="000B0A3A">
              <w:trPr>
                <w:tblCellSpacing w:w="15" w:type="dxa"/>
              </w:trPr>
              <w:tc>
                <w:tcPr>
                  <w:tcW w:w="0" w:type="auto"/>
                  <w:vAlign w:val="center"/>
                  <w:hideMark/>
                </w:tcPr>
                <w:p w14:paraId="644E301F"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Define offset de calibração para um pistão (correção de erro sistemático).</w:t>
                  </w:r>
                </w:p>
              </w:tc>
            </w:tr>
          </w:tbl>
          <w:p w14:paraId="56D12AD2" w14:textId="77777777" w:rsidR="009C5D75" w:rsidRPr="007B559B" w:rsidRDefault="009C5D75" w:rsidP="000B0A3A">
            <w:pPr>
              <w:jc w:val="center"/>
              <w:rPr>
                <w:rFonts w:ascii="Aptos Narrow" w:hAnsi="Aptos Narrow"/>
                <w:color w:val="000000"/>
                <w:sz w:val="22"/>
                <w:szCs w:val="22"/>
              </w:rPr>
            </w:pPr>
          </w:p>
        </w:tc>
      </w:tr>
    </w:tbl>
    <w:p w14:paraId="7A88082D" w14:textId="77777777" w:rsidR="009C5D75" w:rsidRPr="007B559B" w:rsidRDefault="009C5D75" w:rsidP="009C5D75">
      <w:pPr>
        <w:pStyle w:val="subsub"/>
        <w:rPr>
          <w:noProof w:val="0"/>
          <w:color w:val="EE0000"/>
          <w:lang w:val="pt-BR"/>
        </w:rPr>
      </w:pPr>
      <w:bookmarkStart w:id="840" w:name="_Toc214232710"/>
      <w:r w:rsidRPr="007B559B">
        <w:rPr>
          <w:noProof w:val="0"/>
          <w:color w:val="EE0000"/>
          <w:lang w:val="pt-BR"/>
        </w:rPr>
        <w:t>implementação da cinemática</w:t>
      </w:r>
      <w:bookmarkEnd w:id="840"/>
    </w:p>
    <w:p w14:paraId="4FAE9039" w14:textId="77777777" w:rsidR="009C5D75" w:rsidRPr="007B559B" w:rsidRDefault="009C5D75" w:rsidP="009C5D75">
      <w:pPr>
        <w:spacing w:after="160" w:line="360" w:lineRule="auto"/>
        <w:ind w:firstLine="567"/>
        <w:jc w:val="both"/>
        <w:rPr>
          <w:snapToGrid w:val="0"/>
        </w:rPr>
      </w:pPr>
      <w:r w:rsidRPr="007B559B">
        <w:rPr>
          <w:snapToGrid w:val="0"/>
        </w:rPr>
        <w:t xml:space="preserve">A implementação da cinemática inversa no backend foi baseada na formulação vetorial apresentada por Robert </w:t>
      </w:r>
      <w:proofErr w:type="spellStart"/>
      <w:r w:rsidRPr="007B559B">
        <w:rPr>
          <w:snapToGrid w:val="0"/>
        </w:rPr>
        <w:t>Eisele</w:t>
      </w:r>
      <w:proofErr w:type="spellEnd"/>
      <w:r w:rsidRPr="007B559B">
        <w:rPr>
          <w:snapToGrid w:val="0"/>
        </w:rPr>
        <w:t xml:space="preserve"> no estudo conceitual “</w:t>
      </w:r>
      <w:proofErr w:type="spellStart"/>
      <w:r w:rsidRPr="007B559B">
        <w:rPr>
          <w:i/>
          <w:iCs/>
          <w:snapToGrid w:val="0"/>
        </w:rPr>
        <w:t>Inverse</w:t>
      </w:r>
      <w:proofErr w:type="spellEnd"/>
      <w:r w:rsidRPr="007B559B">
        <w:rPr>
          <w:i/>
          <w:iCs/>
          <w:snapToGrid w:val="0"/>
        </w:rPr>
        <w:t xml:space="preserve"> </w:t>
      </w:r>
      <w:proofErr w:type="spellStart"/>
      <w:r w:rsidRPr="007B559B">
        <w:rPr>
          <w:i/>
          <w:iCs/>
          <w:snapToGrid w:val="0"/>
        </w:rPr>
        <w:t>Kinematics</w:t>
      </w:r>
      <w:proofErr w:type="spellEnd"/>
      <w:r w:rsidRPr="007B559B">
        <w:rPr>
          <w:i/>
          <w:iCs/>
          <w:snapToGrid w:val="0"/>
        </w:rPr>
        <w:t xml:space="preserve"> </w:t>
      </w:r>
      <w:proofErr w:type="spellStart"/>
      <w:r w:rsidRPr="007B559B">
        <w:rPr>
          <w:i/>
          <w:iCs/>
          <w:snapToGrid w:val="0"/>
        </w:rPr>
        <w:t>of</w:t>
      </w:r>
      <w:proofErr w:type="spellEnd"/>
      <w:r w:rsidRPr="007B559B">
        <w:rPr>
          <w:i/>
          <w:iCs/>
          <w:snapToGrid w:val="0"/>
        </w:rPr>
        <w:t xml:space="preserve"> a Stewart Platform</w:t>
      </w:r>
      <w:r w:rsidRPr="007B559B">
        <w:rPr>
          <w:snapToGrid w:val="0"/>
        </w:rPr>
        <w:t xml:space="preserve">”, publicado pela RAW </w:t>
      </w:r>
      <w:proofErr w:type="spellStart"/>
      <w:r w:rsidRPr="007B559B">
        <w:rPr>
          <w:snapToGrid w:val="0"/>
        </w:rPr>
        <w:t>Labs</w:t>
      </w:r>
      <w:proofErr w:type="spellEnd"/>
      <w:r w:rsidRPr="007B559B">
        <w:rPr>
          <w:snapToGrid w:val="0"/>
        </w:rPr>
        <w:t>. Essa referência descreve um método direto para calcular os comprimentos dos atuadores a partir de uma pose arbitrária da plataforma, relacionando translação, rotação e vetores de ligação. A partir dessa abordagem, o presente trabalho adaptou o modelo matemático aos parâmetros geométricos reais da plataforma existente no IFSP-SJC, incorporando diretamente os vetores que conectam a base aos pontos de fixação na plataforma móvel.</w:t>
      </w:r>
    </w:p>
    <w:p w14:paraId="76DFA781" w14:textId="77777777" w:rsidR="009C5D75" w:rsidRPr="007B559B" w:rsidRDefault="009C5D75" w:rsidP="009C5D75">
      <w:pPr>
        <w:spacing w:after="160" w:line="360" w:lineRule="auto"/>
        <w:ind w:firstLine="567"/>
        <w:jc w:val="both"/>
        <w:rPr>
          <w:snapToGrid w:val="0"/>
        </w:rPr>
      </w:pPr>
      <w:r w:rsidRPr="007B559B">
        <w:rPr>
          <w:snapToGrid w:val="0"/>
        </w:rPr>
        <w:t>Os parâmetros geométricos utilizados foram obtidos por medições diretas na plataforma original, incluindo as posições dos furos tanto na base quanto na plataforma superior, conforme documentado por Gonçalves (2023) na descrição técnica do protótipo. A tabela a seguir apresenta os pontos medidos (em milímetros), nos referenciais da base (furações F1–F6) e da plataforma superior (FS1–FS6):</w:t>
      </w:r>
    </w:p>
    <w:p w14:paraId="7D2A0708" w14:textId="77777777" w:rsidR="009C5D75" w:rsidRPr="007B559B" w:rsidRDefault="009C5D75" w:rsidP="009C5D75">
      <w:pPr>
        <w:spacing w:after="160" w:line="360" w:lineRule="auto"/>
        <w:ind w:firstLine="567"/>
        <w:jc w:val="both"/>
        <w:rPr>
          <w:snapToGrid w:val="0"/>
        </w:rPr>
      </w:pPr>
    </w:p>
    <w:p w14:paraId="505CB1D2" w14:textId="780A2E2B" w:rsidR="009C5D75" w:rsidRPr="007B559B" w:rsidRDefault="009C5D75" w:rsidP="009C5D75">
      <w:pPr>
        <w:pStyle w:val="Tabela"/>
        <w:rPr>
          <w:snapToGrid w:val="0"/>
        </w:rPr>
      </w:pPr>
      <w:r w:rsidRPr="007B559B">
        <w:lastRenderedPageBreak/>
        <w:t xml:space="preserve">Tabela </w:t>
      </w:r>
      <w:r w:rsidRPr="007B559B">
        <w:fldChar w:fldCharType="begin"/>
      </w:r>
      <w:r w:rsidRPr="007B559B">
        <w:instrText xml:space="preserve"> SEQ Tabela \* ARABIC </w:instrText>
      </w:r>
      <w:r w:rsidRPr="007B559B">
        <w:fldChar w:fldCharType="separate"/>
      </w:r>
      <w:r w:rsidR="00935695">
        <w:rPr>
          <w:noProof/>
        </w:rPr>
        <w:t>3</w:t>
      </w:r>
      <w:r w:rsidRPr="007B559B">
        <w:fldChar w:fldCharType="end"/>
      </w:r>
      <w:r w:rsidRPr="007B559B">
        <w:t>: Base (Furações F1–F6)</w:t>
      </w:r>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9C5D75" w:rsidRPr="007B559B" w14:paraId="56FA7FA3"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F1E9F22" w14:textId="77777777" w:rsidR="009C5D75" w:rsidRPr="007B559B" w:rsidRDefault="009C5D75" w:rsidP="000B0A3A">
            <w:pPr>
              <w:jc w:val="center"/>
              <w:rPr>
                <w:rFonts w:ascii="Aptos Narrow" w:hAnsi="Aptos Narrow"/>
                <w:b/>
                <w:bCs/>
                <w:color w:val="EE0000"/>
                <w:sz w:val="22"/>
                <w:szCs w:val="22"/>
              </w:rPr>
            </w:pPr>
            <w:r w:rsidRPr="007B559B">
              <w:rPr>
                <w:b/>
                <w:bCs/>
                <w:snapToGrid w:val="0"/>
              </w:rPr>
              <w:t>F</w:t>
            </w:r>
          </w:p>
        </w:tc>
        <w:tc>
          <w:tcPr>
            <w:tcW w:w="1790" w:type="dxa"/>
            <w:tcBorders>
              <w:top w:val="single" w:sz="4" w:space="0" w:color="auto"/>
              <w:left w:val="nil"/>
              <w:bottom w:val="single" w:sz="4" w:space="0" w:color="auto"/>
              <w:right w:val="single" w:sz="4" w:space="0" w:color="auto"/>
            </w:tcBorders>
            <w:noWrap/>
            <w:vAlign w:val="center"/>
            <w:hideMark/>
          </w:tcPr>
          <w:p w14:paraId="24CB86A9" w14:textId="77777777" w:rsidR="009C5D75" w:rsidRPr="007B559B" w:rsidRDefault="009C5D75" w:rsidP="000B0A3A">
            <w:pPr>
              <w:jc w:val="center"/>
              <w:rPr>
                <w:rFonts w:ascii="Aptos Narrow" w:hAnsi="Aptos Narrow"/>
                <w:b/>
                <w:bCs/>
                <w:color w:val="EE0000"/>
                <w:sz w:val="22"/>
                <w:szCs w:val="22"/>
              </w:rPr>
            </w:pPr>
            <w:r w:rsidRPr="007B559B">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2EF9DAC9" w14:textId="77777777" w:rsidR="009C5D75" w:rsidRPr="007B559B" w:rsidRDefault="009C5D75" w:rsidP="000B0A3A">
            <w:pPr>
              <w:jc w:val="center"/>
              <w:rPr>
                <w:rFonts w:ascii="Aptos Narrow" w:hAnsi="Aptos Narrow"/>
                <w:b/>
                <w:bCs/>
                <w:color w:val="EE0000"/>
                <w:sz w:val="22"/>
                <w:szCs w:val="22"/>
              </w:rPr>
            </w:pPr>
            <w:r w:rsidRPr="007B559B">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424B1F3F" w14:textId="77777777" w:rsidR="009C5D75" w:rsidRPr="007B559B" w:rsidRDefault="009C5D75" w:rsidP="000B0A3A">
            <w:pPr>
              <w:jc w:val="center"/>
              <w:rPr>
                <w:rFonts w:ascii="Aptos Narrow" w:hAnsi="Aptos Narrow"/>
                <w:b/>
                <w:bCs/>
                <w:color w:val="EE0000"/>
                <w:sz w:val="22"/>
                <w:szCs w:val="22"/>
              </w:rPr>
            </w:pPr>
            <w:r w:rsidRPr="007B559B">
              <w:rPr>
                <w:b/>
                <w:bCs/>
                <w:snapToGrid w:val="0"/>
              </w:rPr>
              <w:t>Z</w:t>
            </w:r>
          </w:p>
        </w:tc>
      </w:tr>
      <w:tr w:rsidR="009C5D75" w:rsidRPr="007B559B" w14:paraId="46B89FCA"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2FF828E" w14:textId="77777777" w:rsidR="009C5D75" w:rsidRPr="007B559B" w:rsidRDefault="009C5D75" w:rsidP="000B0A3A">
            <w:pPr>
              <w:jc w:val="center"/>
              <w:rPr>
                <w:rFonts w:ascii="Aptos Narrow" w:hAnsi="Aptos Narrow"/>
                <w:color w:val="EE0000"/>
                <w:sz w:val="22"/>
                <w:szCs w:val="22"/>
              </w:rPr>
            </w:pPr>
            <w:r w:rsidRPr="007B559B">
              <w:rPr>
                <w:snapToGrid w:val="0"/>
              </w:rPr>
              <w:t>F1</w:t>
            </w:r>
          </w:p>
        </w:tc>
        <w:tc>
          <w:tcPr>
            <w:tcW w:w="1790" w:type="dxa"/>
            <w:tcBorders>
              <w:top w:val="single" w:sz="4" w:space="0" w:color="auto"/>
              <w:left w:val="nil"/>
              <w:bottom w:val="single" w:sz="4" w:space="0" w:color="auto"/>
              <w:right w:val="single" w:sz="4" w:space="0" w:color="auto"/>
            </w:tcBorders>
            <w:noWrap/>
            <w:vAlign w:val="center"/>
            <w:hideMark/>
          </w:tcPr>
          <w:p w14:paraId="7F406277" w14:textId="77777777" w:rsidR="009C5D75" w:rsidRPr="007B559B" w:rsidRDefault="009C5D75" w:rsidP="000B0A3A">
            <w:pPr>
              <w:jc w:val="center"/>
              <w:rPr>
                <w:rFonts w:ascii="Aptos Narrow" w:hAnsi="Aptos Narrow"/>
                <w:color w:val="EE0000"/>
                <w:sz w:val="22"/>
                <w:szCs w:val="22"/>
              </w:rPr>
            </w:pPr>
            <w:r w:rsidRPr="007B559B">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640E6A1C" w14:textId="77777777" w:rsidR="009C5D75" w:rsidRPr="007B559B" w:rsidRDefault="009C5D75" w:rsidP="000B0A3A">
            <w:pPr>
              <w:jc w:val="center"/>
              <w:rPr>
                <w:rFonts w:ascii="Aptos Narrow" w:hAnsi="Aptos Narrow"/>
                <w:color w:val="EE0000"/>
                <w:sz w:val="22"/>
                <w:szCs w:val="22"/>
              </w:rPr>
            </w:pPr>
            <w:r w:rsidRPr="007B559B">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1809B02E"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r w:rsidR="009C5D75" w:rsidRPr="007B559B" w14:paraId="30A99D1F"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3D6E25F" w14:textId="77777777" w:rsidR="009C5D75" w:rsidRPr="007B559B" w:rsidRDefault="009C5D75" w:rsidP="000B0A3A">
            <w:pPr>
              <w:jc w:val="center"/>
              <w:rPr>
                <w:rFonts w:ascii="Aptos Narrow" w:hAnsi="Aptos Narrow"/>
                <w:color w:val="EE0000"/>
                <w:sz w:val="22"/>
                <w:szCs w:val="22"/>
              </w:rPr>
            </w:pPr>
            <w:r w:rsidRPr="007B559B">
              <w:rPr>
                <w:snapToGrid w:val="0"/>
              </w:rPr>
              <w:t>F2</w:t>
            </w:r>
          </w:p>
        </w:tc>
        <w:tc>
          <w:tcPr>
            <w:tcW w:w="1790" w:type="dxa"/>
            <w:tcBorders>
              <w:top w:val="single" w:sz="4" w:space="0" w:color="auto"/>
              <w:left w:val="nil"/>
              <w:bottom w:val="single" w:sz="4" w:space="0" w:color="auto"/>
              <w:right w:val="single" w:sz="4" w:space="0" w:color="auto"/>
            </w:tcBorders>
            <w:noWrap/>
            <w:vAlign w:val="center"/>
            <w:hideMark/>
          </w:tcPr>
          <w:p w14:paraId="55B7361F" w14:textId="77777777" w:rsidR="009C5D75" w:rsidRPr="007B559B" w:rsidRDefault="009C5D75" w:rsidP="000B0A3A">
            <w:pPr>
              <w:jc w:val="center"/>
              <w:rPr>
                <w:rFonts w:ascii="Aptos Narrow" w:hAnsi="Aptos Narrow"/>
                <w:color w:val="EE0000"/>
                <w:sz w:val="22"/>
                <w:szCs w:val="22"/>
              </w:rPr>
            </w:pPr>
            <w:r w:rsidRPr="007B559B">
              <w:rPr>
                <w:snapToGrid w:val="0"/>
              </w:rPr>
              <w:t>305.5</w:t>
            </w:r>
          </w:p>
        </w:tc>
        <w:tc>
          <w:tcPr>
            <w:tcW w:w="1843" w:type="dxa"/>
            <w:tcBorders>
              <w:top w:val="single" w:sz="4" w:space="0" w:color="auto"/>
              <w:left w:val="nil"/>
              <w:bottom w:val="single" w:sz="4" w:space="0" w:color="auto"/>
              <w:right w:val="single" w:sz="4" w:space="0" w:color="auto"/>
            </w:tcBorders>
            <w:noWrap/>
            <w:vAlign w:val="center"/>
            <w:hideMark/>
          </w:tcPr>
          <w:p w14:paraId="70A41468" w14:textId="77777777" w:rsidR="009C5D75" w:rsidRPr="007B559B" w:rsidRDefault="009C5D75" w:rsidP="000B0A3A">
            <w:pPr>
              <w:jc w:val="center"/>
              <w:rPr>
                <w:rFonts w:ascii="Aptos Narrow" w:hAnsi="Aptos Narrow"/>
                <w:color w:val="EE0000"/>
                <w:sz w:val="22"/>
                <w:szCs w:val="22"/>
              </w:rPr>
            </w:pPr>
            <w:r w:rsidRPr="007B559B">
              <w:rPr>
                <w:snapToGrid w:val="0"/>
              </w:rPr>
              <w:t>17</w:t>
            </w:r>
          </w:p>
        </w:tc>
        <w:tc>
          <w:tcPr>
            <w:tcW w:w="1559" w:type="dxa"/>
            <w:tcBorders>
              <w:top w:val="single" w:sz="4" w:space="0" w:color="auto"/>
              <w:left w:val="nil"/>
              <w:bottom w:val="single" w:sz="4" w:space="0" w:color="auto"/>
              <w:right w:val="single" w:sz="4" w:space="0" w:color="auto"/>
            </w:tcBorders>
            <w:noWrap/>
            <w:vAlign w:val="center"/>
            <w:hideMark/>
          </w:tcPr>
          <w:p w14:paraId="61AFCF1E"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r w:rsidR="009C5D75" w:rsidRPr="007B559B" w14:paraId="6F5A2B29"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5FD8553" w14:textId="77777777" w:rsidR="009C5D75" w:rsidRPr="007B559B" w:rsidRDefault="009C5D75" w:rsidP="000B0A3A">
            <w:pPr>
              <w:jc w:val="center"/>
              <w:rPr>
                <w:rFonts w:ascii="Aptos Narrow" w:hAnsi="Aptos Narrow"/>
                <w:color w:val="EE0000"/>
                <w:sz w:val="22"/>
                <w:szCs w:val="22"/>
              </w:rPr>
            </w:pPr>
            <w:r w:rsidRPr="007B559B">
              <w:rPr>
                <w:snapToGrid w:val="0"/>
              </w:rPr>
              <w:t>F3</w:t>
            </w:r>
          </w:p>
        </w:tc>
        <w:tc>
          <w:tcPr>
            <w:tcW w:w="1790" w:type="dxa"/>
            <w:tcBorders>
              <w:top w:val="single" w:sz="4" w:space="0" w:color="auto"/>
              <w:left w:val="nil"/>
              <w:bottom w:val="single" w:sz="4" w:space="0" w:color="auto"/>
              <w:right w:val="single" w:sz="4" w:space="0" w:color="auto"/>
            </w:tcBorders>
            <w:noWrap/>
            <w:vAlign w:val="center"/>
            <w:hideMark/>
          </w:tcPr>
          <w:p w14:paraId="19F0C3E8" w14:textId="77777777" w:rsidR="009C5D75" w:rsidRPr="007B559B" w:rsidRDefault="009C5D75" w:rsidP="000B0A3A">
            <w:pPr>
              <w:jc w:val="center"/>
              <w:rPr>
                <w:rFonts w:ascii="Aptos Narrow" w:hAnsi="Aptos Narrow"/>
                <w:color w:val="EE0000"/>
                <w:sz w:val="22"/>
                <w:szCs w:val="22"/>
              </w:rPr>
            </w:pPr>
            <w:r w:rsidRPr="007B559B">
              <w:rPr>
                <w:snapToGrid w:val="0"/>
              </w:rPr>
              <w:t>-137.7</w:t>
            </w:r>
          </w:p>
        </w:tc>
        <w:tc>
          <w:tcPr>
            <w:tcW w:w="1843" w:type="dxa"/>
            <w:tcBorders>
              <w:top w:val="single" w:sz="4" w:space="0" w:color="auto"/>
              <w:left w:val="nil"/>
              <w:bottom w:val="single" w:sz="4" w:space="0" w:color="auto"/>
              <w:right w:val="single" w:sz="4" w:space="0" w:color="auto"/>
            </w:tcBorders>
            <w:noWrap/>
            <w:vAlign w:val="center"/>
            <w:hideMark/>
          </w:tcPr>
          <w:p w14:paraId="44984D69" w14:textId="77777777" w:rsidR="009C5D75" w:rsidRPr="007B559B" w:rsidRDefault="009C5D75" w:rsidP="000B0A3A">
            <w:pPr>
              <w:jc w:val="center"/>
              <w:rPr>
                <w:rFonts w:ascii="Aptos Narrow" w:hAnsi="Aptos Narrow"/>
                <w:color w:val="EE0000"/>
                <w:sz w:val="22"/>
                <w:szCs w:val="22"/>
              </w:rPr>
            </w:pPr>
            <w:r w:rsidRPr="007B559B">
              <w:rPr>
                <w:snapToGrid w:val="0"/>
              </w:rPr>
              <w:t>273.23</w:t>
            </w:r>
          </w:p>
        </w:tc>
        <w:tc>
          <w:tcPr>
            <w:tcW w:w="1559" w:type="dxa"/>
            <w:tcBorders>
              <w:top w:val="single" w:sz="4" w:space="0" w:color="auto"/>
              <w:left w:val="nil"/>
              <w:bottom w:val="single" w:sz="4" w:space="0" w:color="auto"/>
              <w:right w:val="single" w:sz="4" w:space="0" w:color="auto"/>
            </w:tcBorders>
            <w:noWrap/>
            <w:vAlign w:val="center"/>
            <w:hideMark/>
          </w:tcPr>
          <w:p w14:paraId="21DE7C7A"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r w:rsidR="009C5D75" w:rsidRPr="007B559B" w14:paraId="1B816327"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136B1BD" w14:textId="77777777" w:rsidR="009C5D75" w:rsidRPr="007B559B" w:rsidRDefault="009C5D75" w:rsidP="000B0A3A">
            <w:pPr>
              <w:jc w:val="center"/>
              <w:rPr>
                <w:rFonts w:ascii="Aptos Narrow" w:hAnsi="Aptos Narrow"/>
                <w:color w:val="EE0000"/>
                <w:sz w:val="22"/>
                <w:szCs w:val="22"/>
              </w:rPr>
            </w:pPr>
            <w:r w:rsidRPr="007B559B">
              <w:rPr>
                <w:snapToGrid w:val="0"/>
              </w:rPr>
              <w:t>F4</w:t>
            </w:r>
          </w:p>
        </w:tc>
        <w:tc>
          <w:tcPr>
            <w:tcW w:w="1790" w:type="dxa"/>
            <w:tcBorders>
              <w:top w:val="single" w:sz="4" w:space="0" w:color="auto"/>
              <w:left w:val="nil"/>
              <w:bottom w:val="single" w:sz="4" w:space="0" w:color="auto"/>
              <w:right w:val="single" w:sz="4" w:space="0" w:color="auto"/>
            </w:tcBorders>
            <w:noWrap/>
            <w:vAlign w:val="center"/>
            <w:hideMark/>
          </w:tcPr>
          <w:p w14:paraId="5A4D8496" w14:textId="77777777" w:rsidR="009C5D75" w:rsidRPr="007B559B" w:rsidRDefault="009C5D75" w:rsidP="000B0A3A">
            <w:pPr>
              <w:jc w:val="center"/>
              <w:rPr>
                <w:rFonts w:ascii="Aptos Narrow" w:hAnsi="Aptos Narrow"/>
                <w:color w:val="EE0000"/>
                <w:sz w:val="22"/>
                <w:szCs w:val="22"/>
              </w:rPr>
            </w:pPr>
            <w:r w:rsidRPr="007B559B">
              <w:rPr>
                <w:snapToGrid w:val="0"/>
              </w:rPr>
              <w:t>-168</w:t>
            </w:r>
          </w:p>
        </w:tc>
        <w:tc>
          <w:tcPr>
            <w:tcW w:w="1843" w:type="dxa"/>
            <w:tcBorders>
              <w:top w:val="single" w:sz="4" w:space="0" w:color="auto"/>
              <w:left w:val="nil"/>
              <w:bottom w:val="single" w:sz="4" w:space="0" w:color="auto"/>
              <w:right w:val="single" w:sz="4" w:space="0" w:color="auto"/>
            </w:tcBorders>
            <w:noWrap/>
            <w:vAlign w:val="center"/>
            <w:hideMark/>
          </w:tcPr>
          <w:p w14:paraId="6AE4621B" w14:textId="77777777" w:rsidR="009C5D75" w:rsidRPr="007B559B" w:rsidRDefault="009C5D75" w:rsidP="000B0A3A">
            <w:pPr>
              <w:jc w:val="center"/>
              <w:rPr>
                <w:rFonts w:ascii="Aptos Narrow" w:hAnsi="Aptos Narrow"/>
                <w:color w:val="EE0000"/>
                <w:sz w:val="22"/>
                <w:szCs w:val="22"/>
              </w:rPr>
            </w:pPr>
            <w:r w:rsidRPr="007B559B">
              <w:rPr>
                <w:snapToGrid w:val="0"/>
              </w:rPr>
              <w:t>255.7</w:t>
            </w:r>
          </w:p>
        </w:tc>
        <w:tc>
          <w:tcPr>
            <w:tcW w:w="1559" w:type="dxa"/>
            <w:tcBorders>
              <w:top w:val="single" w:sz="4" w:space="0" w:color="auto"/>
              <w:left w:val="nil"/>
              <w:bottom w:val="single" w:sz="4" w:space="0" w:color="auto"/>
              <w:right w:val="single" w:sz="4" w:space="0" w:color="auto"/>
            </w:tcBorders>
            <w:noWrap/>
            <w:vAlign w:val="center"/>
            <w:hideMark/>
          </w:tcPr>
          <w:p w14:paraId="56948A10"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r w:rsidR="009C5D75" w:rsidRPr="007B559B" w14:paraId="46593ABD"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DC592C1" w14:textId="77777777" w:rsidR="009C5D75" w:rsidRPr="007B559B" w:rsidRDefault="009C5D75" w:rsidP="000B0A3A">
            <w:pPr>
              <w:jc w:val="center"/>
              <w:rPr>
                <w:rFonts w:ascii="Aptos Narrow" w:hAnsi="Aptos Narrow"/>
                <w:color w:val="EE0000"/>
                <w:sz w:val="22"/>
                <w:szCs w:val="22"/>
              </w:rPr>
            </w:pPr>
            <w:r w:rsidRPr="007B559B">
              <w:rPr>
                <w:snapToGrid w:val="0"/>
              </w:rPr>
              <w:t>F5</w:t>
            </w:r>
          </w:p>
        </w:tc>
        <w:tc>
          <w:tcPr>
            <w:tcW w:w="1790" w:type="dxa"/>
            <w:tcBorders>
              <w:top w:val="single" w:sz="4" w:space="0" w:color="auto"/>
              <w:left w:val="nil"/>
              <w:bottom w:val="single" w:sz="4" w:space="0" w:color="auto"/>
              <w:right w:val="single" w:sz="4" w:space="0" w:color="auto"/>
            </w:tcBorders>
            <w:noWrap/>
            <w:vAlign w:val="center"/>
            <w:hideMark/>
          </w:tcPr>
          <w:p w14:paraId="2F9BC9CF" w14:textId="77777777" w:rsidR="009C5D75" w:rsidRPr="007B559B" w:rsidRDefault="009C5D75" w:rsidP="000B0A3A">
            <w:pPr>
              <w:jc w:val="center"/>
              <w:rPr>
                <w:rFonts w:ascii="Aptos Narrow" w:hAnsi="Aptos Narrow"/>
                <w:color w:val="EE0000"/>
                <w:sz w:val="22"/>
                <w:szCs w:val="22"/>
              </w:rPr>
            </w:pPr>
            <w:r w:rsidRPr="007B559B">
              <w:rPr>
                <w:snapToGrid w:val="0"/>
              </w:rPr>
              <w:t>-167.2</w:t>
            </w:r>
          </w:p>
        </w:tc>
        <w:tc>
          <w:tcPr>
            <w:tcW w:w="1843" w:type="dxa"/>
            <w:tcBorders>
              <w:top w:val="single" w:sz="4" w:space="0" w:color="auto"/>
              <w:left w:val="nil"/>
              <w:bottom w:val="single" w:sz="4" w:space="0" w:color="auto"/>
              <w:right w:val="single" w:sz="4" w:space="0" w:color="auto"/>
            </w:tcBorders>
            <w:noWrap/>
            <w:vAlign w:val="center"/>
            <w:hideMark/>
          </w:tcPr>
          <w:p w14:paraId="0699DFEC" w14:textId="77777777" w:rsidR="009C5D75" w:rsidRPr="007B559B" w:rsidRDefault="009C5D75" w:rsidP="000B0A3A">
            <w:pPr>
              <w:jc w:val="center"/>
              <w:rPr>
                <w:rFonts w:ascii="Aptos Narrow" w:hAnsi="Aptos Narrow"/>
                <w:color w:val="EE0000"/>
                <w:sz w:val="22"/>
                <w:szCs w:val="22"/>
              </w:rPr>
            </w:pPr>
            <w:r w:rsidRPr="007B559B">
              <w:rPr>
                <w:snapToGrid w:val="0"/>
              </w:rPr>
              <w:t>-256.2</w:t>
            </w:r>
          </w:p>
        </w:tc>
        <w:tc>
          <w:tcPr>
            <w:tcW w:w="1559" w:type="dxa"/>
            <w:tcBorders>
              <w:top w:val="single" w:sz="4" w:space="0" w:color="auto"/>
              <w:left w:val="nil"/>
              <w:bottom w:val="single" w:sz="4" w:space="0" w:color="auto"/>
              <w:right w:val="single" w:sz="4" w:space="0" w:color="auto"/>
            </w:tcBorders>
            <w:noWrap/>
            <w:vAlign w:val="center"/>
            <w:hideMark/>
          </w:tcPr>
          <w:p w14:paraId="58300C6B"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r w:rsidR="009C5D75" w:rsidRPr="007B559B" w14:paraId="6093B166"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82F44A4" w14:textId="77777777" w:rsidR="009C5D75" w:rsidRPr="007B559B" w:rsidRDefault="009C5D75" w:rsidP="000B0A3A">
            <w:pPr>
              <w:jc w:val="center"/>
              <w:rPr>
                <w:rFonts w:ascii="Aptos Narrow" w:hAnsi="Aptos Narrow"/>
                <w:color w:val="EE0000"/>
                <w:sz w:val="22"/>
                <w:szCs w:val="22"/>
              </w:rPr>
            </w:pPr>
            <w:r w:rsidRPr="007B559B">
              <w:rPr>
                <w:snapToGrid w:val="0"/>
              </w:rPr>
              <w:t>F6</w:t>
            </w:r>
          </w:p>
        </w:tc>
        <w:tc>
          <w:tcPr>
            <w:tcW w:w="1790" w:type="dxa"/>
            <w:tcBorders>
              <w:top w:val="single" w:sz="4" w:space="0" w:color="auto"/>
              <w:left w:val="nil"/>
              <w:bottom w:val="single" w:sz="4" w:space="0" w:color="auto"/>
              <w:right w:val="single" w:sz="4" w:space="0" w:color="auto"/>
            </w:tcBorders>
            <w:noWrap/>
            <w:vAlign w:val="center"/>
            <w:hideMark/>
          </w:tcPr>
          <w:p w14:paraId="78693B90" w14:textId="77777777" w:rsidR="009C5D75" w:rsidRPr="007B559B" w:rsidRDefault="009C5D75" w:rsidP="000B0A3A">
            <w:pPr>
              <w:jc w:val="center"/>
              <w:rPr>
                <w:rFonts w:ascii="Aptos Narrow" w:hAnsi="Aptos Narrow"/>
                <w:color w:val="EE0000"/>
                <w:sz w:val="22"/>
                <w:szCs w:val="22"/>
              </w:rPr>
            </w:pPr>
            <w:r w:rsidRPr="007B559B">
              <w:rPr>
                <w:snapToGrid w:val="0"/>
              </w:rPr>
              <w:t>-136.8</w:t>
            </w:r>
          </w:p>
        </w:tc>
        <w:tc>
          <w:tcPr>
            <w:tcW w:w="1843" w:type="dxa"/>
            <w:tcBorders>
              <w:top w:val="single" w:sz="4" w:space="0" w:color="auto"/>
              <w:left w:val="nil"/>
              <w:bottom w:val="single" w:sz="4" w:space="0" w:color="auto"/>
              <w:right w:val="single" w:sz="4" w:space="0" w:color="auto"/>
            </w:tcBorders>
            <w:noWrap/>
            <w:vAlign w:val="center"/>
            <w:hideMark/>
          </w:tcPr>
          <w:p w14:paraId="781F0A68" w14:textId="77777777" w:rsidR="009C5D75" w:rsidRPr="007B559B" w:rsidRDefault="009C5D75" w:rsidP="000B0A3A">
            <w:pPr>
              <w:jc w:val="center"/>
              <w:rPr>
                <w:rFonts w:ascii="Aptos Narrow" w:hAnsi="Aptos Narrow"/>
                <w:color w:val="EE0000"/>
                <w:sz w:val="22"/>
                <w:szCs w:val="22"/>
              </w:rPr>
            </w:pPr>
            <w:r w:rsidRPr="007B559B">
              <w:rPr>
                <w:snapToGrid w:val="0"/>
              </w:rPr>
              <w:t>-273.6</w:t>
            </w:r>
          </w:p>
        </w:tc>
        <w:tc>
          <w:tcPr>
            <w:tcW w:w="1559" w:type="dxa"/>
            <w:tcBorders>
              <w:top w:val="single" w:sz="4" w:space="0" w:color="auto"/>
              <w:left w:val="nil"/>
              <w:bottom w:val="single" w:sz="4" w:space="0" w:color="auto"/>
              <w:right w:val="single" w:sz="4" w:space="0" w:color="auto"/>
            </w:tcBorders>
            <w:noWrap/>
            <w:vAlign w:val="center"/>
            <w:hideMark/>
          </w:tcPr>
          <w:p w14:paraId="59DF24CD" w14:textId="77777777" w:rsidR="009C5D75" w:rsidRPr="007B559B" w:rsidRDefault="009C5D75" w:rsidP="000B0A3A">
            <w:pPr>
              <w:jc w:val="center"/>
              <w:rPr>
                <w:rFonts w:ascii="Aptos Narrow" w:hAnsi="Aptos Narrow"/>
                <w:color w:val="EE0000"/>
                <w:sz w:val="22"/>
                <w:szCs w:val="22"/>
              </w:rPr>
            </w:pPr>
            <w:r w:rsidRPr="007B559B">
              <w:rPr>
                <w:snapToGrid w:val="0"/>
              </w:rPr>
              <w:t>0</w:t>
            </w:r>
          </w:p>
        </w:tc>
      </w:tr>
    </w:tbl>
    <w:p w14:paraId="1D098999" w14:textId="77777777" w:rsidR="009C5D75" w:rsidRPr="007B559B" w:rsidRDefault="009C5D75" w:rsidP="009C5D75">
      <w:pPr>
        <w:pStyle w:val="Legenda"/>
      </w:pPr>
    </w:p>
    <w:p w14:paraId="11F06982" w14:textId="34AE6096" w:rsidR="009C5D75" w:rsidRPr="007B559B" w:rsidRDefault="009C5D75" w:rsidP="009C5D75">
      <w:pPr>
        <w:pStyle w:val="Legenda"/>
        <w:rPr>
          <w:snapToGrid w:val="0"/>
        </w:rPr>
      </w:pPr>
      <w:r w:rsidRPr="007B559B">
        <w:t xml:space="preserve">Tabela </w:t>
      </w:r>
      <w:r w:rsidRPr="007B559B">
        <w:fldChar w:fldCharType="begin"/>
      </w:r>
      <w:r w:rsidRPr="007B559B">
        <w:instrText xml:space="preserve"> SEQ Tabela \* ARABIC </w:instrText>
      </w:r>
      <w:r w:rsidRPr="007B559B">
        <w:fldChar w:fldCharType="separate"/>
      </w:r>
      <w:r w:rsidR="00935695">
        <w:rPr>
          <w:noProof/>
        </w:rPr>
        <w:t>4</w:t>
      </w:r>
      <w:r w:rsidRPr="007B559B">
        <w:fldChar w:fldCharType="end"/>
      </w:r>
      <w:r w:rsidRPr="007B559B">
        <w:t>: Plataforma Superior (FS1–FS6)</w:t>
      </w:r>
    </w:p>
    <w:tbl>
      <w:tblPr>
        <w:tblW w:w="6095" w:type="dxa"/>
        <w:tblInd w:w="1194" w:type="dxa"/>
        <w:tblCellMar>
          <w:left w:w="70" w:type="dxa"/>
          <w:right w:w="70" w:type="dxa"/>
        </w:tblCellMar>
        <w:tblLook w:val="04A0" w:firstRow="1" w:lastRow="0" w:firstColumn="1" w:lastColumn="0" w:noHBand="0" w:noVBand="1"/>
      </w:tblPr>
      <w:tblGrid>
        <w:gridCol w:w="903"/>
        <w:gridCol w:w="1790"/>
        <w:gridCol w:w="1843"/>
        <w:gridCol w:w="1559"/>
      </w:tblGrid>
      <w:tr w:rsidR="009C5D75" w:rsidRPr="007B559B" w14:paraId="336F7A97"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F0C592C" w14:textId="77777777" w:rsidR="009C5D75" w:rsidRPr="007B559B" w:rsidRDefault="009C5D75" w:rsidP="000B0A3A">
            <w:pPr>
              <w:jc w:val="center"/>
              <w:rPr>
                <w:rFonts w:ascii="Aptos Narrow" w:hAnsi="Aptos Narrow"/>
                <w:b/>
                <w:bCs/>
                <w:color w:val="EE0000"/>
                <w:sz w:val="22"/>
                <w:szCs w:val="22"/>
              </w:rPr>
            </w:pPr>
            <w:r w:rsidRPr="007B559B">
              <w:rPr>
                <w:b/>
                <w:bCs/>
                <w:snapToGrid w:val="0"/>
              </w:rPr>
              <w:t>FS</w:t>
            </w:r>
          </w:p>
        </w:tc>
        <w:tc>
          <w:tcPr>
            <w:tcW w:w="1790" w:type="dxa"/>
            <w:tcBorders>
              <w:top w:val="single" w:sz="4" w:space="0" w:color="auto"/>
              <w:left w:val="nil"/>
              <w:bottom w:val="single" w:sz="4" w:space="0" w:color="auto"/>
              <w:right w:val="single" w:sz="4" w:space="0" w:color="auto"/>
            </w:tcBorders>
            <w:noWrap/>
            <w:vAlign w:val="center"/>
            <w:hideMark/>
          </w:tcPr>
          <w:p w14:paraId="27C5C8A0" w14:textId="77777777" w:rsidR="009C5D75" w:rsidRPr="007B559B" w:rsidRDefault="009C5D75" w:rsidP="000B0A3A">
            <w:pPr>
              <w:jc w:val="center"/>
              <w:rPr>
                <w:rFonts w:ascii="Aptos Narrow" w:hAnsi="Aptos Narrow"/>
                <w:b/>
                <w:bCs/>
                <w:color w:val="EE0000"/>
                <w:sz w:val="22"/>
                <w:szCs w:val="22"/>
              </w:rPr>
            </w:pPr>
            <w:r w:rsidRPr="007B559B">
              <w:rPr>
                <w:b/>
                <w:bCs/>
                <w:snapToGrid w:val="0"/>
              </w:rPr>
              <w:t>X</w:t>
            </w:r>
          </w:p>
        </w:tc>
        <w:tc>
          <w:tcPr>
            <w:tcW w:w="1843" w:type="dxa"/>
            <w:tcBorders>
              <w:top w:val="single" w:sz="4" w:space="0" w:color="auto"/>
              <w:left w:val="nil"/>
              <w:bottom w:val="single" w:sz="4" w:space="0" w:color="auto"/>
              <w:right w:val="single" w:sz="4" w:space="0" w:color="auto"/>
            </w:tcBorders>
            <w:noWrap/>
            <w:vAlign w:val="center"/>
            <w:hideMark/>
          </w:tcPr>
          <w:p w14:paraId="69AE5B38" w14:textId="77777777" w:rsidR="009C5D75" w:rsidRPr="007B559B" w:rsidRDefault="009C5D75" w:rsidP="000B0A3A">
            <w:pPr>
              <w:jc w:val="center"/>
              <w:rPr>
                <w:rFonts w:ascii="Aptos Narrow" w:hAnsi="Aptos Narrow"/>
                <w:b/>
                <w:bCs/>
                <w:color w:val="EE0000"/>
                <w:sz w:val="22"/>
                <w:szCs w:val="22"/>
              </w:rPr>
            </w:pPr>
            <w:r w:rsidRPr="007B559B">
              <w:rPr>
                <w:b/>
                <w:bCs/>
                <w:snapToGrid w:val="0"/>
              </w:rPr>
              <w:t>Y</w:t>
            </w:r>
          </w:p>
        </w:tc>
        <w:tc>
          <w:tcPr>
            <w:tcW w:w="1559" w:type="dxa"/>
            <w:tcBorders>
              <w:top w:val="single" w:sz="4" w:space="0" w:color="auto"/>
              <w:left w:val="nil"/>
              <w:bottom w:val="single" w:sz="4" w:space="0" w:color="auto"/>
              <w:right w:val="single" w:sz="4" w:space="0" w:color="auto"/>
            </w:tcBorders>
            <w:noWrap/>
            <w:vAlign w:val="center"/>
            <w:hideMark/>
          </w:tcPr>
          <w:p w14:paraId="60EE5CEB" w14:textId="77777777" w:rsidR="009C5D75" w:rsidRPr="007B559B" w:rsidRDefault="009C5D75" w:rsidP="000B0A3A">
            <w:pPr>
              <w:jc w:val="center"/>
              <w:rPr>
                <w:rFonts w:ascii="Aptos Narrow" w:hAnsi="Aptos Narrow"/>
                <w:b/>
                <w:bCs/>
                <w:color w:val="EE0000"/>
                <w:sz w:val="22"/>
                <w:szCs w:val="22"/>
              </w:rPr>
            </w:pPr>
            <w:r w:rsidRPr="007B559B">
              <w:rPr>
                <w:b/>
                <w:bCs/>
                <w:snapToGrid w:val="0"/>
              </w:rPr>
              <w:t>Z</w:t>
            </w:r>
          </w:p>
        </w:tc>
      </w:tr>
      <w:tr w:rsidR="009C5D75" w:rsidRPr="007B559B" w14:paraId="46424224"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6BEB6D0" w14:textId="77777777" w:rsidR="009C5D75" w:rsidRPr="007B559B" w:rsidRDefault="009C5D75" w:rsidP="000B0A3A">
            <w:pPr>
              <w:jc w:val="center"/>
              <w:rPr>
                <w:rFonts w:ascii="Aptos Narrow" w:hAnsi="Aptos Narrow"/>
                <w:color w:val="EE0000"/>
                <w:sz w:val="22"/>
                <w:szCs w:val="22"/>
              </w:rPr>
            </w:pPr>
            <w:r w:rsidRPr="007B559B">
              <w:rPr>
                <w:snapToGrid w:val="0"/>
              </w:rPr>
              <w:t>FS1</w:t>
            </w:r>
          </w:p>
        </w:tc>
        <w:tc>
          <w:tcPr>
            <w:tcW w:w="1790" w:type="dxa"/>
            <w:tcBorders>
              <w:top w:val="single" w:sz="4" w:space="0" w:color="auto"/>
              <w:left w:val="nil"/>
              <w:bottom w:val="single" w:sz="4" w:space="0" w:color="auto"/>
              <w:right w:val="single" w:sz="4" w:space="0" w:color="auto"/>
            </w:tcBorders>
            <w:noWrap/>
            <w:vAlign w:val="center"/>
            <w:hideMark/>
          </w:tcPr>
          <w:p w14:paraId="6D784019" w14:textId="77777777" w:rsidR="009C5D75" w:rsidRPr="007B559B" w:rsidRDefault="009C5D75" w:rsidP="000B0A3A">
            <w:pPr>
              <w:jc w:val="center"/>
              <w:rPr>
                <w:rFonts w:ascii="Aptos Narrow" w:hAnsi="Aptos Narrow"/>
                <w:color w:val="EE0000"/>
                <w:sz w:val="22"/>
                <w:szCs w:val="22"/>
              </w:rPr>
            </w:pPr>
            <w:r w:rsidRPr="007B559B">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393FE68F" w14:textId="77777777" w:rsidR="009C5D75" w:rsidRPr="007B559B" w:rsidRDefault="009C5D75" w:rsidP="000B0A3A">
            <w:pPr>
              <w:jc w:val="center"/>
              <w:rPr>
                <w:rFonts w:ascii="Aptos Narrow" w:hAnsi="Aptos Narrow"/>
                <w:color w:val="EE0000"/>
                <w:sz w:val="22"/>
                <w:szCs w:val="22"/>
              </w:rPr>
            </w:pPr>
            <w:r w:rsidRPr="007B559B">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637CCFF1"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r w:rsidR="009C5D75" w:rsidRPr="007B559B" w14:paraId="36E73094"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6F04700" w14:textId="77777777" w:rsidR="009C5D75" w:rsidRPr="007B559B" w:rsidRDefault="009C5D75" w:rsidP="000B0A3A">
            <w:pPr>
              <w:jc w:val="center"/>
              <w:rPr>
                <w:rFonts w:ascii="Aptos Narrow" w:hAnsi="Aptos Narrow"/>
                <w:color w:val="EE0000"/>
                <w:sz w:val="22"/>
                <w:szCs w:val="22"/>
              </w:rPr>
            </w:pPr>
            <w:r w:rsidRPr="007B559B">
              <w:rPr>
                <w:snapToGrid w:val="0"/>
              </w:rPr>
              <w:t>FS2</w:t>
            </w:r>
          </w:p>
        </w:tc>
        <w:tc>
          <w:tcPr>
            <w:tcW w:w="1790" w:type="dxa"/>
            <w:tcBorders>
              <w:top w:val="single" w:sz="4" w:space="0" w:color="auto"/>
              <w:left w:val="nil"/>
              <w:bottom w:val="single" w:sz="4" w:space="0" w:color="auto"/>
              <w:right w:val="single" w:sz="4" w:space="0" w:color="auto"/>
            </w:tcBorders>
            <w:noWrap/>
            <w:vAlign w:val="center"/>
            <w:hideMark/>
          </w:tcPr>
          <w:p w14:paraId="7AE0C8BA" w14:textId="77777777" w:rsidR="009C5D75" w:rsidRPr="007B559B" w:rsidRDefault="009C5D75" w:rsidP="000B0A3A">
            <w:pPr>
              <w:jc w:val="center"/>
              <w:rPr>
                <w:rFonts w:ascii="Aptos Narrow" w:hAnsi="Aptos Narrow"/>
                <w:color w:val="EE0000"/>
                <w:sz w:val="22"/>
                <w:szCs w:val="22"/>
              </w:rPr>
            </w:pPr>
            <w:r w:rsidRPr="007B559B">
              <w:rPr>
                <w:snapToGrid w:val="0"/>
              </w:rPr>
              <w:t>191.1</w:t>
            </w:r>
          </w:p>
        </w:tc>
        <w:tc>
          <w:tcPr>
            <w:tcW w:w="1843" w:type="dxa"/>
            <w:tcBorders>
              <w:top w:val="single" w:sz="4" w:space="0" w:color="auto"/>
              <w:left w:val="nil"/>
              <w:bottom w:val="single" w:sz="4" w:space="0" w:color="auto"/>
              <w:right w:val="single" w:sz="4" w:space="0" w:color="auto"/>
            </w:tcBorders>
            <w:noWrap/>
            <w:vAlign w:val="center"/>
            <w:hideMark/>
          </w:tcPr>
          <w:p w14:paraId="1C817FFC" w14:textId="77777777" w:rsidR="009C5D75" w:rsidRPr="007B559B" w:rsidRDefault="009C5D75" w:rsidP="000B0A3A">
            <w:pPr>
              <w:jc w:val="center"/>
              <w:rPr>
                <w:rFonts w:ascii="Aptos Narrow" w:hAnsi="Aptos Narrow"/>
                <w:color w:val="EE0000"/>
                <w:sz w:val="22"/>
                <w:szCs w:val="22"/>
              </w:rPr>
            </w:pPr>
            <w:r w:rsidRPr="007B559B">
              <w:rPr>
                <w:snapToGrid w:val="0"/>
              </w:rPr>
              <w:t>241.5</w:t>
            </w:r>
          </w:p>
        </w:tc>
        <w:tc>
          <w:tcPr>
            <w:tcW w:w="1559" w:type="dxa"/>
            <w:tcBorders>
              <w:top w:val="single" w:sz="4" w:space="0" w:color="auto"/>
              <w:left w:val="nil"/>
              <w:bottom w:val="single" w:sz="4" w:space="0" w:color="auto"/>
              <w:right w:val="single" w:sz="4" w:space="0" w:color="auto"/>
            </w:tcBorders>
            <w:noWrap/>
            <w:vAlign w:val="center"/>
            <w:hideMark/>
          </w:tcPr>
          <w:p w14:paraId="2F179621"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r w:rsidR="009C5D75" w:rsidRPr="007B559B" w14:paraId="3F2CEACD"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3F6745" w14:textId="77777777" w:rsidR="009C5D75" w:rsidRPr="007B559B" w:rsidRDefault="009C5D75" w:rsidP="000B0A3A">
            <w:pPr>
              <w:jc w:val="center"/>
              <w:rPr>
                <w:rFonts w:ascii="Aptos Narrow" w:hAnsi="Aptos Narrow"/>
                <w:color w:val="EE0000"/>
                <w:sz w:val="22"/>
                <w:szCs w:val="22"/>
              </w:rPr>
            </w:pPr>
            <w:r w:rsidRPr="007B559B">
              <w:rPr>
                <w:snapToGrid w:val="0"/>
              </w:rPr>
              <w:t>FS3</w:t>
            </w:r>
          </w:p>
        </w:tc>
        <w:tc>
          <w:tcPr>
            <w:tcW w:w="1790" w:type="dxa"/>
            <w:tcBorders>
              <w:top w:val="single" w:sz="4" w:space="0" w:color="auto"/>
              <w:left w:val="nil"/>
              <w:bottom w:val="single" w:sz="4" w:space="0" w:color="auto"/>
              <w:right w:val="single" w:sz="4" w:space="0" w:color="auto"/>
            </w:tcBorders>
            <w:noWrap/>
            <w:vAlign w:val="center"/>
            <w:hideMark/>
          </w:tcPr>
          <w:p w14:paraId="4169A32C" w14:textId="77777777" w:rsidR="009C5D75" w:rsidRPr="007B559B" w:rsidRDefault="009C5D75" w:rsidP="000B0A3A">
            <w:pPr>
              <w:jc w:val="center"/>
              <w:rPr>
                <w:rFonts w:ascii="Aptos Narrow" w:hAnsi="Aptos Narrow"/>
                <w:color w:val="EE0000"/>
                <w:sz w:val="22"/>
                <w:szCs w:val="22"/>
              </w:rPr>
            </w:pPr>
            <w:r w:rsidRPr="007B559B">
              <w:rPr>
                <w:snapToGrid w:val="0"/>
              </w:rPr>
              <w:t>113.6</w:t>
            </w:r>
          </w:p>
        </w:tc>
        <w:tc>
          <w:tcPr>
            <w:tcW w:w="1843" w:type="dxa"/>
            <w:tcBorders>
              <w:top w:val="single" w:sz="4" w:space="0" w:color="auto"/>
              <w:left w:val="nil"/>
              <w:bottom w:val="single" w:sz="4" w:space="0" w:color="auto"/>
              <w:right w:val="single" w:sz="4" w:space="0" w:color="auto"/>
            </w:tcBorders>
            <w:noWrap/>
            <w:vAlign w:val="center"/>
            <w:hideMark/>
          </w:tcPr>
          <w:p w14:paraId="0CA5B869" w14:textId="77777777" w:rsidR="009C5D75" w:rsidRPr="007B559B" w:rsidRDefault="009C5D75" w:rsidP="000B0A3A">
            <w:pPr>
              <w:jc w:val="center"/>
              <w:rPr>
                <w:rFonts w:ascii="Aptos Narrow" w:hAnsi="Aptos Narrow"/>
                <w:color w:val="EE0000"/>
                <w:sz w:val="22"/>
                <w:szCs w:val="22"/>
              </w:rPr>
            </w:pPr>
            <w:r w:rsidRPr="007B559B">
              <w:rPr>
                <w:snapToGrid w:val="0"/>
              </w:rPr>
              <w:t>286.2</w:t>
            </w:r>
          </w:p>
        </w:tc>
        <w:tc>
          <w:tcPr>
            <w:tcW w:w="1559" w:type="dxa"/>
            <w:tcBorders>
              <w:top w:val="single" w:sz="4" w:space="0" w:color="auto"/>
              <w:left w:val="nil"/>
              <w:bottom w:val="single" w:sz="4" w:space="0" w:color="auto"/>
              <w:right w:val="single" w:sz="4" w:space="0" w:color="auto"/>
            </w:tcBorders>
            <w:noWrap/>
            <w:vAlign w:val="center"/>
            <w:hideMark/>
          </w:tcPr>
          <w:p w14:paraId="4CA05D6D"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r w:rsidR="009C5D75" w:rsidRPr="007B559B" w14:paraId="33DCA3B9"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93889E6" w14:textId="77777777" w:rsidR="009C5D75" w:rsidRPr="007B559B" w:rsidRDefault="009C5D75" w:rsidP="000B0A3A">
            <w:pPr>
              <w:jc w:val="center"/>
              <w:rPr>
                <w:rFonts w:ascii="Aptos Narrow" w:hAnsi="Aptos Narrow"/>
                <w:color w:val="EE0000"/>
                <w:sz w:val="22"/>
                <w:szCs w:val="22"/>
              </w:rPr>
            </w:pPr>
            <w:r w:rsidRPr="007B559B">
              <w:rPr>
                <w:snapToGrid w:val="0"/>
              </w:rPr>
              <w:t>FS4</w:t>
            </w:r>
          </w:p>
        </w:tc>
        <w:tc>
          <w:tcPr>
            <w:tcW w:w="1790" w:type="dxa"/>
            <w:tcBorders>
              <w:top w:val="single" w:sz="4" w:space="0" w:color="auto"/>
              <w:left w:val="nil"/>
              <w:bottom w:val="single" w:sz="4" w:space="0" w:color="auto"/>
              <w:right w:val="single" w:sz="4" w:space="0" w:color="auto"/>
            </w:tcBorders>
            <w:noWrap/>
            <w:vAlign w:val="center"/>
            <w:hideMark/>
          </w:tcPr>
          <w:p w14:paraId="490F04B6" w14:textId="77777777" w:rsidR="009C5D75" w:rsidRPr="007B559B" w:rsidRDefault="009C5D75" w:rsidP="000B0A3A">
            <w:pPr>
              <w:jc w:val="center"/>
              <w:rPr>
                <w:rFonts w:ascii="Aptos Narrow" w:hAnsi="Aptos Narrow"/>
                <w:color w:val="EE0000"/>
                <w:sz w:val="22"/>
                <w:szCs w:val="22"/>
              </w:rPr>
            </w:pPr>
            <w:r w:rsidRPr="007B559B">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603490E2" w14:textId="77777777" w:rsidR="009C5D75" w:rsidRPr="007B559B" w:rsidRDefault="009C5D75" w:rsidP="000B0A3A">
            <w:pPr>
              <w:jc w:val="center"/>
              <w:rPr>
                <w:rFonts w:ascii="Aptos Narrow" w:hAnsi="Aptos Narrow"/>
                <w:color w:val="EE0000"/>
                <w:sz w:val="22"/>
                <w:szCs w:val="22"/>
              </w:rPr>
            </w:pPr>
            <w:r w:rsidRPr="007B559B">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5BA714FA"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r w:rsidR="009C5D75" w:rsidRPr="007B559B" w14:paraId="29E639A8"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281AF13" w14:textId="77777777" w:rsidR="009C5D75" w:rsidRPr="007B559B" w:rsidRDefault="009C5D75" w:rsidP="000B0A3A">
            <w:pPr>
              <w:jc w:val="center"/>
              <w:rPr>
                <w:rFonts w:ascii="Aptos Narrow" w:hAnsi="Aptos Narrow"/>
                <w:color w:val="EE0000"/>
                <w:sz w:val="22"/>
                <w:szCs w:val="22"/>
              </w:rPr>
            </w:pPr>
            <w:r w:rsidRPr="007B559B">
              <w:rPr>
                <w:snapToGrid w:val="0"/>
              </w:rPr>
              <w:t>FS5</w:t>
            </w:r>
          </w:p>
        </w:tc>
        <w:tc>
          <w:tcPr>
            <w:tcW w:w="1790" w:type="dxa"/>
            <w:tcBorders>
              <w:top w:val="single" w:sz="4" w:space="0" w:color="auto"/>
              <w:left w:val="nil"/>
              <w:bottom w:val="single" w:sz="4" w:space="0" w:color="auto"/>
              <w:right w:val="single" w:sz="4" w:space="0" w:color="auto"/>
            </w:tcBorders>
            <w:noWrap/>
            <w:vAlign w:val="center"/>
            <w:hideMark/>
          </w:tcPr>
          <w:p w14:paraId="34262E97" w14:textId="77777777" w:rsidR="009C5D75" w:rsidRPr="007B559B" w:rsidRDefault="009C5D75" w:rsidP="000B0A3A">
            <w:pPr>
              <w:jc w:val="center"/>
              <w:rPr>
                <w:rFonts w:ascii="Aptos Narrow" w:hAnsi="Aptos Narrow"/>
                <w:color w:val="EE0000"/>
                <w:sz w:val="22"/>
                <w:szCs w:val="22"/>
              </w:rPr>
            </w:pPr>
            <w:r w:rsidRPr="007B559B">
              <w:rPr>
                <w:snapToGrid w:val="0"/>
              </w:rPr>
              <w:t>-304.7</w:t>
            </w:r>
          </w:p>
        </w:tc>
        <w:tc>
          <w:tcPr>
            <w:tcW w:w="1843" w:type="dxa"/>
            <w:tcBorders>
              <w:top w:val="single" w:sz="4" w:space="0" w:color="auto"/>
              <w:left w:val="nil"/>
              <w:bottom w:val="single" w:sz="4" w:space="0" w:color="auto"/>
              <w:right w:val="single" w:sz="4" w:space="0" w:color="auto"/>
            </w:tcBorders>
            <w:noWrap/>
            <w:vAlign w:val="center"/>
            <w:hideMark/>
          </w:tcPr>
          <w:p w14:paraId="37D623A8" w14:textId="77777777" w:rsidR="009C5D75" w:rsidRPr="007B559B" w:rsidRDefault="009C5D75" w:rsidP="000B0A3A">
            <w:pPr>
              <w:jc w:val="center"/>
              <w:rPr>
                <w:rFonts w:ascii="Aptos Narrow" w:hAnsi="Aptos Narrow"/>
                <w:color w:val="EE0000"/>
                <w:sz w:val="22"/>
                <w:szCs w:val="22"/>
              </w:rPr>
            </w:pPr>
            <w:r w:rsidRPr="007B559B">
              <w:rPr>
                <w:snapToGrid w:val="0"/>
              </w:rPr>
              <w:t>-44.8</w:t>
            </w:r>
          </w:p>
        </w:tc>
        <w:tc>
          <w:tcPr>
            <w:tcW w:w="1559" w:type="dxa"/>
            <w:tcBorders>
              <w:top w:val="single" w:sz="4" w:space="0" w:color="auto"/>
              <w:left w:val="nil"/>
              <w:bottom w:val="single" w:sz="4" w:space="0" w:color="auto"/>
              <w:right w:val="single" w:sz="4" w:space="0" w:color="auto"/>
            </w:tcBorders>
            <w:noWrap/>
            <w:vAlign w:val="center"/>
            <w:hideMark/>
          </w:tcPr>
          <w:p w14:paraId="2D22C4D7"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r w:rsidR="009C5D75" w:rsidRPr="007B559B" w14:paraId="600905B1" w14:textId="77777777" w:rsidTr="000B0A3A">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03EBBCD" w14:textId="77777777" w:rsidR="009C5D75" w:rsidRPr="007B559B" w:rsidRDefault="009C5D75" w:rsidP="000B0A3A">
            <w:pPr>
              <w:jc w:val="center"/>
              <w:rPr>
                <w:rFonts w:ascii="Aptos Narrow" w:hAnsi="Aptos Narrow"/>
                <w:color w:val="EE0000"/>
                <w:sz w:val="22"/>
                <w:szCs w:val="22"/>
              </w:rPr>
            </w:pPr>
            <w:r w:rsidRPr="007B559B">
              <w:rPr>
                <w:snapToGrid w:val="0"/>
              </w:rPr>
              <w:t>FS6</w:t>
            </w:r>
          </w:p>
        </w:tc>
        <w:tc>
          <w:tcPr>
            <w:tcW w:w="1790" w:type="dxa"/>
            <w:tcBorders>
              <w:top w:val="single" w:sz="4" w:space="0" w:color="auto"/>
              <w:left w:val="nil"/>
              <w:bottom w:val="single" w:sz="4" w:space="0" w:color="auto"/>
              <w:right w:val="single" w:sz="4" w:space="0" w:color="auto"/>
            </w:tcBorders>
            <w:noWrap/>
            <w:vAlign w:val="center"/>
            <w:hideMark/>
          </w:tcPr>
          <w:p w14:paraId="01B74BD1" w14:textId="77777777" w:rsidR="009C5D75" w:rsidRPr="007B559B" w:rsidRDefault="009C5D75" w:rsidP="000B0A3A">
            <w:pPr>
              <w:jc w:val="center"/>
              <w:rPr>
                <w:rFonts w:ascii="Aptos Narrow" w:hAnsi="Aptos Narrow"/>
                <w:color w:val="EE0000"/>
                <w:sz w:val="22"/>
                <w:szCs w:val="22"/>
              </w:rPr>
            </w:pPr>
            <w:r w:rsidRPr="007B559B">
              <w:rPr>
                <w:snapToGrid w:val="0"/>
              </w:rPr>
              <w:t>113.1</w:t>
            </w:r>
          </w:p>
        </w:tc>
        <w:tc>
          <w:tcPr>
            <w:tcW w:w="1843" w:type="dxa"/>
            <w:tcBorders>
              <w:top w:val="single" w:sz="4" w:space="0" w:color="auto"/>
              <w:left w:val="nil"/>
              <w:bottom w:val="single" w:sz="4" w:space="0" w:color="auto"/>
              <w:right w:val="single" w:sz="4" w:space="0" w:color="auto"/>
            </w:tcBorders>
            <w:noWrap/>
            <w:vAlign w:val="center"/>
            <w:hideMark/>
          </w:tcPr>
          <w:p w14:paraId="6FE44812" w14:textId="77777777" w:rsidR="009C5D75" w:rsidRPr="007B559B" w:rsidRDefault="009C5D75" w:rsidP="000B0A3A">
            <w:pPr>
              <w:jc w:val="center"/>
              <w:rPr>
                <w:rFonts w:ascii="Aptos Narrow" w:hAnsi="Aptos Narrow"/>
                <w:color w:val="EE0000"/>
                <w:sz w:val="22"/>
                <w:szCs w:val="22"/>
              </w:rPr>
            </w:pPr>
            <w:r w:rsidRPr="007B559B">
              <w:rPr>
                <w:snapToGrid w:val="0"/>
              </w:rPr>
              <w:t>-286.4</w:t>
            </w:r>
          </w:p>
        </w:tc>
        <w:tc>
          <w:tcPr>
            <w:tcW w:w="1559" w:type="dxa"/>
            <w:tcBorders>
              <w:top w:val="single" w:sz="4" w:space="0" w:color="auto"/>
              <w:left w:val="nil"/>
              <w:bottom w:val="single" w:sz="4" w:space="0" w:color="auto"/>
              <w:right w:val="single" w:sz="4" w:space="0" w:color="auto"/>
            </w:tcBorders>
            <w:noWrap/>
            <w:vAlign w:val="center"/>
            <w:hideMark/>
          </w:tcPr>
          <w:p w14:paraId="23ADDD21" w14:textId="77777777" w:rsidR="009C5D75" w:rsidRPr="007B559B" w:rsidRDefault="009C5D75" w:rsidP="000B0A3A">
            <w:pPr>
              <w:jc w:val="center"/>
              <w:rPr>
                <w:rFonts w:ascii="Aptos Narrow" w:hAnsi="Aptos Narrow"/>
                <w:color w:val="EE0000"/>
                <w:sz w:val="22"/>
                <w:szCs w:val="22"/>
              </w:rPr>
            </w:pPr>
            <w:r w:rsidRPr="007B559B">
              <w:rPr>
                <w:snapToGrid w:val="0"/>
              </w:rPr>
              <w:t>432</w:t>
            </w:r>
          </w:p>
        </w:tc>
      </w:tr>
    </w:tbl>
    <w:p w14:paraId="552C34CF" w14:textId="77777777" w:rsidR="009C5D75" w:rsidRPr="007B559B" w:rsidRDefault="009C5D75" w:rsidP="009C5D75">
      <w:pPr>
        <w:spacing w:after="160" w:line="360" w:lineRule="auto"/>
        <w:ind w:firstLine="567"/>
        <w:jc w:val="both"/>
        <w:rPr>
          <w:snapToGrid w:val="0"/>
        </w:rPr>
      </w:pPr>
    </w:p>
    <w:p w14:paraId="1BF2DD6A" w14:textId="77777777" w:rsidR="009C5D75" w:rsidRPr="007B559B" w:rsidRDefault="009C5D75" w:rsidP="009C5D75">
      <w:pPr>
        <w:spacing w:after="160" w:line="360" w:lineRule="auto"/>
        <w:ind w:firstLine="567"/>
        <w:jc w:val="both"/>
        <w:rPr>
          <w:snapToGrid w:val="0"/>
        </w:rPr>
      </w:pPr>
      <w:r w:rsidRPr="007B559B">
        <w:rPr>
          <w:snapToGrid w:val="0"/>
        </w:rPr>
        <w:t>As medições dos atuadores indicaram um curso máximo de aproximadamente 250 mm, somado ao comprimento inicial de 500 mm, resultando em um deslocamento total possível de 750 mm. Entretanto, visando segurança operacional e prevenção de colisões mecânicas, o limite superior de trabalho foi restringido a 680 mm no software de controle.</w:t>
      </w:r>
    </w:p>
    <w:p w14:paraId="4F24FAC8" w14:textId="77777777" w:rsidR="009C5D75" w:rsidRPr="007B559B" w:rsidRDefault="009C5D75" w:rsidP="009C5D75">
      <w:pPr>
        <w:spacing w:after="160" w:line="360" w:lineRule="auto"/>
        <w:ind w:firstLine="567"/>
        <w:jc w:val="both"/>
        <w:rPr>
          <w:snapToGrid w:val="0"/>
        </w:rPr>
      </w:pPr>
      <w:r w:rsidRPr="007B559B">
        <w:rPr>
          <w:snapToGrid w:val="0"/>
        </w:rPr>
        <w:t xml:space="preserve">A implementação computacional foi desenvolvida em Python, integrada ao backend </w:t>
      </w:r>
      <w:proofErr w:type="spellStart"/>
      <w:r w:rsidRPr="007B559B">
        <w:rPr>
          <w:snapToGrid w:val="0"/>
        </w:rPr>
        <w:t>FastAPI</w:t>
      </w:r>
      <w:proofErr w:type="spellEnd"/>
      <w:r w:rsidRPr="007B559B">
        <w:rPr>
          <w:snapToGrid w:val="0"/>
        </w:rPr>
        <w:t xml:space="preserve">, empregando </w:t>
      </w:r>
      <w:proofErr w:type="spellStart"/>
      <w:r w:rsidRPr="007B559B">
        <w:rPr>
          <w:snapToGrid w:val="0"/>
        </w:rPr>
        <w:t>NumPy</w:t>
      </w:r>
      <w:proofErr w:type="spellEnd"/>
      <w:r w:rsidRPr="007B559B">
        <w:rPr>
          <w:snapToGrid w:val="0"/>
        </w:rPr>
        <w:t xml:space="preserve"> para álgebra linear em tempo real. O </w:t>
      </w:r>
      <w:proofErr w:type="spellStart"/>
      <w:r w:rsidRPr="007B559B">
        <w:rPr>
          <w:snapToGrid w:val="0"/>
        </w:rPr>
        <w:t>endpoint</w:t>
      </w:r>
      <w:proofErr w:type="spellEnd"/>
      <w:r w:rsidRPr="007B559B">
        <w:rPr>
          <w:snapToGrid w:val="0"/>
        </w:rPr>
        <w:t xml:space="preserve"> /</w:t>
      </w:r>
      <w:proofErr w:type="spellStart"/>
      <w:r w:rsidRPr="007B559B">
        <w:rPr>
          <w:snapToGrid w:val="0"/>
        </w:rPr>
        <w:t>calculate</w:t>
      </w:r>
      <w:proofErr w:type="spellEnd"/>
      <w:r w:rsidRPr="007B559B">
        <w:rPr>
          <w:snapToGrid w:val="0"/>
        </w:rPr>
        <w:t xml:space="preserve"> recebe a pose desejada, posição (x, y, z) e orientação (</w:t>
      </w:r>
      <w:proofErr w:type="spellStart"/>
      <w:r w:rsidRPr="007B559B">
        <w:rPr>
          <w:snapToGrid w:val="0"/>
        </w:rPr>
        <w:t>roll</w:t>
      </w:r>
      <w:proofErr w:type="spellEnd"/>
      <w:r w:rsidRPr="007B559B">
        <w:rPr>
          <w:snapToGrid w:val="0"/>
        </w:rPr>
        <w:t xml:space="preserve">, </w:t>
      </w:r>
      <w:proofErr w:type="spellStart"/>
      <w:r w:rsidRPr="007B559B">
        <w:rPr>
          <w:snapToGrid w:val="0"/>
        </w:rPr>
        <w:t>pitch</w:t>
      </w:r>
      <w:proofErr w:type="spellEnd"/>
      <w:r w:rsidRPr="007B559B">
        <w:rPr>
          <w:snapToGrid w:val="0"/>
        </w:rPr>
        <w:t xml:space="preserve">, </w:t>
      </w:r>
      <w:proofErr w:type="spellStart"/>
      <w:r w:rsidRPr="007B559B">
        <w:rPr>
          <w:snapToGrid w:val="0"/>
        </w:rPr>
        <w:t>yaw</w:t>
      </w:r>
      <w:proofErr w:type="spellEnd"/>
      <w:r w:rsidRPr="007B559B">
        <w:rPr>
          <w:snapToGrid w:val="0"/>
        </w:rPr>
        <w:t xml:space="preserve">), transforma as coordenadas da plataforma móvel, calcula os comprimentos dos seis atuadores, verifica automaticamente violações de curso e retorna ao frontend tanto os valores numéricos quanto os pontos 3D para renderização em Three.js. </w:t>
      </w:r>
    </w:p>
    <w:p w14:paraId="58B5AB3D" w14:textId="77777777" w:rsidR="009C5D75" w:rsidRPr="007B559B" w:rsidRDefault="009C5D75" w:rsidP="009C5D75">
      <w:pPr>
        <w:keepNext/>
        <w:spacing w:line="360" w:lineRule="auto"/>
        <w:jc w:val="both"/>
      </w:pPr>
      <w:r w:rsidRPr="007B559B">
        <w:drawing>
          <wp:inline distT="0" distB="0" distL="0" distR="0" wp14:anchorId="34BD8461" wp14:editId="658C5F8B">
            <wp:extent cx="5760085" cy="1468120"/>
            <wp:effectExtent l="0" t="0" r="0" b="0"/>
            <wp:docPr id="1332940660"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0660" name="Imagem 8" descr="Diagrama&#10;&#10;O conteúdo gerado por IA pode estar incorre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468120"/>
                    </a:xfrm>
                    <a:prstGeom prst="rect">
                      <a:avLst/>
                    </a:prstGeom>
                    <a:noFill/>
                    <a:ln>
                      <a:noFill/>
                    </a:ln>
                  </pic:spPr>
                </pic:pic>
              </a:graphicData>
            </a:graphic>
          </wp:inline>
        </w:drawing>
      </w:r>
    </w:p>
    <w:p w14:paraId="4C77222B"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63</w:t>
      </w:r>
      <w:r w:rsidRPr="007B559B">
        <w:fldChar w:fldCharType="end"/>
      </w:r>
      <w:r w:rsidRPr="007B559B">
        <w:t>: Fluxograma Funcionamento da Cinemática</w:t>
      </w:r>
    </w:p>
    <w:p w14:paraId="1166B1C0" w14:textId="77777777" w:rsidR="009C5D75" w:rsidRPr="007B559B" w:rsidRDefault="009C5D75" w:rsidP="009C5D75"/>
    <w:p w14:paraId="2BBDDC55" w14:textId="77777777" w:rsidR="009C5D75" w:rsidRPr="007B559B" w:rsidRDefault="009C5D75" w:rsidP="009C5D75">
      <w:pPr>
        <w:keepNext/>
        <w:spacing w:line="360" w:lineRule="auto"/>
        <w:ind w:firstLine="567"/>
        <w:jc w:val="center"/>
      </w:pPr>
      <w:r w:rsidRPr="007B559B">
        <w:rPr>
          <w:snapToGrid w:val="0"/>
        </w:rPr>
        <w:lastRenderedPageBreak/>
        <w:drawing>
          <wp:inline distT="0" distB="0" distL="0" distR="0" wp14:anchorId="553A3D53" wp14:editId="364F6D39">
            <wp:extent cx="4664710" cy="395968"/>
            <wp:effectExtent l="0" t="0" r="2540" b="4445"/>
            <wp:docPr id="361625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25175" name=""/>
                    <pic:cNvPicPr/>
                  </pic:nvPicPr>
                  <pic:blipFill>
                    <a:blip r:embed="rId76"/>
                    <a:stretch>
                      <a:fillRect/>
                    </a:stretch>
                  </pic:blipFill>
                  <pic:spPr>
                    <a:xfrm>
                      <a:off x="0" y="0"/>
                      <a:ext cx="4726614" cy="401223"/>
                    </a:xfrm>
                    <a:prstGeom prst="rect">
                      <a:avLst/>
                    </a:prstGeom>
                  </pic:spPr>
                </pic:pic>
              </a:graphicData>
            </a:graphic>
          </wp:inline>
        </w:drawing>
      </w:r>
    </w:p>
    <w:p w14:paraId="2DBA6A98" w14:textId="77777777" w:rsidR="009C5D75" w:rsidRPr="007B559B" w:rsidRDefault="009C5D75" w:rsidP="009C5D75">
      <w:pPr>
        <w:keepNext/>
        <w:spacing w:line="360" w:lineRule="auto"/>
        <w:jc w:val="center"/>
      </w:pPr>
      <w:r w:rsidRPr="007B559B">
        <w:t xml:space="preserve">Figura </w:t>
      </w:r>
      <w:r w:rsidRPr="007B559B">
        <w:fldChar w:fldCharType="begin"/>
      </w:r>
      <w:r w:rsidRPr="007B559B">
        <w:instrText xml:space="preserve"> SEQ Figura \* ARABIC </w:instrText>
      </w:r>
      <w:r w:rsidRPr="007B559B">
        <w:fldChar w:fldCharType="separate"/>
      </w:r>
      <w:r w:rsidRPr="007B559B">
        <w:t>64</w:t>
      </w:r>
      <w:r w:rsidRPr="007B559B">
        <w:fldChar w:fldCharType="end"/>
      </w:r>
      <w:r w:rsidRPr="007B559B">
        <w:t>: Feedback de IMU – BNO085 ou MPU6050</w:t>
      </w:r>
    </w:p>
    <w:p w14:paraId="63980828" w14:textId="77777777" w:rsidR="009C5D75" w:rsidRPr="007B559B" w:rsidRDefault="009C5D75" w:rsidP="009C5D75">
      <w:pPr>
        <w:keepNext/>
        <w:spacing w:line="360" w:lineRule="auto"/>
        <w:jc w:val="center"/>
      </w:pPr>
      <w:r w:rsidRPr="007B559B">
        <w:drawing>
          <wp:inline distT="0" distB="0" distL="0" distR="0" wp14:anchorId="201DF5E8" wp14:editId="72017FB1">
            <wp:extent cx="4953000" cy="2159532"/>
            <wp:effectExtent l="0" t="0" r="0" b="0"/>
            <wp:docPr id="590649232" name="Imagem 8" descr="Tela de computador com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9232" name="Imagem 8" descr="Tela de computador com fundo verde&#10;&#10;O conteúdo gerado por IA pode estar incorre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5668" cy="2165055"/>
                    </a:xfrm>
                    <a:prstGeom prst="rect">
                      <a:avLst/>
                    </a:prstGeom>
                    <a:noFill/>
                    <a:ln>
                      <a:noFill/>
                    </a:ln>
                  </pic:spPr>
                </pic:pic>
              </a:graphicData>
            </a:graphic>
          </wp:inline>
        </w:drawing>
      </w:r>
    </w:p>
    <w:p w14:paraId="5A7DD68C"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65</w:t>
      </w:r>
      <w:r w:rsidRPr="007B559B">
        <w:fldChar w:fldCharType="end"/>
      </w:r>
      <w:r w:rsidRPr="007B559B">
        <w:t>: Controles de Posição</w:t>
      </w:r>
    </w:p>
    <w:p w14:paraId="289CA7E8" w14:textId="77777777" w:rsidR="009C5D75" w:rsidRPr="007B559B" w:rsidRDefault="009C5D75" w:rsidP="009C5D75"/>
    <w:p w14:paraId="1CE22A1A" w14:textId="77777777" w:rsidR="009C5D75" w:rsidRPr="007B559B" w:rsidRDefault="009C5D75" w:rsidP="009C5D75">
      <w:pPr>
        <w:spacing w:after="160" w:line="360" w:lineRule="auto"/>
        <w:ind w:firstLine="567"/>
        <w:jc w:val="both"/>
        <w:rPr>
          <w:snapToGrid w:val="0"/>
        </w:rPr>
      </w:pPr>
      <w:r w:rsidRPr="007B559B">
        <w:rPr>
          <w:snapToGrid w:val="0"/>
        </w:rPr>
        <w:t>Além desse cálculo pontual de cinemática inversa, o sistema também executa continuamente a cinemática direta, utilizando os comprimentos reais recebidos em tempo real via telemetria do ESP32-S3. A cada atualização, a postura atual da plataforma é reconstruída e enviada ao frontend, permitindo que o modelo 3D da visualização “Telemetria ao Vivo” represente fielmente o estado físico da bancada. Essa abordagem possibilita a comparação direta entre a pose desejada e a pose realmente executada, integrando o cálculo matemático à operação prática da plataforma.</w:t>
      </w:r>
    </w:p>
    <w:p w14:paraId="2B75F17A" w14:textId="77777777" w:rsidR="009C5D75" w:rsidRPr="007B559B" w:rsidRDefault="009C5D75" w:rsidP="009C5D75">
      <w:pPr>
        <w:keepNext/>
        <w:spacing w:line="360" w:lineRule="auto"/>
        <w:jc w:val="center"/>
      </w:pPr>
      <w:r w:rsidRPr="007B559B">
        <w:drawing>
          <wp:inline distT="0" distB="0" distL="0" distR="0" wp14:anchorId="28F6CAF3" wp14:editId="674F8DD8">
            <wp:extent cx="5083353" cy="3086100"/>
            <wp:effectExtent l="0" t="0" r="3175" b="0"/>
            <wp:docPr id="347952227" name="Imagem 7"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2227" name="Imagem 7" descr="Interface gráfica do usuário, Gráfico&#10;&#10;O conteúdo gerado por IA pode estar incorret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93837" cy="3092465"/>
                    </a:xfrm>
                    <a:prstGeom prst="rect">
                      <a:avLst/>
                    </a:prstGeom>
                    <a:noFill/>
                    <a:ln>
                      <a:noFill/>
                    </a:ln>
                  </pic:spPr>
                </pic:pic>
              </a:graphicData>
            </a:graphic>
          </wp:inline>
        </w:drawing>
      </w:r>
    </w:p>
    <w:p w14:paraId="66BD9A7A"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66</w:t>
      </w:r>
      <w:r w:rsidRPr="007B559B">
        <w:fldChar w:fldCharType="end"/>
      </w:r>
      <w:r w:rsidRPr="007B559B">
        <w:t>: Modelo 3D – Calculado e Real</w:t>
      </w:r>
    </w:p>
    <w:p w14:paraId="12DC2D43" w14:textId="77777777" w:rsidR="009C5D75" w:rsidRPr="007B559B" w:rsidRDefault="009C5D75" w:rsidP="009C5D75"/>
    <w:p w14:paraId="23C12F3F" w14:textId="77777777" w:rsidR="009C5D75" w:rsidRPr="007B559B" w:rsidRDefault="009C5D75" w:rsidP="009C5D75">
      <w:pPr>
        <w:keepNext/>
        <w:spacing w:after="160" w:line="360" w:lineRule="auto"/>
        <w:ind w:firstLine="567"/>
        <w:jc w:val="center"/>
        <w:rPr>
          <w:snapToGrid w:val="0"/>
        </w:rPr>
      </w:pPr>
      <w:r w:rsidRPr="007B559B">
        <w:rPr>
          <w:snapToGrid w:val="0"/>
        </w:rPr>
        <w:lastRenderedPageBreak/>
        <w:t xml:space="preserve">Essa solução mantém a simplicidade e a eficiência da formulação apresentada por </w:t>
      </w:r>
      <w:proofErr w:type="spellStart"/>
      <w:r w:rsidRPr="007B559B">
        <w:rPr>
          <w:snapToGrid w:val="0"/>
        </w:rPr>
        <w:t>Eisele</w:t>
      </w:r>
      <w:proofErr w:type="spellEnd"/>
      <w:r w:rsidRPr="007B559B">
        <w:rPr>
          <w:snapToGrid w:val="0"/>
        </w:rPr>
        <w:t xml:space="preserve"> (2019), porém expandida para operar em conjunto com o sistema embarcado via comunicação serial com o ESP32-S3, suportando tanto pré-visualização quanto reconstrução em tempo real. </w:t>
      </w:r>
    </w:p>
    <w:p w14:paraId="453E3770" w14:textId="5BB44DD0" w:rsidR="009C5D75" w:rsidRPr="007B559B" w:rsidRDefault="009C5D75" w:rsidP="009C5D75">
      <w:pPr>
        <w:pStyle w:val="Legenda"/>
        <w:rPr>
          <w:snapToGrid w:val="0"/>
        </w:rPr>
      </w:pPr>
      <w:r w:rsidRPr="007B559B">
        <w:t xml:space="preserve">Tabela </w:t>
      </w:r>
      <w:r w:rsidRPr="007B559B">
        <w:fldChar w:fldCharType="begin"/>
      </w:r>
      <w:r w:rsidRPr="007B559B">
        <w:instrText xml:space="preserve"> SEQ Tabela \* ARABIC </w:instrText>
      </w:r>
      <w:r w:rsidRPr="007B559B">
        <w:fldChar w:fldCharType="separate"/>
      </w:r>
      <w:r w:rsidR="00935695">
        <w:rPr>
          <w:noProof/>
        </w:rPr>
        <w:t>5</w:t>
      </w:r>
      <w:r w:rsidRPr="007B559B">
        <w:fldChar w:fldCharType="end"/>
      </w:r>
      <w:r w:rsidRPr="007B559B">
        <w:t xml:space="preserve">: </w:t>
      </w:r>
      <w:proofErr w:type="spellStart"/>
      <w:r w:rsidRPr="007B559B">
        <w:t>Endpoints</w:t>
      </w:r>
      <w:proofErr w:type="spellEnd"/>
      <w:r w:rsidRPr="007B559B">
        <w:t xml:space="preserve"> Cinemática</w:t>
      </w:r>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9C5D75" w:rsidRPr="007B559B" w14:paraId="092C83BD"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EE19C53"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303717C9" w14:textId="77777777" w:rsidR="009C5D75" w:rsidRPr="007B559B" w:rsidRDefault="009C5D75" w:rsidP="000B0A3A">
            <w:pPr>
              <w:jc w:val="center"/>
              <w:rPr>
                <w:rFonts w:ascii="Aptos Narrow" w:hAnsi="Aptos Narrow"/>
                <w:b/>
                <w:bCs/>
                <w:color w:val="000000"/>
                <w:sz w:val="22"/>
                <w:szCs w:val="22"/>
              </w:rPr>
            </w:pPr>
            <w:proofErr w:type="spellStart"/>
            <w:r w:rsidRPr="007B559B">
              <w:rPr>
                <w:rFonts w:ascii="Aptos Narrow" w:hAnsi="Aptos Narrow"/>
                <w:b/>
                <w:bCs/>
                <w:color w:val="000000"/>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4C9848C5"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Descrição</w:t>
            </w:r>
          </w:p>
        </w:tc>
      </w:tr>
      <w:tr w:rsidR="009C5D75" w:rsidRPr="007B559B" w14:paraId="43A80F29"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BC698C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5CE060E3"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calculate</w:t>
            </w:r>
            <w:proofErr w:type="spellEnd"/>
            <w:r w:rsidRPr="007B559B">
              <w:rPr>
                <w:rFonts w:ascii="Aptos Narrow" w:hAnsi="Aptos Narrow"/>
                <w:color w:val="000000"/>
                <w:sz w:val="22"/>
                <w:szCs w:val="22"/>
              </w:rPr>
              <w:t xml:space="preserve">  </w:t>
            </w: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24607986" w14:textId="77777777" w:rsidTr="000B0A3A">
              <w:trPr>
                <w:tblCellSpacing w:w="15" w:type="dxa"/>
              </w:trPr>
              <w:tc>
                <w:tcPr>
                  <w:tcW w:w="0" w:type="auto"/>
                  <w:vAlign w:val="center"/>
                  <w:hideMark/>
                </w:tcPr>
                <w:p w14:paraId="26F1C6B3" w14:textId="77777777" w:rsidR="009C5D75" w:rsidRPr="007B559B" w:rsidRDefault="009C5D75" w:rsidP="000B0A3A">
                  <w:pPr>
                    <w:jc w:val="center"/>
                    <w:rPr>
                      <w:rFonts w:ascii="Aptos Narrow" w:hAnsi="Aptos Narrow"/>
                      <w:color w:val="000000"/>
                      <w:sz w:val="22"/>
                      <w:szCs w:val="22"/>
                    </w:rPr>
                  </w:pPr>
                </w:p>
              </w:tc>
            </w:tr>
          </w:tbl>
          <w:p w14:paraId="2422E1DF"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9C5D75" w:rsidRPr="007B559B" w14:paraId="566047B4" w14:textId="77777777" w:rsidTr="000B0A3A">
              <w:trPr>
                <w:tblCellSpacing w:w="15" w:type="dxa"/>
              </w:trPr>
              <w:tc>
                <w:tcPr>
                  <w:tcW w:w="0" w:type="auto"/>
                  <w:vAlign w:val="center"/>
                  <w:hideMark/>
                </w:tcPr>
                <w:p w14:paraId="693FF9D5"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Calcula cinemática inversa: dado uma pose, retorna comprimentos e curso dos atuadores.</w:t>
                  </w:r>
                </w:p>
              </w:tc>
            </w:tr>
          </w:tbl>
          <w:p w14:paraId="46ABB0BD" w14:textId="77777777" w:rsidR="009C5D75" w:rsidRPr="007B559B" w:rsidRDefault="009C5D75" w:rsidP="000B0A3A">
            <w:pPr>
              <w:jc w:val="center"/>
              <w:rPr>
                <w:rFonts w:ascii="Aptos Narrow" w:hAnsi="Aptos Narrow"/>
                <w:color w:val="000000"/>
                <w:sz w:val="22"/>
                <w:szCs w:val="22"/>
              </w:rPr>
            </w:pPr>
          </w:p>
        </w:tc>
      </w:tr>
      <w:tr w:rsidR="009C5D75" w:rsidRPr="007B559B" w14:paraId="34355385"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15A833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2867CCD6"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apply_pose</w:t>
            </w:r>
            <w:proofErr w:type="spellEnd"/>
          </w:p>
        </w:tc>
        <w:tc>
          <w:tcPr>
            <w:tcW w:w="6237" w:type="dxa"/>
            <w:tcBorders>
              <w:top w:val="single" w:sz="4" w:space="0" w:color="auto"/>
              <w:left w:val="nil"/>
              <w:bottom w:val="single" w:sz="4" w:space="0" w:color="auto"/>
              <w:right w:val="single" w:sz="4" w:space="0" w:color="auto"/>
            </w:tcBorders>
            <w:noWrap/>
            <w:vAlign w:val="center"/>
            <w:hideMark/>
          </w:tcPr>
          <w:p w14:paraId="312A060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Aplica uma pose: calcula comprimentos e envia comandos para o ESP32-S3.</w:t>
            </w:r>
          </w:p>
        </w:tc>
      </w:tr>
    </w:tbl>
    <w:p w14:paraId="7CD1D228" w14:textId="77777777" w:rsidR="009C5D75" w:rsidRPr="007B559B" w:rsidRDefault="009C5D75" w:rsidP="009C5D75">
      <w:pPr>
        <w:spacing w:after="160" w:line="360" w:lineRule="auto"/>
        <w:jc w:val="both"/>
        <w:rPr>
          <w:snapToGrid w:val="0"/>
        </w:rPr>
      </w:pPr>
    </w:p>
    <w:p w14:paraId="18783541" w14:textId="77777777" w:rsidR="009C5D75" w:rsidRPr="007B559B" w:rsidRDefault="009C5D75" w:rsidP="009C5D75">
      <w:pPr>
        <w:pStyle w:val="subsub"/>
        <w:rPr>
          <w:noProof w:val="0"/>
          <w:color w:val="EE0000"/>
          <w:lang w:val="pt-BR"/>
        </w:rPr>
      </w:pPr>
      <w:bookmarkStart w:id="841" w:name="_Toc214232711"/>
      <w:r w:rsidRPr="007B559B">
        <w:rPr>
          <w:noProof w:val="0"/>
          <w:color w:val="EE0000"/>
          <w:lang w:val="pt-BR"/>
        </w:rPr>
        <w:t>implementação das rotinas de movimento</w:t>
      </w:r>
      <w:bookmarkEnd w:id="841"/>
    </w:p>
    <w:p w14:paraId="569FC7AB" w14:textId="77777777" w:rsidR="009C5D75" w:rsidRPr="007B559B" w:rsidRDefault="009C5D75" w:rsidP="009C5D75">
      <w:pPr>
        <w:spacing w:after="160" w:line="360" w:lineRule="auto"/>
        <w:ind w:firstLine="567"/>
        <w:jc w:val="both"/>
        <w:rPr>
          <w:snapToGrid w:val="0"/>
        </w:rPr>
      </w:pPr>
      <w:r w:rsidRPr="007B559B">
        <w:rPr>
          <w:snapToGrid w:val="0"/>
        </w:rPr>
        <w:t xml:space="preserve">As rotinas de movimento da plataforma foram implementadas como geradores parametrizáveis no backend, permitindo a execução de trajetórias senoidais, circulares, helicoidais e combinações lineares e angulares. A interface </w:t>
      </w:r>
      <w:r w:rsidRPr="007B559B">
        <w:rPr>
          <w:i/>
          <w:iCs/>
          <w:snapToGrid w:val="0"/>
        </w:rPr>
        <w:t>routines.html</w:t>
      </w:r>
      <w:r w:rsidRPr="007B559B">
        <w:rPr>
          <w:snapToGrid w:val="0"/>
        </w:rPr>
        <w:t xml:space="preserve"> possibilita ao operador configurar amplitude, frequência, deslocamentos, raios, ciclos verticais, offsets e duração total de cada rotina, de acordo com o tipo de movimento desejado. Uma vez ajustados os parâmetros, a rotina é enviada ao </w:t>
      </w:r>
      <w:proofErr w:type="spellStart"/>
      <w:r w:rsidRPr="007B559B">
        <w:rPr>
          <w:snapToGrid w:val="0"/>
        </w:rPr>
        <w:t>endpoint</w:t>
      </w:r>
      <w:proofErr w:type="spellEnd"/>
      <w:r w:rsidRPr="007B559B">
        <w:rPr>
          <w:snapToGrid w:val="0"/>
        </w:rPr>
        <w:t xml:space="preserve"> /</w:t>
      </w:r>
      <w:proofErr w:type="spellStart"/>
      <w:r w:rsidRPr="007B559B">
        <w:rPr>
          <w:snapToGrid w:val="0"/>
        </w:rPr>
        <w:t>motion</w:t>
      </w:r>
      <w:proofErr w:type="spellEnd"/>
      <w:r w:rsidRPr="007B559B">
        <w:rPr>
          <w:snapToGrid w:val="0"/>
        </w:rPr>
        <w:t xml:space="preserve">/start, que inicializa um laço de amostragem periódica responsável por calcular, a cada iteração, a pose alvo correspondente ao instante de tempo. Esse cálculo é processado pelo gerador da rotina e imediatamente validado pelo módulo de cinemática inversa, que verifica limites físicos e restrições geométricas. Com a pose validada, o backend agenda o envio dos comprimentos-alvo ao ESP32-S3 com temporização e, em paralelo, transmite um pacote de dados via </w:t>
      </w:r>
      <w:proofErr w:type="spellStart"/>
      <w:r w:rsidRPr="007B559B">
        <w:rPr>
          <w:snapToGrid w:val="0"/>
        </w:rPr>
        <w:t>WebSocket</w:t>
      </w:r>
      <w:proofErr w:type="spellEnd"/>
      <w:r w:rsidRPr="007B559B">
        <w:rPr>
          <w:snapToGrid w:val="0"/>
        </w:rPr>
        <w:t xml:space="preserve"> contendo a pose comandada e a pose real medida pelos sensores. Esses dados permitem que a interface visualize não apenas o comportamento angular e linear da plataforma, mas também o desempenho da malha de controle durante a execução das trajetórias. </w:t>
      </w:r>
    </w:p>
    <w:p w14:paraId="4ABBC8C8" w14:textId="77777777" w:rsidR="009C5D75" w:rsidRPr="007B559B" w:rsidRDefault="009C5D75" w:rsidP="009C5D75">
      <w:pPr>
        <w:keepNext/>
        <w:spacing w:line="360" w:lineRule="auto"/>
      </w:pPr>
      <w:r w:rsidRPr="007B559B">
        <w:lastRenderedPageBreak/>
        <w:drawing>
          <wp:inline distT="0" distB="0" distL="0" distR="0" wp14:anchorId="5D3DD25B" wp14:editId="27BBD729">
            <wp:extent cx="5760085" cy="3682365"/>
            <wp:effectExtent l="0" t="0" r="0" b="0"/>
            <wp:docPr id="2020188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8081" name=""/>
                    <pic:cNvPicPr/>
                  </pic:nvPicPr>
                  <pic:blipFill>
                    <a:blip r:embed="rId79"/>
                    <a:stretch>
                      <a:fillRect/>
                    </a:stretch>
                  </pic:blipFill>
                  <pic:spPr>
                    <a:xfrm>
                      <a:off x="0" y="0"/>
                      <a:ext cx="5760085" cy="3682365"/>
                    </a:xfrm>
                    <a:prstGeom prst="rect">
                      <a:avLst/>
                    </a:prstGeom>
                  </pic:spPr>
                </pic:pic>
              </a:graphicData>
            </a:graphic>
          </wp:inline>
        </w:drawing>
      </w:r>
    </w:p>
    <w:p w14:paraId="21127C72"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67</w:t>
      </w:r>
      <w:r w:rsidRPr="007B559B">
        <w:fldChar w:fldCharType="end"/>
      </w:r>
      <w:r w:rsidRPr="007B559B">
        <w:t>: Rotinas Disponíveis</w:t>
      </w:r>
    </w:p>
    <w:p w14:paraId="5D3CE872" w14:textId="77777777" w:rsidR="009C5D75" w:rsidRPr="007B559B" w:rsidRDefault="009C5D75" w:rsidP="009C5D75"/>
    <w:p w14:paraId="04AE3EC0" w14:textId="77777777" w:rsidR="009C5D75" w:rsidRPr="007B559B" w:rsidRDefault="009C5D75" w:rsidP="009C5D75">
      <w:pPr>
        <w:spacing w:after="160" w:line="360" w:lineRule="auto"/>
        <w:ind w:firstLine="567"/>
        <w:jc w:val="both"/>
        <w:rPr>
          <w:snapToGrid w:val="0"/>
        </w:rPr>
      </w:pPr>
      <w:r w:rsidRPr="007B559B">
        <w:rPr>
          <w:snapToGrid w:val="0"/>
        </w:rPr>
        <w:t xml:space="preserve">Além da execução das rotinas em si, o sistema gera gráficos em tempo real com os </w:t>
      </w:r>
      <w:proofErr w:type="spellStart"/>
      <w:r w:rsidRPr="007B559B">
        <w:rPr>
          <w:snapToGrid w:val="0"/>
        </w:rPr>
        <w:t>setpoints</w:t>
      </w:r>
      <w:proofErr w:type="spellEnd"/>
      <w:r w:rsidRPr="007B559B">
        <w:rPr>
          <w:snapToGrid w:val="0"/>
        </w:rPr>
        <w:t xml:space="preserve"> calculados para cada um dos seis pistões, possibilitando ao usuário analisar a coerência geométrica da trajetória gerada e o comportamento individual de cada atuador. Os valores exibidos são exatamente aqueles produzidos pelo backend após a aplicação da cinemática inversa, de modo que os gráficos representam a evolução temporal prevista para cada pistão durante a rotina. A </w:t>
      </w:r>
      <w:r w:rsidRPr="007B559B">
        <w:rPr>
          <w:snapToGrid w:val="0"/>
          <w:color w:val="EE0000"/>
        </w:rPr>
        <w:t>Figuras X</w:t>
      </w:r>
      <w:r w:rsidRPr="007B559B">
        <w:rPr>
          <w:snapToGrid w:val="0"/>
        </w:rPr>
        <w:t xml:space="preserve">, por exemplo, apresenta o gráfico resultante da rotina </w:t>
      </w:r>
      <w:r w:rsidRPr="007B559B">
        <w:rPr>
          <w:i/>
          <w:iCs/>
          <w:snapToGrid w:val="0"/>
        </w:rPr>
        <w:t>Circular XY</w:t>
      </w:r>
      <w:r w:rsidRPr="007B559B">
        <w:rPr>
          <w:snapToGrid w:val="0"/>
        </w:rPr>
        <w:t xml:space="preserve">, no qual cada pistão segue uma onda senoidal com fase distinta, refletindo a dinâmica circular da plataforma no plano horizontal. </w:t>
      </w:r>
    </w:p>
    <w:p w14:paraId="2BA9FD5B" w14:textId="77777777" w:rsidR="009C5D75" w:rsidRPr="007B559B" w:rsidRDefault="009C5D75" w:rsidP="009C5D75">
      <w:pPr>
        <w:keepNext/>
        <w:spacing w:line="360" w:lineRule="auto"/>
        <w:jc w:val="both"/>
      </w:pPr>
      <w:r w:rsidRPr="007B559B">
        <w:lastRenderedPageBreak/>
        <w:drawing>
          <wp:inline distT="0" distB="0" distL="0" distR="0" wp14:anchorId="6C39FB29" wp14:editId="436B037F">
            <wp:extent cx="5760085" cy="2973070"/>
            <wp:effectExtent l="0" t="0" r="0" b="0"/>
            <wp:docPr id="487857183" name="Imagem 1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7183" name="Imagem 14" descr="Interface gráfica do usuário, Site&#10;&#10;O conteúdo gerado por IA pode estar incorre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973070"/>
                    </a:xfrm>
                    <a:prstGeom prst="rect">
                      <a:avLst/>
                    </a:prstGeom>
                    <a:noFill/>
                    <a:ln>
                      <a:noFill/>
                    </a:ln>
                  </pic:spPr>
                </pic:pic>
              </a:graphicData>
            </a:graphic>
          </wp:inline>
        </w:drawing>
      </w:r>
    </w:p>
    <w:p w14:paraId="336948FA" w14:textId="77777777" w:rsidR="009C5D75" w:rsidRPr="007B559B" w:rsidRDefault="009C5D75" w:rsidP="009C5D75">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68</w:t>
      </w:r>
      <w:r w:rsidRPr="007B559B">
        <w:fldChar w:fldCharType="end"/>
      </w:r>
      <w:r w:rsidRPr="007B559B">
        <w:t xml:space="preserve">: Rotina </w:t>
      </w:r>
      <w:proofErr w:type="gramStart"/>
      <w:r w:rsidRPr="007B559B">
        <w:t>Circulo</w:t>
      </w:r>
      <w:proofErr w:type="gramEnd"/>
      <w:r w:rsidRPr="007B559B">
        <w:t xml:space="preserve"> XY</w:t>
      </w:r>
    </w:p>
    <w:p w14:paraId="69216C25" w14:textId="77777777" w:rsidR="009C5D75" w:rsidRPr="007B559B" w:rsidRDefault="009C5D75" w:rsidP="009C5D75">
      <w:pPr>
        <w:spacing w:after="160" w:line="360" w:lineRule="auto"/>
        <w:ind w:firstLine="567"/>
        <w:jc w:val="both"/>
        <w:rPr>
          <w:snapToGrid w:val="0"/>
        </w:rPr>
      </w:pPr>
    </w:p>
    <w:p w14:paraId="423EB2AA" w14:textId="77777777" w:rsidR="009C5D75" w:rsidRPr="007B559B" w:rsidRDefault="009C5D75" w:rsidP="009C5D75">
      <w:pPr>
        <w:keepNext/>
        <w:spacing w:line="360" w:lineRule="auto"/>
        <w:jc w:val="both"/>
      </w:pPr>
      <w:r w:rsidRPr="007B559B">
        <w:drawing>
          <wp:inline distT="0" distB="0" distL="0" distR="0" wp14:anchorId="537DCA3E" wp14:editId="1BC4894A">
            <wp:extent cx="5760085" cy="3040380"/>
            <wp:effectExtent l="0" t="0" r="0" b="7620"/>
            <wp:docPr id="1461069988" name="Imagem 15"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9988" name="Imagem 15" descr="Interface gráfica do usuário, Gráfico&#10;&#10;O conteúdo gerado por IA pode estar incorre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040380"/>
                    </a:xfrm>
                    <a:prstGeom prst="rect">
                      <a:avLst/>
                    </a:prstGeom>
                    <a:noFill/>
                    <a:ln>
                      <a:noFill/>
                    </a:ln>
                  </pic:spPr>
                </pic:pic>
              </a:graphicData>
            </a:graphic>
          </wp:inline>
        </w:drawing>
      </w:r>
    </w:p>
    <w:p w14:paraId="7A58FAD2" w14:textId="77777777" w:rsidR="009C5D75" w:rsidRPr="007B559B" w:rsidRDefault="009C5D75" w:rsidP="009C5D75">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69</w:t>
      </w:r>
      <w:r w:rsidRPr="007B559B">
        <w:fldChar w:fldCharType="end"/>
      </w:r>
      <w:r w:rsidRPr="007B559B">
        <w:t>: Rotina Senoide Vertical Z</w:t>
      </w:r>
    </w:p>
    <w:p w14:paraId="429B4D0A" w14:textId="77777777" w:rsidR="009C5D75" w:rsidRPr="007B559B" w:rsidRDefault="009C5D75" w:rsidP="009C5D75">
      <w:pPr>
        <w:keepNext/>
      </w:pPr>
      <w:r w:rsidRPr="007B559B">
        <w:lastRenderedPageBreak/>
        <w:drawing>
          <wp:inline distT="0" distB="0" distL="0" distR="0" wp14:anchorId="5DD38A69" wp14:editId="1771D6A2">
            <wp:extent cx="5760085" cy="2993390"/>
            <wp:effectExtent l="0" t="0" r="0" b="0"/>
            <wp:docPr id="1437971567" name="Imagem 1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567" name="Imagem 16" descr="Interface gráfica do usuário&#10;&#10;O conteúdo gerado por IA pode estar incorre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993390"/>
                    </a:xfrm>
                    <a:prstGeom prst="rect">
                      <a:avLst/>
                    </a:prstGeom>
                    <a:noFill/>
                    <a:ln>
                      <a:noFill/>
                    </a:ln>
                  </pic:spPr>
                </pic:pic>
              </a:graphicData>
            </a:graphic>
          </wp:inline>
        </w:drawing>
      </w:r>
    </w:p>
    <w:p w14:paraId="5AE7511F"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70</w:t>
      </w:r>
      <w:r w:rsidRPr="007B559B">
        <w:fldChar w:fldCharType="end"/>
      </w:r>
      <w:r w:rsidRPr="007B559B">
        <w:t xml:space="preserve">: Rotina </w:t>
      </w:r>
      <w:proofErr w:type="spellStart"/>
      <w:r w:rsidRPr="007B559B">
        <w:rPr>
          <w:i/>
          <w:iCs/>
        </w:rPr>
        <w:t>Heave</w:t>
      </w:r>
      <w:proofErr w:type="spellEnd"/>
      <w:r w:rsidRPr="007B559B">
        <w:rPr>
          <w:i/>
          <w:iCs/>
        </w:rPr>
        <w:t xml:space="preserve"> </w:t>
      </w:r>
      <w:proofErr w:type="spellStart"/>
      <w:r w:rsidRPr="007B559B">
        <w:rPr>
          <w:i/>
          <w:iCs/>
        </w:rPr>
        <w:t>Pitch</w:t>
      </w:r>
      <w:proofErr w:type="spellEnd"/>
      <w:r w:rsidRPr="007B559B">
        <w:rPr>
          <w:i/>
          <w:iCs/>
        </w:rPr>
        <w:t xml:space="preserve"> </w:t>
      </w:r>
      <w:r w:rsidRPr="007B559B">
        <w:t>(Onda)</w:t>
      </w:r>
    </w:p>
    <w:p w14:paraId="771FFFF4" w14:textId="77777777" w:rsidR="009C5D75" w:rsidRPr="007B559B" w:rsidRDefault="009C5D75" w:rsidP="009C5D75"/>
    <w:p w14:paraId="21AB30D9" w14:textId="77777777" w:rsidR="009C5D75" w:rsidRPr="007B559B" w:rsidRDefault="009C5D75" w:rsidP="009C5D75"/>
    <w:p w14:paraId="3F7DBC64" w14:textId="77777777" w:rsidR="009C5D75" w:rsidRPr="007B559B" w:rsidRDefault="009C5D75" w:rsidP="009C5D75">
      <w:pPr>
        <w:keepNext/>
      </w:pPr>
      <w:r w:rsidRPr="007B559B">
        <w:drawing>
          <wp:inline distT="0" distB="0" distL="0" distR="0" wp14:anchorId="0543BB54" wp14:editId="12763B04">
            <wp:extent cx="5760085" cy="3030855"/>
            <wp:effectExtent l="0" t="0" r="0" b="0"/>
            <wp:docPr id="1090947839" name="Imagem 18"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47839" name="Imagem 18" descr="Tela de computador com jogo&#10;&#10;O conteúdo gerado por IA pode estar incorre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3030855"/>
                    </a:xfrm>
                    <a:prstGeom prst="rect">
                      <a:avLst/>
                    </a:prstGeom>
                    <a:noFill/>
                    <a:ln>
                      <a:noFill/>
                    </a:ln>
                  </pic:spPr>
                </pic:pic>
              </a:graphicData>
            </a:graphic>
          </wp:inline>
        </w:drawing>
      </w:r>
    </w:p>
    <w:p w14:paraId="55B10DB6"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71</w:t>
      </w:r>
      <w:r w:rsidRPr="007B559B">
        <w:fldChar w:fldCharType="end"/>
      </w:r>
      <w:r w:rsidRPr="007B559B">
        <w:t xml:space="preserve">: Rotina Senoide </w:t>
      </w:r>
      <w:proofErr w:type="spellStart"/>
      <w:r w:rsidRPr="007B559B">
        <w:rPr>
          <w:i/>
          <w:iCs/>
        </w:rPr>
        <w:t>Pitch</w:t>
      </w:r>
      <w:proofErr w:type="spellEnd"/>
      <w:r w:rsidRPr="007B559B">
        <w:rPr>
          <w:i/>
          <w:iCs/>
        </w:rPr>
        <w:t xml:space="preserve"> </w:t>
      </w:r>
      <w:r w:rsidRPr="007B559B">
        <w:t>(Y)</w:t>
      </w:r>
    </w:p>
    <w:p w14:paraId="0467E09A" w14:textId="77777777" w:rsidR="009C5D75" w:rsidRPr="007B559B" w:rsidRDefault="009C5D75" w:rsidP="009C5D75">
      <w:pPr>
        <w:keepNext/>
      </w:pPr>
      <w:r w:rsidRPr="007B559B">
        <w:lastRenderedPageBreak/>
        <w:drawing>
          <wp:inline distT="0" distB="0" distL="0" distR="0" wp14:anchorId="5CC2D674" wp14:editId="39A9FD5A">
            <wp:extent cx="5760085" cy="3020695"/>
            <wp:effectExtent l="0" t="0" r="0" b="8255"/>
            <wp:docPr id="899311715" name="Imagem 17"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715" name="Imagem 17" descr="Interface gráfica do usuário&#10;&#10;O conteúdo gerado por IA pode estar incorre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020695"/>
                    </a:xfrm>
                    <a:prstGeom prst="rect">
                      <a:avLst/>
                    </a:prstGeom>
                    <a:noFill/>
                    <a:ln>
                      <a:noFill/>
                    </a:ln>
                  </pic:spPr>
                </pic:pic>
              </a:graphicData>
            </a:graphic>
          </wp:inline>
        </w:drawing>
      </w:r>
    </w:p>
    <w:p w14:paraId="2020337D"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72</w:t>
      </w:r>
      <w:r w:rsidRPr="007B559B">
        <w:fldChar w:fldCharType="end"/>
      </w:r>
      <w:r w:rsidRPr="007B559B">
        <w:t xml:space="preserve">: Rotina Senoide </w:t>
      </w:r>
      <w:proofErr w:type="spellStart"/>
      <w:r w:rsidRPr="007B559B">
        <w:rPr>
          <w:i/>
          <w:iCs/>
        </w:rPr>
        <w:t>Roll</w:t>
      </w:r>
      <w:proofErr w:type="spellEnd"/>
      <w:r w:rsidRPr="007B559B">
        <w:rPr>
          <w:i/>
          <w:iCs/>
        </w:rPr>
        <w:t xml:space="preserve"> </w:t>
      </w:r>
      <w:r w:rsidRPr="007B559B">
        <w:t>(X)</w:t>
      </w:r>
    </w:p>
    <w:p w14:paraId="0E63F717" w14:textId="77777777" w:rsidR="009C5D75" w:rsidRPr="007B559B" w:rsidRDefault="009C5D75" w:rsidP="009C5D75"/>
    <w:p w14:paraId="2C0AD512" w14:textId="77777777" w:rsidR="009C5D75" w:rsidRPr="007B559B" w:rsidRDefault="009C5D75" w:rsidP="009C5D75">
      <w:pPr>
        <w:keepNext/>
      </w:pPr>
      <w:r w:rsidRPr="007B559B">
        <w:drawing>
          <wp:inline distT="0" distB="0" distL="0" distR="0" wp14:anchorId="49693E09" wp14:editId="657DBF07">
            <wp:extent cx="5760085" cy="3025140"/>
            <wp:effectExtent l="0" t="0" r="0" b="3810"/>
            <wp:docPr id="484693326" name="Imagem 19"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326" name="Imagem 19" descr="Tela de computador com jogo&#10;&#10;O conteúdo gerado por IA pode estar incorre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025140"/>
                    </a:xfrm>
                    <a:prstGeom prst="rect">
                      <a:avLst/>
                    </a:prstGeom>
                    <a:noFill/>
                    <a:ln>
                      <a:noFill/>
                    </a:ln>
                  </pic:spPr>
                </pic:pic>
              </a:graphicData>
            </a:graphic>
          </wp:inline>
        </w:drawing>
      </w:r>
    </w:p>
    <w:p w14:paraId="369CD15B"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73</w:t>
      </w:r>
      <w:r w:rsidRPr="007B559B">
        <w:fldChar w:fldCharType="end"/>
      </w:r>
      <w:r w:rsidRPr="007B559B">
        <w:t>: Rotina Espiral</w:t>
      </w:r>
    </w:p>
    <w:p w14:paraId="39186447" w14:textId="77777777" w:rsidR="009C5D75" w:rsidRPr="007B559B" w:rsidRDefault="009C5D75" w:rsidP="009C5D75"/>
    <w:p w14:paraId="77CBD7EC" w14:textId="77777777" w:rsidR="009C5D75" w:rsidRPr="007B559B" w:rsidRDefault="009C5D75" w:rsidP="009C5D75">
      <w:pPr>
        <w:ind w:firstLine="567"/>
      </w:pPr>
      <w:r w:rsidRPr="007B559B">
        <w:rPr>
          <w:snapToGrid w:val="0"/>
        </w:rPr>
        <w:t>O sistema também permite iniciar gravações, limpar gráficos e exportar os dados completos em formato CSV, possibilitando análises posteriores em outras ferramentas de processamento.</w:t>
      </w:r>
    </w:p>
    <w:p w14:paraId="62277AA9" w14:textId="77777777" w:rsidR="009C5D75" w:rsidRPr="007B559B" w:rsidRDefault="009C5D75" w:rsidP="009C5D75">
      <w:pPr>
        <w:pStyle w:val="subsub"/>
        <w:rPr>
          <w:noProof w:val="0"/>
          <w:color w:val="EE0000"/>
          <w:lang w:val="pt-BR"/>
        </w:rPr>
      </w:pPr>
      <w:bookmarkStart w:id="842" w:name="_Toc214232712"/>
      <w:r w:rsidRPr="007B559B">
        <w:rPr>
          <w:noProof w:val="0"/>
          <w:color w:val="EE0000"/>
          <w:lang w:val="pt-BR"/>
        </w:rPr>
        <w:t>implementação do controle por imu</w:t>
      </w:r>
      <w:bookmarkEnd w:id="842"/>
    </w:p>
    <w:p w14:paraId="1F997E09" w14:textId="77777777" w:rsidR="009C5D75" w:rsidRPr="007B559B" w:rsidRDefault="009C5D75" w:rsidP="009C5D75">
      <w:pPr>
        <w:spacing w:after="160" w:line="360" w:lineRule="auto"/>
        <w:ind w:firstLine="567"/>
        <w:jc w:val="both"/>
        <w:rPr>
          <w:snapToGrid w:val="0"/>
        </w:rPr>
      </w:pPr>
      <w:r w:rsidRPr="007B559B">
        <w:rPr>
          <w:snapToGrid w:val="0"/>
        </w:rPr>
        <w:t xml:space="preserve">O modo de controle baseado em IMU foi desenvolvido para permitir que a plataforma responda diretamente à orientação medida por sensores inerciais, utilizando dispositivos como o BNO085 ou o MPU6050 instalados em um módulo transmissor dedicado. Esses sensores enviam continuamente sua orientação ao ESP32-S3 por meio do protocolo ESP-NOW, garantindo comunicação de baixa latência. O firmware é capaz de interpretar os dados tanto em </w:t>
      </w:r>
      <w:proofErr w:type="spellStart"/>
      <w:r w:rsidRPr="007B559B">
        <w:rPr>
          <w:snapToGrid w:val="0"/>
        </w:rPr>
        <w:lastRenderedPageBreak/>
        <w:t>quaternions</w:t>
      </w:r>
      <w:proofErr w:type="spellEnd"/>
      <w:r w:rsidRPr="007B559B">
        <w:rPr>
          <w:snapToGrid w:val="0"/>
        </w:rPr>
        <w:t xml:space="preserve"> quanto em ângulos de Euler (</w:t>
      </w:r>
      <w:proofErr w:type="spellStart"/>
      <w:r w:rsidRPr="007B559B">
        <w:rPr>
          <w:i/>
          <w:iCs/>
          <w:snapToGrid w:val="0"/>
        </w:rPr>
        <w:t>Roll</w:t>
      </w:r>
      <w:proofErr w:type="spellEnd"/>
      <w:r w:rsidRPr="007B559B">
        <w:rPr>
          <w:i/>
          <w:iCs/>
          <w:snapToGrid w:val="0"/>
        </w:rPr>
        <w:t xml:space="preserve">, </w:t>
      </w:r>
      <w:proofErr w:type="spellStart"/>
      <w:r w:rsidRPr="007B559B">
        <w:rPr>
          <w:i/>
          <w:iCs/>
          <w:snapToGrid w:val="0"/>
        </w:rPr>
        <w:t>Pitch</w:t>
      </w:r>
      <w:proofErr w:type="spellEnd"/>
      <w:r w:rsidRPr="007B559B">
        <w:rPr>
          <w:i/>
          <w:iCs/>
          <w:snapToGrid w:val="0"/>
        </w:rPr>
        <w:t xml:space="preserve"> e </w:t>
      </w:r>
      <w:proofErr w:type="spellStart"/>
      <w:r w:rsidRPr="007B559B">
        <w:rPr>
          <w:i/>
          <w:iCs/>
          <w:snapToGrid w:val="0"/>
        </w:rPr>
        <w:t>Yaw</w:t>
      </w:r>
      <w:proofErr w:type="spellEnd"/>
      <w:r w:rsidRPr="007B559B">
        <w:rPr>
          <w:snapToGrid w:val="0"/>
        </w:rPr>
        <w:t>), permitindo flexibilidade quanto ao tipo de sensor utilizado.</w:t>
      </w:r>
    </w:p>
    <w:p w14:paraId="5E84F489" w14:textId="77777777" w:rsidR="009C5D75" w:rsidRPr="007B559B" w:rsidRDefault="009C5D75" w:rsidP="009C5D75">
      <w:pPr>
        <w:spacing w:after="160" w:line="360" w:lineRule="auto"/>
        <w:ind w:firstLine="567"/>
        <w:jc w:val="both"/>
        <w:rPr>
          <w:snapToGrid w:val="0"/>
        </w:rPr>
      </w:pPr>
      <w:r w:rsidRPr="007B559B">
        <w:rPr>
          <w:snapToGrid w:val="0"/>
        </w:rPr>
        <w:t xml:space="preserve">No backend, o modo IMU é habilitado e monitorado pela página </w:t>
      </w:r>
      <w:r w:rsidRPr="007B559B">
        <w:rPr>
          <w:i/>
          <w:iCs/>
          <w:snapToGrid w:val="0"/>
        </w:rPr>
        <w:t>accelerometer.html</w:t>
      </w:r>
      <w:r w:rsidRPr="007B559B">
        <w:rPr>
          <w:snapToGrid w:val="0"/>
        </w:rPr>
        <w:t xml:space="preserve">, que controla a ativação via comandos REST e exibe, em tempo real, a orientação recebida através do </w:t>
      </w:r>
      <w:proofErr w:type="spellStart"/>
      <w:r w:rsidRPr="007B559B">
        <w:rPr>
          <w:snapToGrid w:val="0"/>
        </w:rPr>
        <w:t>WebSocket</w:t>
      </w:r>
      <w:proofErr w:type="spellEnd"/>
      <w:r w:rsidRPr="007B559B">
        <w:rPr>
          <w:snapToGrid w:val="0"/>
        </w:rPr>
        <w:t xml:space="preserve">. A interface apresenta os valores de </w:t>
      </w:r>
      <w:proofErr w:type="spellStart"/>
      <w:r w:rsidRPr="007B559B">
        <w:rPr>
          <w:snapToGrid w:val="0"/>
        </w:rPr>
        <w:t>Roll</w:t>
      </w:r>
      <w:proofErr w:type="spellEnd"/>
      <w:r w:rsidRPr="007B559B">
        <w:rPr>
          <w:snapToGrid w:val="0"/>
        </w:rPr>
        <w:t xml:space="preserve">, </w:t>
      </w:r>
      <w:proofErr w:type="spellStart"/>
      <w:r w:rsidRPr="007B559B">
        <w:rPr>
          <w:snapToGrid w:val="0"/>
        </w:rPr>
        <w:t>Pitch</w:t>
      </w:r>
      <w:proofErr w:type="spellEnd"/>
      <w:r w:rsidRPr="007B559B">
        <w:rPr>
          <w:snapToGrid w:val="0"/>
        </w:rPr>
        <w:t xml:space="preserve"> e </w:t>
      </w:r>
      <w:proofErr w:type="spellStart"/>
      <w:r w:rsidRPr="007B559B">
        <w:rPr>
          <w:snapToGrid w:val="0"/>
        </w:rPr>
        <w:t>Yaw</w:t>
      </w:r>
      <w:proofErr w:type="spellEnd"/>
      <w:r w:rsidRPr="007B559B">
        <w:rPr>
          <w:snapToGrid w:val="0"/>
        </w:rPr>
        <w:t xml:space="preserve">, os </w:t>
      </w:r>
      <w:proofErr w:type="spellStart"/>
      <w:r w:rsidRPr="007B559B">
        <w:rPr>
          <w:snapToGrid w:val="0"/>
        </w:rPr>
        <w:t>quaternions</w:t>
      </w:r>
      <w:proofErr w:type="spellEnd"/>
      <w:r w:rsidRPr="007B559B">
        <w:rPr>
          <w:snapToGrid w:val="0"/>
        </w:rPr>
        <w:t xml:space="preserve"> brutos do sensor, a escala de atuação do sistema e uma função de recalibração de referência, que redefine a orientação atual como ponto neutro para compensar pequenos desvios ou inclinações iniciais.</w:t>
      </w:r>
    </w:p>
    <w:p w14:paraId="2DA620BC" w14:textId="77777777" w:rsidR="009C5D75" w:rsidRPr="007B559B" w:rsidRDefault="009C5D75" w:rsidP="009C5D75">
      <w:pPr>
        <w:spacing w:after="160" w:line="360" w:lineRule="auto"/>
        <w:ind w:firstLine="567"/>
        <w:jc w:val="both"/>
        <w:rPr>
          <w:snapToGrid w:val="0"/>
        </w:rPr>
      </w:pPr>
      <w:r w:rsidRPr="007B559B">
        <w:rPr>
          <w:snapToGrid w:val="0"/>
        </w:rPr>
        <w:t xml:space="preserve">Os ângulos medidos pelo sensor são limitados a uma faixa de ±5° em cada eixo de rotação, evitando solicitações excessivas aos atuadores e garantindo que a plataforma opere dentro de uma região segura. </w:t>
      </w:r>
    </w:p>
    <w:p w14:paraId="59429487" w14:textId="77777777" w:rsidR="009C5D75" w:rsidRPr="007B559B" w:rsidRDefault="009C5D75" w:rsidP="009C5D75">
      <w:pPr>
        <w:spacing w:after="160" w:line="360" w:lineRule="auto"/>
        <w:ind w:firstLine="567"/>
        <w:jc w:val="both"/>
        <w:rPr>
          <w:snapToGrid w:val="0"/>
        </w:rPr>
      </w:pPr>
      <w:r w:rsidRPr="007B559B">
        <w:rPr>
          <w:snapToGrid w:val="0"/>
        </w:rPr>
        <w:t>É importante destacar que, ao utilizar um sensor MPU6050, o ângulo de rotação em Z (</w:t>
      </w:r>
      <w:proofErr w:type="spellStart"/>
      <w:r w:rsidRPr="007B559B">
        <w:rPr>
          <w:i/>
          <w:iCs/>
          <w:snapToGrid w:val="0"/>
        </w:rPr>
        <w:t>Yaw</w:t>
      </w:r>
      <w:proofErr w:type="spellEnd"/>
      <w:r w:rsidRPr="007B559B">
        <w:rPr>
          <w:snapToGrid w:val="0"/>
        </w:rPr>
        <w:t>) apresenta menor confiabilidade quando comparado aos sensores da família BNO085. Isso ocorre porque o MPU6050 não possui magnetômetro, operando apenas com acelerômetro e giroscópio. Dessa forma, o</w:t>
      </w:r>
      <w:r w:rsidRPr="007B559B">
        <w:rPr>
          <w:i/>
          <w:iCs/>
          <w:snapToGrid w:val="0"/>
        </w:rPr>
        <w:t xml:space="preserve"> </w:t>
      </w:r>
      <w:proofErr w:type="spellStart"/>
      <w:r w:rsidRPr="007B559B">
        <w:rPr>
          <w:i/>
          <w:iCs/>
          <w:snapToGrid w:val="0"/>
        </w:rPr>
        <w:t>Yaw</w:t>
      </w:r>
      <w:proofErr w:type="spellEnd"/>
      <w:r w:rsidRPr="007B559B">
        <w:rPr>
          <w:snapToGrid w:val="0"/>
        </w:rPr>
        <w:t xml:space="preserve"> é estimado exclusivamente pela integração da velocidade angular, processo que acumula erro numérico ao longo do tempo na ausência de uma referência absoluta ao campo magnético terrestre. Esse acúmulo progressivo de erro é conhecido como </w:t>
      </w:r>
      <w:proofErr w:type="spellStart"/>
      <w:r w:rsidRPr="007B559B">
        <w:rPr>
          <w:i/>
          <w:iCs/>
          <w:snapToGrid w:val="0"/>
        </w:rPr>
        <w:t>drift</w:t>
      </w:r>
      <w:proofErr w:type="spellEnd"/>
      <w:r w:rsidRPr="007B559B">
        <w:rPr>
          <w:snapToGrid w:val="0"/>
        </w:rPr>
        <w:t>, um desvio lento e contínuo do valor real, que faz com que o ângulo estimado se afaste gradualmente da orientação verdadeira mesmo quando o sensor está parado. Como consequência, o eixo Z tende a apresentar erros acumulados e maior instabilidade, especialmente em movimentos lentos ou durante períodos prolongados de operação.</w:t>
      </w:r>
    </w:p>
    <w:p w14:paraId="6A48DCC7" w14:textId="77777777" w:rsidR="009C5D75" w:rsidRPr="007B559B" w:rsidRDefault="009C5D75" w:rsidP="009C5D75">
      <w:pPr>
        <w:spacing w:after="160" w:line="360" w:lineRule="auto"/>
        <w:ind w:firstLine="567"/>
        <w:jc w:val="both"/>
        <w:rPr>
          <w:snapToGrid w:val="0"/>
        </w:rPr>
      </w:pPr>
      <w:r w:rsidRPr="007B559B">
        <w:rPr>
          <w:snapToGrid w:val="0"/>
        </w:rPr>
        <w:t>Embora exista a intenção de futuramente utilizar esses dados para gerar uma pose alvo inversa, permitindo que a plataforma compense automaticamente a inclinação detectada pela IMU (uma forma de estabilização ativa), essa funcionalidade ainda não foi implementada, pois requer refinamentos adicionais tanto no controle quanto no tratamento dos sinais. O desenvolvimento completo desse modo se enquadra nos itens previstos para trabalhos futuros.</w:t>
      </w:r>
    </w:p>
    <w:p w14:paraId="084AA10D" w14:textId="77777777" w:rsidR="009C5D75" w:rsidRPr="007B559B" w:rsidRDefault="009C5D75" w:rsidP="009C5D75">
      <w:pPr>
        <w:spacing w:after="160" w:line="360" w:lineRule="auto"/>
        <w:ind w:firstLine="567"/>
        <w:jc w:val="both"/>
        <w:rPr>
          <w:snapToGrid w:val="0"/>
        </w:rPr>
      </w:pPr>
      <w:r w:rsidRPr="007B559B">
        <w:rPr>
          <w:snapToGrid w:val="0"/>
        </w:rPr>
        <w:t xml:space="preserve">Atualmente, a página </w:t>
      </w:r>
      <w:r w:rsidRPr="007B559B">
        <w:rPr>
          <w:i/>
          <w:iCs/>
          <w:snapToGrid w:val="0"/>
        </w:rPr>
        <w:t>accelerometer.html</w:t>
      </w:r>
      <w:r w:rsidRPr="007B559B">
        <w:rPr>
          <w:snapToGrid w:val="0"/>
        </w:rPr>
        <w:t xml:space="preserve"> funciona como uma ferramenta de visualização e ensaio do modo IMU, servindo também como base conceitual para a futura implementação de um sistema de estabilização da bancada.</w:t>
      </w:r>
    </w:p>
    <w:p w14:paraId="321132A3" w14:textId="77777777" w:rsidR="009C5D75" w:rsidRPr="007B559B" w:rsidRDefault="009C5D75" w:rsidP="009C5D75">
      <w:pPr>
        <w:keepNext/>
        <w:spacing w:line="360" w:lineRule="auto"/>
        <w:jc w:val="center"/>
      </w:pPr>
      <w:r w:rsidRPr="007B559B">
        <w:lastRenderedPageBreak/>
        <w:drawing>
          <wp:inline distT="0" distB="0" distL="0" distR="0" wp14:anchorId="24164EA1" wp14:editId="7B71F53A">
            <wp:extent cx="5568189" cy="3371850"/>
            <wp:effectExtent l="0" t="0" r="0" b="0"/>
            <wp:docPr id="1712760192" name="Imagem 2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0192" name="Imagem 21" descr="Interface gráfica do usuário, Aplicativo&#10;&#10;O conteúdo gerado por IA pode estar incorre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0317" cy="3385250"/>
                    </a:xfrm>
                    <a:prstGeom prst="rect">
                      <a:avLst/>
                    </a:prstGeom>
                    <a:noFill/>
                    <a:ln>
                      <a:noFill/>
                    </a:ln>
                  </pic:spPr>
                </pic:pic>
              </a:graphicData>
            </a:graphic>
          </wp:inline>
        </w:drawing>
      </w:r>
    </w:p>
    <w:p w14:paraId="58D0528F" w14:textId="77777777" w:rsidR="009C5D75" w:rsidRPr="007B559B" w:rsidRDefault="009C5D75" w:rsidP="009C5D75">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74</w:t>
      </w:r>
      <w:r w:rsidRPr="007B559B">
        <w:fldChar w:fldCharType="end"/>
      </w:r>
      <w:r w:rsidRPr="007B559B">
        <w:t>: Valores do IMU</w:t>
      </w:r>
    </w:p>
    <w:p w14:paraId="4AFC0C65" w14:textId="77777777" w:rsidR="009C5D75" w:rsidRPr="007B559B" w:rsidRDefault="009C5D75" w:rsidP="009C5D75"/>
    <w:p w14:paraId="42744D5E" w14:textId="77777777" w:rsidR="009C5D75" w:rsidRPr="007B559B" w:rsidRDefault="009C5D75" w:rsidP="009C5D75">
      <w:pPr>
        <w:pStyle w:val="subsub"/>
        <w:rPr>
          <w:noProof w:val="0"/>
          <w:color w:val="EE0000"/>
          <w:lang w:val="pt-BR"/>
        </w:rPr>
      </w:pPr>
      <w:bookmarkStart w:id="843" w:name="_Toc214232713"/>
      <w:r w:rsidRPr="007B559B">
        <w:rPr>
          <w:noProof w:val="0"/>
          <w:color w:val="EE0000"/>
          <w:lang w:val="pt-BR"/>
        </w:rPr>
        <w:t>implementação do controle por joystick</w:t>
      </w:r>
      <w:bookmarkEnd w:id="843"/>
    </w:p>
    <w:p w14:paraId="02C8DE5A" w14:textId="77777777" w:rsidR="009C5D75" w:rsidRPr="007B559B" w:rsidRDefault="009C5D75" w:rsidP="009C5D75">
      <w:pPr>
        <w:spacing w:after="160" w:line="360" w:lineRule="auto"/>
        <w:ind w:firstLine="567"/>
        <w:jc w:val="both"/>
        <w:rPr>
          <w:snapToGrid w:val="0"/>
        </w:rPr>
      </w:pPr>
      <w:r w:rsidRPr="007B559B">
        <w:rPr>
          <w:snapToGrid w:val="0"/>
        </w:rPr>
        <w:t xml:space="preserve">O controle manual da plataforma foi implementado na página </w:t>
      </w:r>
      <w:r w:rsidRPr="007B559B">
        <w:rPr>
          <w:i/>
          <w:iCs/>
          <w:snapToGrid w:val="0"/>
        </w:rPr>
        <w:t>controller.html</w:t>
      </w:r>
      <w:r w:rsidRPr="007B559B">
        <w:rPr>
          <w:snapToGrid w:val="0"/>
        </w:rPr>
        <w:t xml:space="preserve">, utilizando a </w:t>
      </w:r>
      <w:proofErr w:type="spellStart"/>
      <w:r w:rsidRPr="007B559B">
        <w:rPr>
          <w:i/>
          <w:iCs/>
          <w:snapToGrid w:val="0"/>
        </w:rPr>
        <w:t>Gamepad</w:t>
      </w:r>
      <w:proofErr w:type="spellEnd"/>
      <w:r w:rsidRPr="007B559B">
        <w:rPr>
          <w:i/>
          <w:iCs/>
          <w:snapToGrid w:val="0"/>
        </w:rPr>
        <w:t xml:space="preserve"> API</w:t>
      </w:r>
      <w:r w:rsidRPr="007B559B">
        <w:rPr>
          <w:snapToGrid w:val="0"/>
        </w:rPr>
        <w:t xml:space="preserve"> nativa dos navegadores modernos. Dessa forma, qualquer controle de videogame compatível com essa API (por exemplo, Xbox 360/</w:t>
      </w:r>
      <w:proofErr w:type="spellStart"/>
      <w:r w:rsidRPr="007B559B">
        <w:rPr>
          <w:snapToGrid w:val="0"/>
        </w:rPr>
        <w:t>One</w:t>
      </w:r>
      <w:proofErr w:type="spellEnd"/>
      <w:r w:rsidRPr="007B559B">
        <w:rPr>
          <w:snapToGrid w:val="0"/>
        </w:rPr>
        <w:t xml:space="preserve">, controles genéricos </w:t>
      </w:r>
      <w:proofErr w:type="spellStart"/>
      <w:r w:rsidRPr="007B559B">
        <w:rPr>
          <w:snapToGrid w:val="0"/>
        </w:rPr>
        <w:t>XInput</w:t>
      </w:r>
      <w:proofErr w:type="spellEnd"/>
      <w:r w:rsidRPr="007B559B">
        <w:rPr>
          <w:snapToGrid w:val="0"/>
        </w:rPr>
        <w:t xml:space="preserve"> ou dispositivos equivalentes) pode ser utilizado, desde que seja corretamente reconhecido pelo navegador. Quando um </w:t>
      </w:r>
      <w:proofErr w:type="spellStart"/>
      <w:r w:rsidRPr="007B559B">
        <w:rPr>
          <w:snapToGrid w:val="0"/>
        </w:rPr>
        <w:t>gamepad</w:t>
      </w:r>
      <w:proofErr w:type="spellEnd"/>
      <w:r w:rsidRPr="007B559B">
        <w:rPr>
          <w:snapToGrid w:val="0"/>
        </w:rPr>
        <w:t xml:space="preserve"> é conectado, a aplicação registra o dispositivo e passa a ler continuamente os valores dos eixos analógicos e gatilhos, bem como o estado dos botões.</w:t>
      </w:r>
    </w:p>
    <w:p w14:paraId="6F06D5F2" w14:textId="77777777" w:rsidR="009C5D75" w:rsidRPr="007B559B" w:rsidRDefault="009C5D75" w:rsidP="009C5D75">
      <w:pPr>
        <w:spacing w:after="160" w:line="360" w:lineRule="auto"/>
        <w:ind w:firstLine="567"/>
        <w:jc w:val="both"/>
        <w:rPr>
          <w:snapToGrid w:val="0"/>
        </w:rPr>
      </w:pPr>
      <w:r w:rsidRPr="007B559B">
        <w:rPr>
          <w:snapToGrid w:val="0"/>
        </w:rPr>
        <w:t>Os sinais lidos são normalizados em uma estrutura de pose que representa as translações (X, Y, Z) e rotações (</w:t>
      </w:r>
      <w:proofErr w:type="spellStart"/>
      <w:r w:rsidRPr="007B559B">
        <w:rPr>
          <w:snapToGrid w:val="0"/>
        </w:rPr>
        <w:t>Roll</w:t>
      </w:r>
      <w:proofErr w:type="spellEnd"/>
      <w:r w:rsidRPr="007B559B">
        <w:rPr>
          <w:snapToGrid w:val="0"/>
        </w:rPr>
        <w:t xml:space="preserve"> e </w:t>
      </w:r>
      <w:proofErr w:type="spellStart"/>
      <w:r w:rsidRPr="007B559B">
        <w:rPr>
          <w:snapToGrid w:val="0"/>
        </w:rPr>
        <w:t>Pitch</w:t>
      </w:r>
      <w:proofErr w:type="spellEnd"/>
      <w:r w:rsidRPr="007B559B">
        <w:rPr>
          <w:snapToGrid w:val="0"/>
        </w:rPr>
        <w:t xml:space="preserve">) da plataforma. O mapeamento é definido da seguinte forma: o </w:t>
      </w:r>
      <w:proofErr w:type="spellStart"/>
      <w:r w:rsidRPr="007B559B">
        <w:rPr>
          <w:i/>
          <w:iCs/>
          <w:snapToGrid w:val="0"/>
        </w:rPr>
        <w:t>stick</w:t>
      </w:r>
      <w:proofErr w:type="spellEnd"/>
      <w:r w:rsidRPr="007B559B">
        <w:rPr>
          <w:snapToGrid w:val="0"/>
        </w:rPr>
        <w:t xml:space="preserve"> esquerdo controla a translação no plano XY (±30 mm), o </w:t>
      </w:r>
      <w:proofErr w:type="spellStart"/>
      <w:r w:rsidRPr="007B559B">
        <w:rPr>
          <w:snapToGrid w:val="0"/>
        </w:rPr>
        <w:t>stick</w:t>
      </w:r>
      <w:proofErr w:type="spellEnd"/>
      <w:r w:rsidRPr="007B559B">
        <w:rPr>
          <w:snapToGrid w:val="0"/>
        </w:rPr>
        <w:t xml:space="preserve"> direito controla as rotações </w:t>
      </w:r>
      <w:proofErr w:type="spellStart"/>
      <w:r w:rsidRPr="007B559B">
        <w:rPr>
          <w:i/>
          <w:iCs/>
          <w:snapToGrid w:val="0"/>
        </w:rPr>
        <w:t>Roll</w:t>
      </w:r>
      <w:proofErr w:type="spellEnd"/>
      <w:r w:rsidRPr="007B559B">
        <w:rPr>
          <w:i/>
          <w:iCs/>
          <w:snapToGrid w:val="0"/>
        </w:rPr>
        <w:t xml:space="preserve"> </w:t>
      </w:r>
      <w:r w:rsidRPr="007B559B">
        <w:rPr>
          <w:snapToGrid w:val="0"/>
        </w:rPr>
        <w:t xml:space="preserve">e </w:t>
      </w:r>
      <w:proofErr w:type="spellStart"/>
      <w:r w:rsidRPr="007B559B">
        <w:rPr>
          <w:i/>
          <w:iCs/>
          <w:snapToGrid w:val="0"/>
        </w:rPr>
        <w:t>Pitch</w:t>
      </w:r>
      <w:proofErr w:type="spellEnd"/>
      <w:r w:rsidRPr="007B559B">
        <w:rPr>
          <w:snapToGrid w:val="0"/>
        </w:rPr>
        <w:t xml:space="preserve"> (aproximadamente ±8°) e os gatilhos (LT e RT) são usados para ajustar a altura no eixo Z (±20 mm), permitindo elevação e descida controladas. Uma zona morta (</w:t>
      </w:r>
      <w:proofErr w:type="spellStart"/>
      <w:r w:rsidRPr="007B559B">
        <w:rPr>
          <w:i/>
          <w:iCs/>
          <w:snapToGrid w:val="0"/>
        </w:rPr>
        <w:t>deadzone</w:t>
      </w:r>
      <w:proofErr w:type="spellEnd"/>
      <w:r w:rsidRPr="007B559B">
        <w:rPr>
          <w:snapToGrid w:val="0"/>
        </w:rPr>
        <w:t>) é aplicada aos eixos para ignorar pequenas variações próximas de zero, reduzindo ruídos e movimentos involuntários.</w:t>
      </w:r>
    </w:p>
    <w:p w14:paraId="744A880B" w14:textId="77777777" w:rsidR="009C5D75" w:rsidRPr="007B559B" w:rsidRDefault="009C5D75" w:rsidP="009C5D75">
      <w:pPr>
        <w:spacing w:after="160" w:line="360" w:lineRule="auto"/>
        <w:ind w:firstLine="567"/>
        <w:jc w:val="both"/>
        <w:rPr>
          <w:snapToGrid w:val="0"/>
        </w:rPr>
      </w:pPr>
      <w:r w:rsidRPr="007B559B">
        <w:rPr>
          <w:snapToGrid w:val="0"/>
        </w:rPr>
        <w:t xml:space="preserve">As poses calculadas são enviadas periodicamente ao backend por meio do </w:t>
      </w:r>
      <w:proofErr w:type="spellStart"/>
      <w:r w:rsidRPr="007B559B">
        <w:rPr>
          <w:snapToGrid w:val="0"/>
        </w:rPr>
        <w:t>endpoint</w:t>
      </w:r>
      <w:proofErr w:type="spellEnd"/>
      <w:r w:rsidRPr="007B559B">
        <w:rPr>
          <w:snapToGrid w:val="0"/>
        </w:rPr>
        <w:t xml:space="preserve"> POST /joystick/pose, juntamente com os valores normalizados dos eixos e gatilhos, além de uma indicação se os comandos devem ser apenas visualizados (modo de pré-visualização) ou efetivamente aplicados ao hardware. </w:t>
      </w:r>
    </w:p>
    <w:p w14:paraId="6A520AC0" w14:textId="681E27A6" w:rsidR="009C5D75" w:rsidRPr="007B559B" w:rsidRDefault="009C5D75" w:rsidP="009C5D75">
      <w:pPr>
        <w:pStyle w:val="Legenda"/>
        <w:rPr>
          <w:snapToGrid w:val="0"/>
        </w:rPr>
      </w:pPr>
      <w:r w:rsidRPr="007B559B">
        <w:lastRenderedPageBreak/>
        <w:t xml:space="preserve">Tabela </w:t>
      </w:r>
      <w:r w:rsidRPr="007B559B">
        <w:fldChar w:fldCharType="begin"/>
      </w:r>
      <w:r w:rsidRPr="007B559B">
        <w:instrText xml:space="preserve"> SEQ Tabela \* ARABIC </w:instrText>
      </w:r>
      <w:r w:rsidRPr="007B559B">
        <w:fldChar w:fldCharType="separate"/>
      </w:r>
      <w:r w:rsidR="00935695">
        <w:rPr>
          <w:noProof/>
        </w:rPr>
        <w:t>6</w:t>
      </w:r>
      <w:r w:rsidRPr="007B559B">
        <w:fldChar w:fldCharType="end"/>
      </w:r>
      <w:r w:rsidRPr="007B559B">
        <w:t xml:space="preserve">:  </w:t>
      </w:r>
      <w:proofErr w:type="spellStart"/>
      <w:r w:rsidRPr="007B559B">
        <w:t>Endpoint</w:t>
      </w:r>
      <w:proofErr w:type="spellEnd"/>
      <w:r w:rsidRPr="007B559B">
        <w:t xml:space="preserve"> Controle Joystick</w:t>
      </w:r>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9C5D75" w:rsidRPr="007B559B" w14:paraId="6B4E0890"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8735239"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2B2632D2" w14:textId="77777777" w:rsidR="009C5D75" w:rsidRPr="007B559B" w:rsidRDefault="009C5D75" w:rsidP="000B0A3A">
            <w:pPr>
              <w:jc w:val="center"/>
              <w:rPr>
                <w:rFonts w:ascii="Aptos Narrow" w:hAnsi="Aptos Narrow"/>
                <w:b/>
                <w:bCs/>
                <w:color w:val="000000"/>
                <w:sz w:val="22"/>
                <w:szCs w:val="22"/>
              </w:rPr>
            </w:pPr>
            <w:proofErr w:type="spellStart"/>
            <w:r w:rsidRPr="007B559B">
              <w:rPr>
                <w:rFonts w:ascii="Aptos Narrow" w:hAnsi="Aptos Narrow"/>
                <w:b/>
                <w:bCs/>
                <w:color w:val="000000"/>
                <w:sz w:val="22"/>
                <w:szCs w:val="22"/>
              </w:rPr>
              <w:t>Endpoint</w:t>
            </w:r>
            <w:proofErr w:type="spellEnd"/>
          </w:p>
        </w:tc>
        <w:tc>
          <w:tcPr>
            <w:tcW w:w="6237" w:type="dxa"/>
            <w:tcBorders>
              <w:top w:val="single" w:sz="4" w:space="0" w:color="auto"/>
              <w:left w:val="nil"/>
              <w:bottom w:val="single" w:sz="4" w:space="0" w:color="auto"/>
              <w:right w:val="single" w:sz="4" w:space="0" w:color="auto"/>
            </w:tcBorders>
            <w:noWrap/>
            <w:vAlign w:val="center"/>
          </w:tcPr>
          <w:p w14:paraId="73785B28"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Descrição</w:t>
            </w:r>
          </w:p>
        </w:tc>
      </w:tr>
      <w:tr w:rsidR="009C5D75" w:rsidRPr="007B559B" w14:paraId="03992706"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BAB600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689056D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/joystick/pose </w:t>
            </w:r>
          </w:p>
        </w:tc>
        <w:tc>
          <w:tcPr>
            <w:tcW w:w="6237" w:type="dxa"/>
            <w:tcBorders>
              <w:top w:val="single" w:sz="4" w:space="0" w:color="auto"/>
              <w:left w:val="nil"/>
              <w:bottom w:val="single" w:sz="4" w:space="0" w:color="auto"/>
              <w:right w:val="single" w:sz="4" w:space="0" w:color="auto"/>
            </w:tcBorders>
            <w:noWrap/>
            <w:vAlign w:val="center"/>
            <w:hideMark/>
          </w:tcPr>
          <w:p w14:paraId="046075F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Recebe eixos normalizados do joystick e converte em pose da plataforma (com opção de aplicar).</w:t>
            </w:r>
          </w:p>
        </w:tc>
      </w:tr>
    </w:tbl>
    <w:p w14:paraId="257AB273" w14:textId="77777777" w:rsidR="009C5D75" w:rsidRPr="007B559B" w:rsidRDefault="009C5D75" w:rsidP="009C5D75">
      <w:pPr>
        <w:spacing w:after="160" w:line="360" w:lineRule="auto"/>
        <w:jc w:val="both"/>
        <w:rPr>
          <w:snapToGrid w:val="0"/>
        </w:rPr>
      </w:pPr>
    </w:p>
    <w:p w14:paraId="6F1CB220" w14:textId="77777777" w:rsidR="009C5D75" w:rsidRPr="007B559B" w:rsidRDefault="009C5D75" w:rsidP="009C5D75">
      <w:pPr>
        <w:keepNext/>
        <w:spacing w:line="360" w:lineRule="auto"/>
        <w:jc w:val="center"/>
      </w:pPr>
      <w:r w:rsidRPr="007B559B">
        <w:drawing>
          <wp:inline distT="0" distB="0" distL="0" distR="0" wp14:anchorId="70E0792A" wp14:editId="6E9528B5">
            <wp:extent cx="5617210" cy="3370573"/>
            <wp:effectExtent l="0" t="0" r="2540" b="1905"/>
            <wp:docPr id="1213239218" name="Imagem 2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9218" name="Imagem 29" descr="Interface gráfica do usuário, Aplicativo&#10;&#10;O conteúdo gerado por IA pode estar incorre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7001" cy="3382448"/>
                    </a:xfrm>
                    <a:prstGeom prst="rect">
                      <a:avLst/>
                    </a:prstGeom>
                    <a:noFill/>
                    <a:ln>
                      <a:noFill/>
                    </a:ln>
                  </pic:spPr>
                </pic:pic>
              </a:graphicData>
            </a:graphic>
          </wp:inline>
        </w:drawing>
      </w:r>
    </w:p>
    <w:p w14:paraId="3AEA7959"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75</w:t>
      </w:r>
      <w:r w:rsidRPr="007B559B">
        <w:fldChar w:fldCharType="end"/>
      </w:r>
      <w:r w:rsidRPr="007B559B">
        <w:t>: Pré-Visualização dos Estados</w:t>
      </w:r>
    </w:p>
    <w:p w14:paraId="503E31C2" w14:textId="77777777" w:rsidR="009C5D75" w:rsidRPr="007B559B" w:rsidRDefault="009C5D75" w:rsidP="009C5D75"/>
    <w:p w14:paraId="7D07C4ED" w14:textId="77777777" w:rsidR="009C5D75" w:rsidRPr="007B559B" w:rsidRDefault="009C5D75" w:rsidP="009C5D75">
      <w:pPr>
        <w:spacing w:after="160" w:line="360" w:lineRule="auto"/>
        <w:ind w:firstLine="567"/>
        <w:jc w:val="both"/>
        <w:rPr>
          <w:snapToGrid w:val="0"/>
        </w:rPr>
      </w:pPr>
      <w:r w:rsidRPr="007B559B">
        <w:rPr>
          <w:snapToGrid w:val="0"/>
        </w:rPr>
        <w:t>No backend, esses dados são processados pela cinemática inversa, que converte a pose em comprimentos individuais dos seis atuadores e valida os resultados de acordo com os limites geométricos e de curso da plataforma. Quando todos os comprimentos estão dentro da faixa permitida, a interface exibe os cartões dos pistões em verde; se alguma solução ultrapassa os limites físicos ou é considerada inválida, os pistões afetados são destacados em vermelho e o comando não é enviado ao ESP32-S3.</w:t>
      </w:r>
    </w:p>
    <w:p w14:paraId="2E1AB60E" w14:textId="77777777" w:rsidR="009C5D75" w:rsidRPr="007B559B" w:rsidRDefault="009C5D75" w:rsidP="009C5D75">
      <w:pPr>
        <w:keepNext/>
        <w:spacing w:line="360" w:lineRule="auto"/>
        <w:jc w:val="both"/>
      </w:pPr>
      <w:r w:rsidRPr="007B559B">
        <w:drawing>
          <wp:inline distT="0" distB="0" distL="0" distR="0" wp14:anchorId="6B4789AF" wp14:editId="3279E800">
            <wp:extent cx="5760085" cy="1894840"/>
            <wp:effectExtent l="0" t="0" r="0" b="0"/>
            <wp:docPr id="1554005417" name="Imagem 2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5417" name="Imagem 26" descr="Interface gráfica do usuário, Aplicativo, Teams&#10;&#10;O conteúdo gerado por IA pode estar incorre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894840"/>
                    </a:xfrm>
                    <a:prstGeom prst="rect">
                      <a:avLst/>
                    </a:prstGeom>
                    <a:noFill/>
                    <a:ln>
                      <a:noFill/>
                    </a:ln>
                  </pic:spPr>
                </pic:pic>
              </a:graphicData>
            </a:graphic>
          </wp:inline>
        </w:drawing>
      </w:r>
    </w:p>
    <w:p w14:paraId="51C6F799"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76</w:t>
      </w:r>
      <w:r w:rsidRPr="007B559B">
        <w:fldChar w:fldCharType="end"/>
      </w:r>
      <w:r w:rsidRPr="007B559B">
        <w:t>: Controle com Posições Válidas</w:t>
      </w:r>
    </w:p>
    <w:p w14:paraId="5915917B" w14:textId="77777777" w:rsidR="009C5D75" w:rsidRPr="007B559B" w:rsidRDefault="009C5D75" w:rsidP="009C5D75"/>
    <w:p w14:paraId="2B7B00EA" w14:textId="77777777" w:rsidR="009C5D75" w:rsidRPr="007B559B" w:rsidRDefault="009C5D75" w:rsidP="009C5D75">
      <w:pPr>
        <w:keepNext/>
        <w:spacing w:line="360" w:lineRule="auto"/>
        <w:jc w:val="both"/>
      </w:pPr>
      <w:r w:rsidRPr="007B559B">
        <w:drawing>
          <wp:inline distT="0" distB="0" distL="0" distR="0" wp14:anchorId="09C6115C" wp14:editId="5DD9A6F5">
            <wp:extent cx="5760085" cy="894080"/>
            <wp:effectExtent l="0" t="0" r="0" b="1270"/>
            <wp:docPr id="1704814176" name="Imagem 2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4176" name="Imagem 24" descr="Tela de computador com texto preto sobre fundo branco&#10;&#10;O conteúdo gerado por IA pode estar incorre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894080"/>
                    </a:xfrm>
                    <a:prstGeom prst="rect">
                      <a:avLst/>
                    </a:prstGeom>
                    <a:noFill/>
                    <a:ln>
                      <a:noFill/>
                    </a:ln>
                  </pic:spPr>
                </pic:pic>
              </a:graphicData>
            </a:graphic>
          </wp:inline>
        </w:drawing>
      </w:r>
    </w:p>
    <w:p w14:paraId="28DED3B2"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77</w:t>
      </w:r>
      <w:r w:rsidRPr="007B559B">
        <w:fldChar w:fldCharType="end"/>
      </w:r>
      <w:r w:rsidRPr="007B559B">
        <w:t xml:space="preserve">: </w:t>
      </w:r>
      <w:r w:rsidRPr="007B559B">
        <w:rPr>
          <w:i/>
          <w:iCs/>
        </w:rPr>
        <w:t xml:space="preserve">Feedback </w:t>
      </w:r>
      <w:r w:rsidRPr="007B559B">
        <w:t>de Posição Inválida</w:t>
      </w:r>
    </w:p>
    <w:p w14:paraId="076C2078" w14:textId="77777777" w:rsidR="009C5D75" w:rsidRPr="007B559B" w:rsidRDefault="009C5D75" w:rsidP="009C5D75"/>
    <w:p w14:paraId="5A265609" w14:textId="77777777" w:rsidR="009C5D75" w:rsidRPr="007B559B" w:rsidRDefault="009C5D75" w:rsidP="009C5D75">
      <w:pPr>
        <w:spacing w:after="160" w:line="360" w:lineRule="auto"/>
        <w:ind w:firstLine="567"/>
        <w:jc w:val="both"/>
        <w:rPr>
          <w:snapToGrid w:val="0"/>
        </w:rPr>
      </w:pPr>
      <w:r w:rsidRPr="007B559B">
        <w:rPr>
          <w:snapToGrid w:val="0"/>
        </w:rPr>
        <w:t xml:space="preserve">A página atualiza, via </w:t>
      </w:r>
      <w:proofErr w:type="spellStart"/>
      <w:r w:rsidRPr="007B559B">
        <w:rPr>
          <w:snapToGrid w:val="0"/>
        </w:rPr>
        <w:t>WebSocket</w:t>
      </w:r>
      <w:proofErr w:type="spellEnd"/>
      <w:r w:rsidRPr="007B559B">
        <w:rPr>
          <w:snapToGrid w:val="0"/>
        </w:rPr>
        <w:t xml:space="preserve">, tanto a pose corrente quanto os comprimentos de cada pistão, permitindo que o usuário observe em tempo real a resposta da plataforma aos comandos do joystick. Caso o </w:t>
      </w:r>
      <w:proofErr w:type="spellStart"/>
      <w:r w:rsidRPr="007B559B">
        <w:rPr>
          <w:snapToGrid w:val="0"/>
        </w:rPr>
        <w:t>gamepad</w:t>
      </w:r>
      <w:proofErr w:type="spellEnd"/>
      <w:r w:rsidRPr="007B559B">
        <w:rPr>
          <w:snapToGrid w:val="0"/>
        </w:rPr>
        <w:t xml:space="preserve"> seja desconectado ou o modo de controle manual seja desativado, o controlador interrompe o envio de comandos, desabilita o modo joystick e a plataforma é conduzida de volta ao </w:t>
      </w:r>
      <w:proofErr w:type="spellStart"/>
      <w:r w:rsidRPr="007B559B">
        <w:rPr>
          <w:snapToGrid w:val="0"/>
        </w:rPr>
        <w:t>setpoint</w:t>
      </w:r>
      <w:proofErr w:type="spellEnd"/>
      <w:r w:rsidRPr="007B559B">
        <w:rPr>
          <w:snapToGrid w:val="0"/>
        </w:rPr>
        <w:t xml:space="preserve"> neutro, garantindo uma condição segura de repouso. </w:t>
      </w:r>
    </w:p>
    <w:p w14:paraId="0BBF8B30" w14:textId="77777777" w:rsidR="009C5D75" w:rsidRPr="007B559B" w:rsidRDefault="009C5D75" w:rsidP="009C5D75">
      <w:pPr>
        <w:pStyle w:val="subsub"/>
        <w:rPr>
          <w:noProof w:val="0"/>
          <w:color w:val="EE0000"/>
          <w:lang w:val="pt-BR"/>
        </w:rPr>
      </w:pPr>
      <w:r w:rsidRPr="007B559B">
        <w:rPr>
          <w:noProof w:val="0"/>
          <w:color w:val="EE0000"/>
          <w:lang w:val="pt-BR"/>
        </w:rPr>
        <w:t>Implementação da Integração com o FlightGear</w:t>
      </w:r>
    </w:p>
    <w:p w14:paraId="4E4B63D6" w14:textId="77777777" w:rsidR="009C5D75" w:rsidRPr="007B559B" w:rsidRDefault="009C5D75" w:rsidP="009C5D75">
      <w:pPr>
        <w:spacing w:after="160" w:line="360" w:lineRule="auto"/>
        <w:ind w:firstLine="567"/>
        <w:jc w:val="both"/>
        <w:rPr>
          <w:snapToGrid w:val="0"/>
        </w:rPr>
      </w:pPr>
      <w:r w:rsidRPr="007B559B">
        <w:rPr>
          <w:snapToGrid w:val="0"/>
        </w:rPr>
        <w:t xml:space="preserve">A integração da plataforma de Stewart com o simulador de voo </w:t>
      </w:r>
      <w:proofErr w:type="spellStart"/>
      <w:r w:rsidRPr="007B559B">
        <w:rPr>
          <w:snapToGrid w:val="0"/>
        </w:rPr>
        <w:t>FlightGear</w:t>
      </w:r>
      <w:proofErr w:type="spellEnd"/>
      <w:r w:rsidRPr="007B559B">
        <w:rPr>
          <w:snapToGrid w:val="0"/>
        </w:rPr>
        <w:t xml:space="preserve"> foi implementada por meio de um módulo dedicado, denominado </w:t>
      </w:r>
      <w:r w:rsidRPr="007B559B">
        <w:rPr>
          <w:i/>
          <w:iCs/>
          <w:snapToGrid w:val="0"/>
        </w:rPr>
        <w:t>fg-bridge.py</w:t>
      </w:r>
      <w:r w:rsidRPr="007B559B">
        <w:rPr>
          <w:snapToGrid w:val="0"/>
        </w:rPr>
        <w:t xml:space="preserve">, responsável por estabelecer comunicação contínua com o simulador através do protocolo Telnet (porta 5050). Esse módulo funciona como um agente intermediário entre o </w:t>
      </w:r>
      <w:proofErr w:type="spellStart"/>
      <w:r w:rsidRPr="007B559B">
        <w:rPr>
          <w:snapToGrid w:val="0"/>
        </w:rPr>
        <w:t>FlightGear</w:t>
      </w:r>
      <w:proofErr w:type="spellEnd"/>
      <w:r w:rsidRPr="007B559B">
        <w:rPr>
          <w:snapToGrid w:val="0"/>
        </w:rPr>
        <w:t xml:space="preserve"> e o backend principal, realizando coleta, filtragem, limitação e encaminhamento das variáveis de atitude provenientes da aeronave simulada.</w:t>
      </w:r>
    </w:p>
    <w:p w14:paraId="3D41F9CF" w14:textId="77777777" w:rsidR="009C5D75" w:rsidRPr="007B559B" w:rsidRDefault="009C5D75" w:rsidP="009C5D75">
      <w:pPr>
        <w:spacing w:after="160" w:line="360" w:lineRule="auto"/>
        <w:ind w:firstLine="567"/>
        <w:jc w:val="both"/>
        <w:rPr>
          <w:snapToGrid w:val="0"/>
        </w:rPr>
      </w:pPr>
      <w:r w:rsidRPr="007B559B">
        <w:rPr>
          <w:snapToGrid w:val="0"/>
        </w:rPr>
        <w:t xml:space="preserve">Uma vez conectado ao simulador, o </w:t>
      </w:r>
      <w:proofErr w:type="spellStart"/>
      <w:r w:rsidRPr="007B559B">
        <w:rPr>
          <w:i/>
          <w:iCs/>
          <w:snapToGrid w:val="0"/>
        </w:rPr>
        <w:t>fg</w:t>
      </w:r>
      <w:proofErr w:type="spellEnd"/>
      <w:r w:rsidRPr="007B559B">
        <w:rPr>
          <w:i/>
          <w:iCs/>
          <w:snapToGrid w:val="0"/>
        </w:rPr>
        <w:t>-bridge</w:t>
      </w:r>
      <w:r w:rsidRPr="007B559B">
        <w:rPr>
          <w:snapToGrid w:val="0"/>
        </w:rPr>
        <w:t xml:space="preserve"> lê periodicamente os valores de </w:t>
      </w:r>
      <w:proofErr w:type="spellStart"/>
      <w:r w:rsidRPr="007B559B">
        <w:rPr>
          <w:i/>
          <w:iCs/>
          <w:snapToGrid w:val="0"/>
        </w:rPr>
        <w:t>Roll</w:t>
      </w:r>
      <w:proofErr w:type="spellEnd"/>
      <w:r w:rsidRPr="007B559B">
        <w:rPr>
          <w:snapToGrid w:val="0"/>
        </w:rPr>
        <w:t xml:space="preserve"> e </w:t>
      </w:r>
      <w:proofErr w:type="spellStart"/>
      <w:r w:rsidRPr="007B559B">
        <w:rPr>
          <w:i/>
          <w:iCs/>
          <w:snapToGrid w:val="0"/>
        </w:rPr>
        <w:t>Pitch</w:t>
      </w:r>
      <w:proofErr w:type="spellEnd"/>
      <w:r w:rsidRPr="007B559B">
        <w:rPr>
          <w:snapToGrid w:val="0"/>
        </w:rPr>
        <w:t xml:space="preserve">, que são disponibilizados pelo </w:t>
      </w:r>
      <w:proofErr w:type="spellStart"/>
      <w:r w:rsidRPr="007B559B">
        <w:rPr>
          <w:snapToGrid w:val="0"/>
        </w:rPr>
        <w:t>FlightGear</w:t>
      </w:r>
      <w:proofErr w:type="spellEnd"/>
      <w:r w:rsidRPr="007B559B">
        <w:rPr>
          <w:snapToGrid w:val="0"/>
        </w:rPr>
        <w:t xml:space="preserve"> como propriedades internas da aeronave. Esses valores são então submetidos a uma etapa de saturação configurável, garantindo que a plataforma física nunca receba ângulos superiores aos limites projetados. No protótipo desenvolvido, os ângulos são limitados aproximadamente a ±12°, e a componente vertical Z permanece fixa em uma altura segura durante a simulação, evitando colisões mecânicas entre os elos ou aproximações excessivas entre a base e a plataforma superior. O eixo </w:t>
      </w:r>
      <w:proofErr w:type="spellStart"/>
      <w:r w:rsidRPr="007B559B">
        <w:rPr>
          <w:i/>
          <w:iCs/>
          <w:snapToGrid w:val="0"/>
        </w:rPr>
        <w:t>Yaw</w:t>
      </w:r>
      <w:proofErr w:type="spellEnd"/>
      <w:r w:rsidRPr="007B559B">
        <w:rPr>
          <w:snapToGrid w:val="0"/>
        </w:rPr>
        <w:t xml:space="preserve"> é mantido constante, uma vez que a versão atual da plataforma não possui acomodação estrutural para rotações horizontais.</w:t>
      </w:r>
    </w:p>
    <w:p w14:paraId="271957B6" w14:textId="77777777" w:rsidR="009C5D75" w:rsidRPr="007B559B" w:rsidRDefault="009C5D75" w:rsidP="009C5D75">
      <w:pPr>
        <w:spacing w:after="160" w:line="360" w:lineRule="auto"/>
        <w:ind w:firstLine="567"/>
        <w:jc w:val="both"/>
        <w:rPr>
          <w:snapToGrid w:val="0"/>
        </w:rPr>
      </w:pPr>
      <w:r w:rsidRPr="007B559B">
        <w:rPr>
          <w:snapToGrid w:val="0"/>
        </w:rPr>
        <w:t xml:space="preserve">Depois de filtrados e limitados, os valores coletados pelo </w:t>
      </w:r>
      <w:proofErr w:type="spellStart"/>
      <w:r w:rsidRPr="007B559B">
        <w:rPr>
          <w:snapToGrid w:val="0"/>
        </w:rPr>
        <w:t>fg</w:t>
      </w:r>
      <w:proofErr w:type="spellEnd"/>
      <w:r w:rsidRPr="007B559B">
        <w:rPr>
          <w:snapToGrid w:val="0"/>
        </w:rPr>
        <w:t xml:space="preserve">-bridge são enviados ao backend </w:t>
      </w:r>
      <w:proofErr w:type="spellStart"/>
      <w:r w:rsidRPr="007B559B">
        <w:rPr>
          <w:snapToGrid w:val="0"/>
        </w:rPr>
        <w:t>FastAPI</w:t>
      </w:r>
      <w:proofErr w:type="spellEnd"/>
      <w:r w:rsidRPr="007B559B">
        <w:rPr>
          <w:snapToGrid w:val="0"/>
        </w:rPr>
        <w:t xml:space="preserve"> através de um </w:t>
      </w:r>
      <w:proofErr w:type="spellStart"/>
      <w:r w:rsidRPr="007B559B">
        <w:rPr>
          <w:snapToGrid w:val="0"/>
        </w:rPr>
        <w:t>endpoint</w:t>
      </w:r>
      <w:proofErr w:type="spellEnd"/>
      <w:r w:rsidRPr="007B559B">
        <w:rPr>
          <w:snapToGrid w:val="0"/>
        </w:rPr>
        <w:t xml:space="preserve"> interno. No backend, cada par (</w:t>
      </w:r>
      <w:proofErr w:type="spellStart"/>
      <w:r w:rsidRPr="007B559B">
        <w:rPr>
          <w:i/>
          <w:iCs/>
          <w:snapToGrid w:val="0"/>
        </w:rPr>
        <w:t>Roll</w:t>
      </w:r>
      <w:proofErr w:type="spellEnd"/>
      <w:r w:rsidRPr="007B559B">
        <w:rPr>
          <w:i/>
          <w:iCs/>
          <w:snapToGrid w:val="0"/>
        </w:rPr>
        <w:t xml:space="preserve">, </w:t>
      </w:r>
      <w:proofErr w:type="spellStart"/>
      <w:r w:rsidRPr="007B559B">
        <w:rPr>
          <w:i/>
          <w:iCs/>
          <w:snapToGrid w:val="0"/>
        </w:rPr>
        <w:t>Pitch</w:t>
      </w:r>
      <w:proofErr w:type="spellEnd"/>
      <w:r w:rsidRPr="007B559B">
        <w:rPr>
          <w:snapToGrid w:val="0"/>
        </w:rPr>
        <w:t xml:space="preserve">) é convertido em uma pose tridimensional da plataforma, que passa pela rotina de cinemática inversa para determinar os comprimentos individuais dos seis atuadores. Antes que qualquer movimento seja aplicado ao hardware, o backend solicita ao </w:t>
      </w:r>
      <w:proofErr w:type="spellStart"/>
      <w:r w:rsidRPr="007B559B">
        <w:rPr>
          <w:snapToGrid w:val="0"/>
        </w:rPr>
        <w:t>endpoint</w:t>
      </w:r>
      <w:proofErr w:type="spellEnd"/>
      <w:r w:rsidRPr="007B559B">
        <w:rPr>
          <w:snapToGrid w:val="0"/>
        </w:rPr>
        <w:t xml:space="preserve"> /</w:t>
      </w:r>
      <w:proofErr w:type="spellStart"/>
      <w:r w:rsidRPr="007B559B">
        <w:rPr>
          <w:snapToGrid w:val="0"/>
        </w:rPr>
        <w:t>calculate</w:t>
      </w:r>
      <w:proofErr w:type="spellEnd"/>
      <w:r w:rsidRPr="007B559B">
        <w:rPr>
          <w:snapToGrid w:val="0"/>
        </w:rPr>
        <w:t xml:space="preserve"> a validação </w:t>
      </w:r>
      <w:r w:rsidRPr="007B559B">
        <w:rPr>
          <w:snapToGrid w:val="0"/>
        </w:rPr>
        <w:lastRenderedPageBreak/>
        <w:t>completa da pose, garantindo que todos os comprimentos calculados estejam dentro das faixas mecânicas permitidas e que não haja risco ultrapassagem de curso.</w:t>
      </w:r>
    </w:p>
    <w:p w14:paraId="1246AEF9" w14:textId="77777777" w:rsidR="009C5D75" w:rsidRPr="007B559B" w:rsidRDefault="009C5D75" w:rsidP="009C5D75">
      <w:pPr>
        <w:spacing w:after="160" w:line="360" w:lineRule="auto"/>
        <w:ind w:firstLine="567"/>
        <w:jc w:val="both"/>
        <w:rPr>
          <w:snapToGrid w:val="0"/>
        </w:rPr>
      </w:pPr>
      <w:r w:rsidRPr="007B559B">
        <w:rPr>
          <w:snapToGrid w:val="0"/>
        </w:rPr>
        <w:t xml:space="preserve">O resultado dessa verificação é encaminhado ao </w:t>
      </w:r>
      <w:proofErr w:type="spellStart"/>
      <w:r w:rsidRPr="007B559B">
        <w:rPr>
          <w:snapToGrid w:val="0"/>
        </w:rPr>
        <w:t>endpoint</w:t>
      </w:r>
      <w:proofErr w:type="spellEnd"/>
      <w:r w:rsidRPr="007B559B">
        <w:rPr>
          <w:snapToGrid w:val="0"/>
        </w:rPr>
        <w:t xml:space="preserve"> </w:t>
      </w:r>
      <w:r w:rsidRPr="007B559B">
        <w:rPr>
          <w:i/>
          <w:iCs/>
          <w:snapToGrid w:val="0"/>
        </w:rPr>
        <w:t>/</w:t>
      </w:r>
      <w:proofErr w:type="spellStart"/>
      <w:r w:rsidRPr="007B559B">
        <w:rPr>
          <w:i/>
          <w:iCs/>
          <w:snapToGrid w:val="0"/>
        </w:rPr>
        <w:t>flight-simulation</w:t>
      </w:r>
      <w:proofErr w:type="spellEnd"/>
      <w:r w:rsidRPr="007B559B">
        <w:rPr>
          <w:i/>
          <w:iCs/>
          <w:snapToGrid w:val="0"/>
        </w:rPr>
        <w:t>/preview</w:t>
      </w:r>
      <w:r w:rsidRPr="007B559B">
        <w:rPr>
          <w:snapToGrid w:val="0"/>
        </w:rPr>
        <w:t xml:space="preserve">, que armazena a pose prevista e permite ao frontend exibir uma pré-visualização 3D da postura da plataforma, baseada nos últimos comprimentos válidos recebidos. O painel inclui também indicadores de segurança, como estado da telemetria, última atualização recebida e permissões de seguimento. Somente quando a flag de segurança retornada por </w:t>
      </w:r>
      <w:r w:rsidRPr="007B559B">
        <w:rPr>
          <w:i/>
          <w:iCs/>
          <w:snapToGrid w:val="0"/>
        </w:rPr>
        <w:t>/</w:t>
      </w:r>
      <w:proofErr w:type="spellStart"/>
      <w:r w:rsidRPr="007B559B">
        <w:rPr>
          <w:i/>
          <w:iCs/>
          <w:snapToGrid w:val="0"/>
        </w:rPr>
        <w:t>flight-simulation</w:t>
      </w:r>
      <w:proofErr w:type="spellEnd"/>
      <w:r w:rsidRPr="007B559B">
        <w:rPr>
          <w:i/>
          <w:iCs/>
          <w:snapToGrid w:val="0"/>
        </w:rPr>
        <w:t>/status</w:t>
      </w:r>
      <w:r w:rsidRPr="007B559B">
        <w:rPr>
          <w:snapToGrid w:val="0"/>
        </w:rPr>
        <w:t xml:space="preserve"> estiver ativa, ou seja, quando a plataforma estiver em uma condição mecânica segura, o sistema permite ao operador clicar em “Iniciar seguimento” para aplicar as poses recebidas do </w:t>
      </w:r>
      <w:proofErr w:type="spellStart"/>
      <w:r w:rsidRPr="007B559B">
        <w:rPr>
          <w:snapToGrid w:val="0"/>
        </w:rPr>
        <w:t>FlightGear</w:t>
      </w:r>
      <w:proofErr w:type="spellEnd"/>
      <w:r w:rsidRPr="007B559B">
        <w:rPr>
          <w:snapToGrid w:val="0"/>
        </w:rPr>
        <w:t xml:space="preserve"> ao hardware real.</w:t>
      </w:r>
    </w:p>
    <w:p w14:paraId="3CB32F5E" w14:textId="630A2304" w:rsidR="009C5D75" w:rsidRPr="007B559B" w:rsidRDefault="009C5D75" w:rsidP="009C5D75">
      <w:pPr>
        <w:pStyle w:val="Legenda"/>
        <w:rPr>
          <w:snapToGrid w:val="0"/>
        </w:rPr>
      </w:pPr>
      <w:r w:rsidRPr="007B559B">
        <w:t xml:space="preserve">Tabela </w:t>
      </w:r>
      <w:r w:rsidRPr="007B559B">
        <w:fldChar w:fldCharType="begin"/>
      </w:r>
      <w:r w:rsidRPr="007B559B">
        <w:instrText xml:space="preserve"> SEQ Tabela \* ARABIC </w:instrText>
      </w:r>
      <w:r w:rsidRPr="007B559B">
        <w:fldChar w:fldCharType="separate"/>
      </w:r>
      <w:r w:rsidR="00935695">
        <w:rPr>
          <w:noProof/>
        </w:rPr>
        <w:t>7</w:t>
      </w:r>
      <w:r w:rsidRPr="007B559B">
        <w:fldChar w:fldCharType="end"/>
      </w:r>
      <w:r w:rsidRPr="007B559B">
        <w:t xml:space="preserve">: </w:t>
      </w:r>
      <w:proofErr w:type="spellStart"/>
      <w:r w:rsidRPr="007B559B">
        <w:t>Endpoints</w:t>
      </w:r>
      <w:proofErr w:type="spellEnd"/>
      <w:r w:rsidRPr="007B559B">
        <w:t xml:space="preserve"> Integração </w:t>
      </w:r>
      <w:proofErr w:type="spellStart"/>
      <w:r w:rsidRPr="007B559B">
        <w:t>FlightGear</w:t>
      </w:r>
      <w:proofErr w:type="spellEnd"/>
    </w:p>
    <w:tbl>
      <w:tblPr>
        <w:tblW w:w="9356" w:type="dxa"/>
        <w:tblInd w:w="-147" w:type="dxa"/>
        <w:tblCellMar>
          <w:left w:w="70" w:type="dxa"/>
          <w:right w:w="70" w:type="dxa"/>
        </w:tblCellMar>
        <w:tblLook w:val="04A0" w:firstRow="1" w:lastRow="0" w:firstColumn="1" w:lastColumn="0" w:noHBand="0" w:noVBand="1"/>
      </w:tblPr>
      <w:tblGrid>
        <w:gridCol w:w="1276"/>
        <w:gridCol w:w="2410"/>
        <w:gridCol w:w="5670"/>
      </w:tblGrid>
      <w:tr w:rsidR="009C5D75" w:rsidRPr="007B559B" w14:paraId="41BF24DE"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12D09BB"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Método</w:t>
            </w:r>
          </w:p>
        </w:tc>
        <w:tc>
          <w:tcPr>
            <w:tcW w:w="2410" w:type="dxa"/>
            <w:tcBorders>
              <w:top w:val="single" w:sz="4" w:space="0" w:color="auto"/>
              <w:left w:val="nil"/>
              <w:bottom w:val="single" w:sz="4" w:space="0" w:color="auto"/>
              <w:right w:val="single" w:sz="4" w:space="0" w:color="auto"/>
            </w:tcBorders>
            <w:noWrap/>
            <w:vAlign w:val="center"/>
          </w:tcPr>
          <w:p w14:paraId="77DB29F1" w14:textId="77777777" w:rsidR="009C5D75" w:rsidRPr="007B559B" w:rsidRDefault="009C5D75" w:rsidP="000B0A3A">
            <w:pPr>
              <w:jc w:val="center"/>
              <w:rPr>
                <w:rFonts w:ascii="Aptos Narrow" w:hAnsi="Aptos Narrow"/>
                <w:b/>
                <w:bCs/>
                <w:color w:val="000000"/>
                <w:sz w:val="22"/>
                <w:szCs w:val="22"/>
              </w:rPr>
            </w:pPr>
            <w:proofErr w:type="spellStart"/>
            <w:r w:rsidRPr="007B559B">
              <w:rPr>
                <w:rFonts w:ascii="Aptos Narrow" w:hAnsi="Aptos Narrow"/>
                <w:b/>
                <w:bCs/>
                <w:color w:val="000000"/>
                <w:sz w:val="22"/>
                <w:szCs w:val="22"/>
              </w:rPr>
              <w:t>Endpoint</w:t>
            </w:r>
            <w:proofErr w:type="spellEnd"/>
          </w:p>
        </w:tc>
        <w:tc>
          <w:tcPr>
            <w:tcW w:w="5670" w:type="dxa"/>
            <w:tcBorders>
              <w:top w:val="single" w:sz="4" w:space="0" w:color="auto"/>
              <w:left w:val="nil"/>
              <w:bottom w:val="single" w:sz="4" w:space="0" w:color="auto"/>
              <w:right w:val="single" w:sz="4" w:space="0" w:color="auto"/>
            </w:tcBorders>
            <w:noWrap/>
            <w:vAlign w:val="center"/>
          </w:tcPr>
          <w:p w14:paraId="2DE4E8AE" w14:textId="77777777" w:rsidR="009C5D75" w:rsidRPr="007B559B" w:rsidRDefault="009C5D75" w:rsidP="000B0A3A">
            <w:pPr>
              <w:jc w:val="center"/>
              <w:rPr>
                <w:rFonts w:ascii="Aptos Narrow" w:hAnsi="Aptos Narrow"/>
                <w:b/>
                <w:bCs/>
                <w:color w:val="000000"/>
                <w:sz w:val="22"/>
                <w:szCs w:val="22"/>
              </w:rPr>
            </w:pPr>
            <w:r w:rsidRPr="007B559B">
              <w:rPr>
                <w:rFonts w:ascii="Aptos Narrow" w:hAnsi="Aptos Narrow"/>
                <w:b/>
                <w:bCs/>
                <w:color w:val="000000"/>
                <w:sz w:val="22"/>
                <w:szCs w:val="22"/>
              </w:rPr>
              <w:t>Descrição</w:t>
            </w:r>
          </w:p>
        </w:tc>
      </w:tr>
      <w:tr w:rsidR="009C5D75" w:rsidRPr="007B559B" w14:paraId="731BD739"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CF62154"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410"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0DAEC10F" w14:textId="77777777" w:rsidTr="000B0A3A">
              <w:trPr>
                <w:tblCellSpacing w:w="15" w:type="dxa"/>
              </w:trPr>
              <w:tc>
                <w:tcPr>
                  <w:tcW w:w="0" w:type="auto"/>
                  <w:vAlign w:val="center"/>
                  <w:hideMark/>
                </w:tcPr>
                <w:p w14:paraId="696974B2" w14:textId="77777777" w:rsidR="009C5D75" w:rsidRPr="007B559B" w:rsidRDefault="009C5D75" w:rsidP="000B0A3A">
                  <w:pPr>
                    <w:jc w:val="center"/>
                    <w:rPr>
                      <w:rFonts w:ascii="Aptos Narrow" w:hAnsi="Aptos Narrow"/>
                      <w:color w:val="000000"/>
                      <w:sz w:val="22"/>
                      <w:szCs w:val="22"/>
                    </w:rPr>
                  </w:pPr>
                </w:p>
              </w:tc>
            </w:tr>
          </w:tbl>
          <w:p w14:paraId="0431219D"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tblGrid>
            <w:tr w:rsidR="009C5D75" w:rsidRPr="007B559B" w14:paraId="04D8A528" w14:textId="77777777" w:rsidTr="000B0A3A">
              <w:trPr>
                <w:tblCellSpacing w:w="15" w:type="dxa"/>
              </w:trPr>
              <w:tc>
                <w:tcPr>
                  <w:tcW w:w="0" w:type="auto"/>
                  <w:vAlign w:val="center"/>
                  <w:hideMark/>
                </w:tcPr>
                <w:p w14:paraId="6BE32A3F"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flight-simulation</w:t>
                  </w:r>
                  <w:proofErr w:type="spellEnd"/>
                  <w:r w:rsidRPr="007B559B">
                    <w:rPr>
                      <w:rFonts w:ascii="Aptos Narrow" w:hAnsi="Aptos Narrow"/>
                      <w:color w:val="000000"/>
                      <w:sz w:val="22"/>
                      <w:szCs w:val="22"/>
                    </w:rPr>
                    <w:t>/start</w:t>
                  </w:r>
                </w:p>
              </w:tc>
            </w:tr>
          </w:tbl>
          <w:p w14:paraId="0644A329" w14:textId="77777777" w:rsidR="009C5D75" w:rsidRPr="007B559B" w:rsidRDefault="009C5D75" w:rsidP="000B0A3A">
            <w:pPr>
              <w:jc w:val="center"/>
              <w:rPr>
                <w:rFonts w:ascii="Aptos Narrow" w:hAnsi="Aptos Narrow"/>
                <w:color w:val="000000"/>
                <w:sz w:val="22"/>
                <w:szCs w:val="22"/>
              </w:rPr>
            </w:pPr>
          </w:p>
        </w:tc>
        <w:tc>
          <w:tcPr>
            <w:tcW w:w="5670" w:type="dxa"/>
            <w:tcBorders>
              <w:top w:val="single" w:sz="4" w:space="0" w:color="auto"/>
              <w:left w:val="nil"/>
              <w:bottom w:val="single" w:sz="4" w:space="0" w:color="auto"/>
              <w:right w:val="single" w:sz="4" w:space="0" w:color="auto"/>
            </w:tcBorders>
            <w:noWrap/>
            <w:vAlign w:val="center"/>
            <w:hideMark/>
          </w:tcPr>
          <w:p w14:paraId="12341525"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Habilita o modo de simulação de voo com dados recebidos do </w:t>
            </w:r>
            <w:proofErr w:type="spellStart"/>
            <w:r w:rsidRPr="007B559B">
              <w:rPr>
                <w:rFonts w:ascii="Aptos Narrow" w:hAnsi="Aptos Narrow"/>
                <w:color w:val="000000"/>
                <w:sz w:val="22"/>
                <w:szCs w:val="22"/>
              </w:rPr>
              <w:t>FlightGear</w:t>
            </w:r>
            <w:proofErr w:type="spellEnd"/>
            <w:r w:rsidRPr="007B559B">
              <w:rPr>
                <w:rFonts w:ascii="Aptos Narrow" w:hAnsi="Aptos Narrow"/>
                <w:color w:val="000000"/>
                <w:sz w:val="22"/>
                <w:szCs w:val="22"/>
              </w:rPr>
              <w:t>.</w:t>
            </w:r>
          </w:p>
        </w:tc>
      </w:tr>
      <w:tr w:rsidR="009C5D75" w:rsidRPr="007B559B" w14:paraId="1C881616"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E1C9B0C"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7A74E03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flight-simulation</w:t>
            </w:r>
            <w:proofErr w:type="spellEnd"/>
            <w:r w:rsidRPr="007B559B">
              <w:rPr>
                <w:rFonts w:ascii="Aptos Narrow" w:hAnsi="Aptos Narrow"/>
                <w:color w:val="000000"/>
                <w:sz w:val="22"/>
                <w:szCs w:val="22"/>
              </w:rPr>
              <w:t>/stop</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27B8E7AF" w14:textId="77777777" w:rsidTr="000B0A3A">
              <w:trPr>
                <w:tblCellSpacing w:w="15" w:type="dxa"/>
              </w:trPr>
              <w:tc>
                <w:tcPr>
                  <w:tcW w:w="0" w:type="auto"/>
                  <w:vAlign w:val="center"/>
                  <w:hideMark/>
                </w:tcPr>
                <w:p w14:paraId="70CA9B68" w14:textId="77777777" w:rsidR="009C5D75" w:rsidRPr="007B559B" w:rsidRDefault="009C5D75" w:rsidP="000B0A3A">
                  <w:pPr>
                    <w:jc w:val="center"/>
                    <w:rPr>
                      <w:rFonts w:ascii="Aptos Narrow" w:hAnsi="Aptos Narrow"/>
                      <w:color w:val="000000"/>
                      <w:sz w:val="22"/>
                      <w:szCs w:val="22"/>
                    </w:rPr>
                  </w:pPr>
                </w:p>
              </w:tc>
            </w:tr>
          </w:tbl>
          <w:p w14:paraId="7B9CE4A2"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9"/>
            </w:tblGrid>
            <w:tr w:rsidR="009C5D75" w:rsidRPr="007B559B" w14:paraId="006445DE" w14:textId="77777777" w:rsidTr="000B0A3A">
              <w:trPr>
                <w:tblCellSpacing w:w="15" w:type="dxa"/>
              </w:trPr>
              <w:tc>
                <w:tcPr>
                  <w:tcW w:w="0" w:type="auto"/>
                  <w:vAlign w:val="center"/>
                  <w:hideMark/>
                </w:tcPr>
                <w:p w14:paraId="4CFC26AB"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Desabilita o modo de simulação de voo.</w:t>
                  </w:r>
                </w:p>
              </w:tc>
            </w:tr>
          </w:tbl>
          <w:p w14:paraId="21D8FDAA" w14:textId="77777777" w:rsidR="009C5D75" w:rsidRPr="007B559B" w:rsidRDefault="009C5D75" w:rsidP="000B0A3A">
            <w:pPr>
              <w:jc w:val="center"/>
              <w:rPr>
                <w:rFonts w:ascii="Aptos Narrow" w:hAnsi="Aptos Narrow"/>
                <w:color w:val="000000"/>
                <w:sz w:val="22"/>
                <w:szCs w:val="22"/>
              </w:rPr>
            </w:pPr>
          </w:p>
        </w:tc>
      </w:tr>
      <w:tr w:rsidR="009C5D75" w:rsidRPr="007B559B" w14:paraId="5393FA18"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2BC41C1D"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2410" w:type="dxa"/>
            <w:tcBorders>
              <w:top w:val="single" w:sz="4" w:space="0" w:color="auto"/>
              <w:left w:val="nil"/>
              <w:bottom w:val="single" w:sz="4" w:space="0" w:color="auto"/>
              <w:right w:val="single" w:sz="4" w:space="0" w:color="auto"/>
            </w:tcBorders>
            <w:noWrap/>
            <w:vAlign w:val="center"/>
          </w:tcPr>
          <w:p w14:paraId="1D77616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flight-simulation</w:t>
            </w:r>
            <w:proofErr w:type="spellEnd"/>
            <w:r w:rsidRPr="007B559B">
              <w:rPr>
                <w:rFonts w:ascii="Aptos Narrow" w:hAnsi="Aptos Narrow"/>
                <w:color w:val="000000"/>
                <w:sz w:val="22"/>
                <w:szCs w:val="22"/>
              </w:rPr>
              <w:t>/preview</w:t>
            </w: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1DDB11E1" w14:textId="77777777" w:rsidTr="000B0A3A">
              <w:trPr>
                <w:tblCellSpacing w:w="15" w:type="dxa"/>
              </w:trPr>
              <w:tc>
                <w:tcPr>
                  <w:tcW w:w="0" w:type="auto"/>
                  <w:vAlign w:val="center"/>
                  <w:hideMark/>
                </w:tcPr>
                <w:p w14:paraId="07DF5561" w14:textId="77777777" w:rsidR="009C5D75" w:rsidRPr="007B559B" w:rsidRDefault="009C5D75" w:rsidP="000B0A3A">
                  <w:pPr>
                    <w:jc w:val="center"/>
                    <w:rPr>
                      <w:rFonts w:ascii="Aptos Narrow" w:hAnsi="Aptos Narrow"/>
                      <w:color w:val="000000"/>
                      <w:sz w:val="22"/>
                      <w:szCs w:val="22"/>
                    </w:rPr>
                  </w:pPr>
                </w:p>
              </w:tc>
            </w:tr>
          </w:tbl>
          <w:p w14:paraId="78499B95"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9C5D75" w:rsidRPr="007B559B" w14:paraId="23674837" w14:textId="77777777" w:rsidTr="000B0A3A">
              <w:trPr>
                <w:tblCellSpacing w:w="15" w:type="dxa"/>
              </w:trPr>
              <w:tc>
                <w:tcPr>
                  <w:tcW w:w="0" w:type="auto"/>
                  <w:vAlign w:val="center"/>
                  <w:hideMark/>
                </w:tcPr>
                <w:p w14:paraId="3AE2A1D5"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Retorna a última pose de pré-visualização recebida para simulação de voo.</w:t>
                  </w:r>
                </w:p>
              </w:tc>
            </w:tr>
          </w:tbl>
          <w:p w14:paraId="4C4A25AB" w14:textId="77777777" w:rsidR="009C5D75" w:rsidRPr="007B559B" w:rsidRDefault="009C5D75" w:rsidP="000B0A3A">
            <w:pPr>
              <w:jc w:val="center"/>
              <w:rPr>
                <w:rFonts w:ascii="Aptos Narrow" w:hAnsi="Aptos Narrow"/>
                <w:color w:val="000000"/>
                <w:sz w:val="22"/>
                <w:szCs w:val="22"/>
              </w:rPr>
            </w:pPr>
          </w:p>
        </w:tc>
      </w:tr>
      <w:tr w:rsidR="009C5D75" w:rsidRPr="007B559B" w14:paraId="044CEBF2"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6EEE56EA"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POST</w:t>
            </w:r>
          </w:p>
        </w:tc>
        <w:tc>
          <w:tcPr>
            <w:tcW w:w="2410" w:type="dxa"/>
            <w:tcBorders>
              <w:top w:val="single" w:sz="4" w:space="0" w:color="auto"/>
              <w:left w:val="nil"/>
              <w:bottom w:val="single" w:sz="4" w:space="0" w:color="auto"/>
              <w:right w:val="single" w:sz="4" w:space="0" w:color="auto"/>
            </w:tcBorders>
            <w:noWrap/>
            <w:vAlign w:val="center"/>
          </w:tcPr>
          <w:p w14:paraId="488933F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flight-simulation</w:t>
            </w:r>
            <w:proofErr w:type="spellEnd"/>
            <w:r w:rsidRPr="007B559B">
              <w:rPr>
                <w:rFonts w:ascii="Aptos Narrow" w:hAnsi="Aptos Narrow"/>
                <w:color w:val="000000"/>
                <w:sz w:val="22"/>
                <w:szCs w:val="22"/>
              </w:rPr>
              <w:t>/preview</w:t>
            </w:r>
          </w:p>
        </w:tc>
        <w:tc>
          <w:tcPr>
            <w:tcW w:w="5670" w:type="dxa"/>
            <w:tcBorders>
              <w:top w:val="single" w:sz="4" w:space="0" w:color="auto"/>
              <w:left w:val="nil"/>
              <w:bottom w:val="single" w:sz="4" w:space="0" w:color="auto"/>
              <w:right w:val="single" w:sz="4" w:space="0" w:color="auto"/>
            </w:tcBorders>
            <w:noWrap/>
            <w:vAlign w:val="center"/>
          </w:tcPr>
          <w:p w14:paraId="529A4B70"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Armazena uma pose de pré-visualização calculada para simulação de voo.</w:t>
            </w:r>
          </w:p>
        </w:tc>
      </w:tr>
      <w:tr w:rsidR="009C5D75" w:rsidRPr="007B559B" w14:paraId="25EF68E5" w14:textId="77777777" w:rsidTr="000B0A3A">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160457BE"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GET</w:t>
            </w:r>
          </w:p>
        </w:tc>
        <w:tc>
          <w:tcPr>
            <w:tcW w:w="241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7C93A76B" w14:textId="77777777" w:rsidTr="000B0A3A">
              <w:trPr>
                <w:tblCellSpacing w:w="15" w:type="dxa"/>
              </w:trPr>
              <w:tc>
                <w:tcPr>
                  <w:tcW w:w="0" w:type="auto"/>
                  <w:vAlign w:val="center"/>
                  <w:hideMark/>
                </w:tcPr>
                <w:p w14:paraId="3FA6C9AC" w14:textId="77777777" w:rsidR="009C5D75" w:rsidRPr="007B559B" w:rsidRDefault="009C5D75" w:rsidP="000B0A3A">
                  <w:pPr>
                    <w:jc w:val="center"/>
                    <w:rPr>
                      <w:rFonts w:ascii="Aptos Narrow" w:hAnsi="Aptos Narrow"/>
                      <w:color w:val="000000"/>
                      <w:sz w:val="22"/>
                      <w:szCs w:val="22"/>
                    </w:rPr>
                  </w:pPr>
                </w:p>
              </w:tc>
            </w:tr>
          </w:tbl>
          <w:p w14:paraId="478AAF34"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9C5D75" w:rsidRPr="007B559B" w14:paraId="21FFD3A4" w14:textId="77777777" w:rsidTr="000B0A3A">
              <w:trPr>
                <w:tblCellSpacing w:w="15" w:type="dxa"/>
              </w:trPr>
              <w:tc>
                <w:tcPr>
                  <w:tcW w:w="0" w:type="auto"/>
                  <w:vAlign w:val="center"/>
                  <w:hideMark/>
                </w:tcPr>
                <w:p w14:paraId="2E703722"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w:t>
                  </w:r>
                  <w:proofErr w:type="spellStart"/>
                  <w:r w:rsidRPr="007B559B">
                    <w:rPr>
                      <w:rFonts w:ascii="Aptos Narrow" w:hAnsi="Aptos Narrow"/>
                      <w:color w:val="000000"/>
                      <w:sz w:val="22"/>
                      <w:szCs w:val="22"/>
                    </w:rPr>
                    <w:t>flight-simulation</w:t>
                  </w:r>
                  <w:proofErr w:type="spellEnd"/>
                  <w:r w:rsidRPr="007B559B">
                    <w:rPr>
                      <w:rFonts w:ascii="Aptos Narrow" w:hAnsi="Aptos Narrow"/>
                      <w:color w:val="000000"/>
                      <w:sz w:val="22"/>
                      <w:szCs w:val="22"/>
                    </w:rPr>
                    <w:t>/status</w:t>
                  </w:r>
                </w:p>
              </w:tc>
            </w:tr>
          </w:tbl>
          <w:p w14:paraId="6E670E92" w14:textId="77777777" w:rsidR="009C5D75" w:rsidRPr="007B559B" w:rsidRDefault="009C5D75" w:rsidP="000B0A3A">
            <w:pPr>
              <w:jc w:val="center"/>
              <w:rPr>
                <w:rFonts w:ascii="Aptos Narrow" w:hAnsi="Aptos Narrow"/>
                <w:color w:val="000000"/>
                <w:sz w:val="22"/>
                <w:szCs w:val="22"/>
              </w:rPr>
            </w:pPr>
          </w:p>
        </w:tc>
        <w:tc>
          <w:tcPr>
            <w:tcW w:w="5670"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75" w:rsidRPr="007B559B" w14:paraId="5837506A" w14:textId="77777777" w:rsidTr="000B0A3A">
              <w:trPr>
                <w:tblCellSpacing w:w="15" w:type="dxa"/>
              </w:trPr>
              <w:tc>
                <w:tcPr>
                  <w:tcW w:w="0" w:type="auto"/>
                  <w:vAlign w:val="center"/>
                  <w:hideMark/>
                </w:tcPr>
                <w:p w14:paraId="02A6E8A2" w14:textId="77777777" w:rsidR="009C5D75" w:rsidRPr="007B559B" w:rsidRDefault="009C5D75" w:rsidP="000B0A3A">
                  <w:pPr>
                    <w:jc w:val="center"/>
                    <w:rPr>
                      <w:rFonts w:ascii="Aptos Narrow" w:hAnsi="Aptos Narrow"/>
                      <w:color w:val="000000"/>
                      <w:sz w:val="22"/>
                      <w:szCs w:val="22"/>
                    </w:rPr>
                  </w:pPr>
                </w:p>
              </w:tc>
            </w:tr>
          </w:tbl>
          <w:p w14:paraId="5D14C9E0" w14:textId="77777777" w:rsidR="009C5D75" w:rsidRPr="007B559B" w:rsidRDefault="009C5D75" w:rsidP="000B0A3A">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0"/>
            </w:tblGrid>
            <w:tr w:rsidR="009C5D75" w:rsidRPr="007B559B" w14:paraId="45CC85A8" w14:textId="77777777" w:rsidTr="000B0A3A">
              <w:trPr>
                <w:tblCellSpacing w:w="15" w:type="dxa"/>
              </w:trPr>
              <w:tc>
                <w:tcPr>
                  <w:tcW w:w="0" w:type="auto"/>
                  <w:vAlign w:val="center"/>
                  <w:hideMark/>
                </w:tcPr>
                <w:p w14:paraId="01917F47" w14:textId="77777777" w:rsidR="009C5D75" w:rsidRPr="007B559B" w:rsidRDefault="009C5D75" w:rsidP="000B0A3A">
                  <w:pPr>
                    <w:jc w:val="center"/>
                    <w:rPr>
                      <w:rFonts w:ascii="Aptos Narrow" w:hAnsi="Aptos Narrow"/>
                      <w:color w:val="000000"/>
                      <w:sz w:val="22"/>
                      <w:szCs w:val="22"/>
                    </w:rPr>
                  </w:pPr>
                  <w:r w:rsidRPr="007B559B">
                    <w:rPr>
                      <w:rFonts w:ascii="Aptos Narrow" w:hAnsi="Aptos Narrow"/>
                      <w:color w:val="000000"/>
                      <w:sz w:val="22"/>
                      <w:szCs w:val="22"/>
                    </w:rPr>
                    <w:t xml:space="preserve">Retorna o status atual da integração com o </w:t>
                  </w:r>
                  <w:proofErr w:type="spellStart"/>
                  <w:r w:rsidRPr="007B559B">
                    <w:rPr>
                      <w:rFonts w:ascii="Aptos Narrow" w:hAnsi="Aptos Narrow"/>
                      <w:color w:val="000000"/>
                      <w:sz w:val="22"/>
                      <w:szCs w:val="22"/>
                    </w:rPr>
                    <w:t>FlightGear</w:t>
                  </w:r>
                  <w:proofErr w:type="spellEnd"/>
                  <w:r w:rsidRPr="007B559B">
                    <w:rPr>
                      <w:rFonts w:ascii="Aptos Narrow" w:hAnsi="Aptos Narrow"/>
                      <w:color w:val="000000"/>
                      <w:sz w:val="22"/>
                      <w:szCs w:val="22"/>
                    </w:rPr>
                    <w:t xml:space="preserve"> (ativo, seguro etc.).</w:t>
                  </w:r>
                </w:p>
              </w:tc>
            </w:tr>
          </w:tbl>
          <w:p w14:paraId="52306715" w14:textId="77777777" w:rsidR="009C5D75" w:rsidRPr="007B559B" w:rsidRDefault="009C5D75" w:rsidP="000B0A3A">
            <w:pPr>
              <w:jc w:val="center"/>
              <w:rPr>
                <w:rFonts w:ascii="Aptos Narrow" w:hAnsi="Aptos Narrow"/>
                <w:color w:val="000000"/>
                <w:sz w:val="22"/>
                <w:szCs w:val="22"/>
              </w:rPr>
            </w:pPr>
          </w:p>
        </w:tc>
      </w:tr>
    </w:tbl>
    <w:p w14:paraId="6C97F1FB" w14:textId="77777777" w:rsidR="009C5D75" w:rsidRPr="007B559B" w:rsidRDefault="009C5D75" w:rsidP="009C5D75">
      <w:pPr>
        <w:spacing w:after="160" w:line="360" w:lineRule="auto"/>
        <w:ind w:firstLine="567"/>
        <w:jc w:val="both"/>
        <w:rPr>
          <w:snapToGrid w:val="0"/>
        </w:rPr>
      </w:pPr>
    </w:p>
    <w:p w14:paraId="1C2B0D64" w14:textId="77777777" w:rsidR="009C5D75" w:rsidRPr="007B559B" w:rsidRDefault="009C5D75" w:rsidP="009C5D75">
      <w:pPr>
        <w:spacing w:after="160" w:line="360" w:lineRule="auto"/>
        <w:ind w:firstLine="567"/>
        <w:jc w:val="both"/>
        <w:rPr>
          <w:snapToGrid w:val="0"/>
        </w:rPr>
      </w:pPr>
      <w:r w:rsidRPr="007B559B">
        <w:rPr>
          <w:snapToGrid w:val="0"/>
        </w:rPr>
        <w:t>O frontend apresenta, em tempo real, cartões com os comprimentos dos pistões, que mudam para vermelho caso o backend sinalize que algum atuador está fora da faixa segura. Além disso, uma interface 3D renderiza a postura da plataforma usando Three.js, permitindo ao operador visualizar de maneira clara o efeito dos dados provenientes do simulador antes de aplicá-los à estrutura física.</w:t>
      </w:r>
    </w:p>
    <w:p w14:paraId="3AAD7BB0" w14:textId="77777777" w:rsidR="009C5D75" w:rsidRPr="007B559B" w:rsidRDefault="009C5D75" w:rsidP="009C5D75">
      <w:pPr>
        <w:keepNext/>
        <w:spacing w:line="360" w:lineRule="auto"/>
        <w:jc w:val="center"/>
      </w:pPr>
      <w:r w:rsidRPr="007B559B">
        <w:lastRenderedPageBreak/>
        <w:drawing>
          <wp:inline distT="0" distB="0" distL="0" distR="0" wp14:anchorId="7746D9BC" wp14:editId="741BF030">
            <wp:extent cx="4667250" cy="3793072"/>
            <wp:effectExtent l="0" t="0" r="0" b="0"/>
            <wp:docPr id="36780184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1844" name="Imagem 1" descr="Interface gráfica do usuário&#10;&#10;O conteúdo gerado por IA pode estar incorreto."/>
                    <pic:cNvPicPr/>
                  </pic:nvPicPr>
                  <pic:blipFill>
                    <a:blip r:embed="rId90"/>
                    <a:stretch>
                      <a:fillRect/>
                    </a:stretch>
                  </pic:blipFill>
                  <pic:spPr>
                    <a:xfrm>
                      <a:off x="0" y="0"/>
                      <a:ext cx="4677078" cy="3801059"/>
                    </a:xfrm>
                    <a:prstGeom prst="rect">
                      <a:avLst/>
                    </a:prstGeom>
                  </pic:spPr>
                </pic:pic>
              </a:graphicData>
            </a:graphic>
          </wp:inline>
        </w:drawing>
      </w:r>
    </w:p>
    <w:p w14:paraId="2C6ED7EB"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78</w:t>
      </w:r>
      <w:r w:rsidRPr="007B559B">
        <w:fldChar w:fldCharType="end"/>
      </w:r>
      <w:r w:rsidRPr="007B559B">
        <w:t>: Interface para a Simulação de Voo</w:t>
      </w:r>
    </w:p>
    <w:p w14:paraId="335E2910" w14:textId="77777777" w:rsidR="009C5D75" w:rsidRPr="007B559B" w:rsidRDefault="009C5D75" w:rsidP="009C5D75"/>
    <w:p w14:paraId="3E5A2AB9" w14:textId="77777777" w:rsidR="009C5D75" w:rsidRPr="007B559B" w:rsidRDefault="009C5D75" w:rsidP="009C5D75">
      <w:pPr>
        <w:keepNext/>
        <w:spacing w:line="360" w:lineRule="auto"/>
        <w:jc w:val="both"/>
      </w:pPr>
      <w:r w:rsidRPr="007B559B">
        <w:drawing>
          <wp:inline distT="0" distB="0" distL="0" distR="0" wp14:anchorId="6EDA5B0B" wp14:editId="49E3ADB5">
            <wp:extent cx="5760085" cy="2233295"/>
            <wp:effectExtent l="0" t="0" r="0" b="0"/>
            <wp:docPr id="683146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6746" name=""/>
                    <pic:cNvPicPr/>
                  </pic:nvPicPr>
                  <pic:blipFill>
                    <a:blip r:embed="rId91"/>
                    <a:stretch>
                      <a:fillRect/>
                    </a:stretch>
                  </pic:blipFill>
                  <pic:spPr>
                    <a:xfrm>
                      <a:off x="0" y="0"/>
                      <a:ext cx="5760085" cy="2233295"/>
                    </a:xfrm>
                    <a:prstGeom prst="rect">
                      <a:avLst/>
                    </a:prstGeom>
                  </pic:spPr>
                </pic:pic>
              </a:graphicData>
            </a:graphic>
          </wp:inline>
        </w:drawing>
      </w:r>
    </w:p>
    <w:p w14:paraId="2425C1DE" w14:textId="77777777" w:rsidR="009C5D75" w:rsidRPr="007B559B" w:rsidRDefault="009C5D75" w:rsidP="009C5D75">
      <w:pPr>
        <w:pStyle w:val="Legenda"/>
        <w:rPr>
          <w:i/>
          <w:iCs/>
        </w:rPr>
      </w:pPr>
      <w:r w:rsidRPr="007B559B">
        <w:t xml:space="preserve">Figura </w:t>
      </w:r>
      <w:r w:rsidRPr="007B559B">
        <w:fldChar w:fldCharType="begin"/>
      </w:r>
      <w:r w:rsidRPr="007B559B">
        <w:instrText xml:space="preserve"> SEQ Figura \* ARABIC </w:instrText>
      </w:r>
      <w:r w:rsidRPr="007B559B">
        <w:fldChar w:fldCharType="separate"/>
      </w:r>
      <w:r w:rsidRPr="007B559B">
        <w:t>79</w:t>
      </w:r>
      <w:r w:rsidRPr="007B559B">
        <w:fldChar w:fldCharType="end"/>
      </w:r>
      <w:r w:rsidRPr="007B559B">
        <w:t xml:space="preserve">: Comprimento de Cada Pistão e Orientação </w:t>
      </w:r>
      <w:proofErr w:type="spellStart"/>
      <w:r w:rsidRPr="007B559B">
        <w:rPr>
          <w:i/>
          <w:iCs/>
        </w:rPr>
        <w:t>Roll</w:t>
      </w:r>
      <w:proofErr w:type="spellEnd"/>
      <w:r w:rsidRPr="007B559B">
        <w:rPr>
          <w:i/>
          <w:iCs/>
        </w:rPr>
        <w:t xml:space="preserve"> e </w:t>
      </w:r>
      <w:proofErr w:type="spellStart"/>
      <w:r w:rsidRPr="007B559B">
        <w:rPr>
          <w:i/>
          <w:iCs/>
        </w:rPr>
        <w:t>Pitch</w:t>
      </w:r>
      <w:proofErr w:type="spellEnd"/>
    </w:p>
    <w:p w14:paraId="578B2023" w14:textId="77777777" w:rsidR="009C5D75" w:rsidRPr="007B559B" w:rsidRDefault="009C5D75" w:rsidP="009C5D75"/>
    <w:p w14:paraId="0F5CCB4A" w14:textId="77777777" w:rsidR="009C5D75" w:rsidRPr="007B559B" w:rsidRDefault="009C5D75" w:rsidP="009C5D75">
      <w:pPr>
        <w:spacing w:after="160" w:line="360" w:lineRule="auto"/>
        <w:ind w:firstLine="708"/>
        <w:jc w:val="both"/>
        <w:rPr>
          <w:snapToGrid w:val="0"/>
        </w:rPr>
      </w:pPr>
      <w:r w:rsidRPr="007B559B">
        <w:rPr>
          <w:snapToGrid w:val="0"/>
        </w:rPr>
        <w:t xml:space="preserve">Para fins de apresentação, imersão e validação visual, foi criado um modelo customizado de aeronave no </w:t>
      </w:r>
      <w:proofErr w:type="spellStart"/>
      <w:r w:rsidRPr="007B559B">
        <w:rPr>
          <w:snapToGrid w:val="0"/>
        </w:rPr>
        <w:t>FlightGear</w:t>
      </w:r>
      <w:proofErr w:type="spellEnd"/>
      <w:r w:rsidRPr="007B559B">
        <w:rPr>
          <w:snapToGrid w:val="0"/>
        </w:rPr>
        <w:t>, baseado no Embraer ERJ-145 (</w:t>
      </w:r>
      <w:proofErr w:type="spellStart"/>
      <w:r w:rsidRPr="007B559B">
        <w:rPr>
          <w:snapToGrid w:val="0"/>
        </w:rPr>
        <w:t>YASim</w:t>
      </w:r>
      <w:proofErr w:type="spellEnd"/>
      <w:r w:rsidRPr="007B559B">
        <w:rPr>
          <w:snapToGrid w:val="0"/>
        </w:rPr>
        <w:t>), utilizando as cores e identidades visuais do Instituto Federal de São Paulo – Campus São José dos Campos. O modelo inclui inscrições personalizadas (“IFSP-SJC”, menções ao TCC e logotipos) sendo utilizado como aeronave de referência durante a simulação. Embora essa customização não interfira diretamente na integração técnica, ela proporciona um ambiente visual coerente com o contexto acadêmico.</w:t>
      </w:r>
    </w:p>
    <w:p w14:paraId="75EF90EC" w14:textId="77777777" w:rsidR="009C5D75" w:rsidRPr="007B559B" w:rsidRDefault="009C5D75" w:rsidP="009C5D75">
      <w:pPr>
        <w:keepNext/>
        <w:spacing w:line="360" w:lineRule="auto"/>
        <w:jc w:val="both"/>
      </w:pPr>
      <w:r w:rsidRPr="007B559B">
        <w:lastRenderedPageBreak/>
        <w:drawing>
          <wp:inline distT="0" distB="0" distL="0" distR="0" wp14:anchorId="3E8BC435" wp14:editId="12F2FBB9">
            <wp:extent cx="5760085" cy="3684270"/>
            <wp:effectExtent l="0" t="0" r="0" b="0"/>
            <wp:docPr id="170761703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684270"/>
                    </a:xfrm>
                    <a:prstGeom prst="rect">
                      <a:avLst/>
                    </a:prstGeom>
                    <a:noFill/>
                    <a:ln>
                      <a:noFill/>
                    </a:ln>
                  </pic:spPr>
                </pic:pic>
              </a:graphicData>
            </a:graphic>
          </wp:inline>
        </w:drawing>
      </w:r>
    </w:p>
    <w:p w14:paraId="0297B309" w14:textId="77777777" w:rsidR="009C5D75" w:rsidRPr="007B559B" w:rsidRDefault="009C5D75" w:rsidP="009C5D75">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80</w:t>
      </w:r>
      <w:r w:rsidRPr="007B559B">
        <w:fldChar w:fldCharType="end"/>
      </w:r>
      <w:r w:rsidRPr="007B559B">
        <w:t>: Modelo Customizado IFSP-SJC</w:t>
      </w:r>
    </w:p>
    <w:p w14:paraId="31955980" w14:textId="77777777" w:rsidR="007A1891" w:rsidRPr="007B559B" w:rsidRDefault="007A1891" w:rsidP="007A1891"/>
    <w:p w14:paraId="1350205A" w14:textId="77777777" w:rsidR="007A1891" w:rsidRPr="007B559B" w:rsidRDefault="007A1891" w:rsidP="007A1891">
      <w:pPr>
        <w:keepNext/>
        <w:jc w:val="center"/>
      </w:pPr>
      <w:r w:rsidRPr="007B559B">
        <w:drawing>
          <wp:inline distT="0" distB="0" distL="0" distR="0" wp14:anchorId="20B4C9CE" wp14:editId="3AD21FD8">
            <wp:extent cx="4045585" cy="4045585"/>
            <wp:effectExtent l="0" t="0" r="0" b="0"/>
            <wp:docPr id="6701772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45585" cy="4045585"/>
                    </a:xfrm>
                    <a:prstGeom prst="rect">
                      <a:avLst/>
                    </a:prstGeom>
                    <a:noFill/>
                    <a:ln>
                      <a:noFill/>
                    </a:ln>
                  </pic:spPr>
                </pic:pic>
              </a:graphicData>
            </a:graphic>
          </wp:inline>
        </w:drawing>
      </w:r>
    </w:p>
    <w:p w14:paraId="52AEAC71" w14:textId="175534AA" w:rsidR="007A1891" w:rsidRPr="007B559B" w:rsidRDefault="007A1891" w:rsidP="007A1891">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81</w:t>
      </w:r>
      <w:r w:rsidRPr="007B559B">
        <w:fldChar w:fldCharType="end"/>
      </w:r>
      <w:r w:rsidRPr="007B559B">
        <w:t xml:space="preserve">: .png Base para o </w:t>
      </w:r>
      <w:proofErr w:type="spellStart"/>
      <w:r w:rsidRPr="007B559B">
        <w:t>FlightGear</w:t>
      </w:r>
      <w:proofErr w:type="spellEnd"/>
    </w:p>
    <w:p w14:paraId="43BAF79E" w14:textId="77777777" w:rsidR="007A1891" w:rsidRPr="007B559B" w:rsidRDefault="007A1891" w:rsidP="007A1891"/>
    <w:p w14:paraId="10BC1925" w14:textId="77777777" w:rsidR="009C5D75" w:rsidRPr="007B559B" w:rsidRDefault="009C5D75" w:rsidP="009C5D75">
      <w:pPr>
        <w:spacing w:after="160" w:line="360" w:lineRule="auto"/>
        <w:ind w:firstLine="708"/>
        <w:jc w:val="both"/>
        <w:rPr>
          <w:snapToGrid w:val="0"/>
        </w:rPr>
      </w:pPr>
      <w:r w:rsidRPr="007B559B">
        <w:rPr>
          <w:snapToGrid w:val="0"/>
        </w:rPr>
        <w:lastRenderedPageBreak/>
        <w:t>Essa integração transforma a plataforma em um dispositivo capaz de reproduzir movimentos provenientes de um ambiente de simulação de voo, aproximando o sistema de conceitos utilizados em plataformas de “</w:t>
      </w:r>
      <w:proofErr w:type="spellStart"/>
      <w:r w:rsidRPr="007B559B">
        <w:rPr>
          <w:i/>
          <w:iCs/>
          <w:snapToGrid w:val="0"/>
        </w:rPr>
        <w:t>motion</w:t>
      </w:r>
      <w:proofErr w:type="spellEnd"/>
      <w:r w:rsidRPr="007B559B">
        <w:rPr>
          <w:i/>
          <w:iCs/>
          <w:snapToGrid w:val="0"/>
        </w:rPr>
        <w:t xml:space="preserve"> </w:t>
      </w:r>
      <w:proofErr w:type="spellStart"/>
      <w:r w:rsidRPr="007B559B">
        <w:rPr>
          <w:i/>
          <w:iCs/>
          <w:snapToGrid w:val="0"/>
        </w:rPr>
        <w:t>cueing</w:t>
      </w:r>
      <w:proofErr w:type="spellEnd"/>
      <w:r w:rsidRPr="007B559B">
        <w:rPr>
          <w:snapToGrid w:val="0"/>
        </w:rPr>
        <w:t xml:space="preserve">”. Embora a versão atual implemente apenas </w:t>
      </w:r>
      <w:proofErr w:type="spellStart"/>
      <w:r w:rsidRPr="007B559B">
        <w:rPr>
          <w:i/>
          <w:iCs/>
          <w:snapToGrid w:val="0"/>
        </w:rPr>
        <w:t>Roll</w:t>
      </w:r>
      <w:proofErr w:type="spellEnd"/>
      <w:r w:rsidRPr="007B559B">
        <w:rPr>
          <w:i/>
          <w:iCs/>
          <w:snapToGrid w:val="0"/>
        </w:rPr>
        <w:t xml:space="preserve"> e </w:t>
      </w:r>
      <w:proofErr w:type="spellStart"/>
      <w:r w:rsidRPr="007B559B">
        <w:rPr>
          <w:i/>
          <w:iCs/>
          <w:snapToGrid w:val="0"/>
        </w:rPr>
        <w:t>Pitch</w:t>
      </w:r>
      <w:proofErr w:type="spellEnd"/>
      <w:r w:rsidRPr="007B559B">
        <w:rPr>
          <w:snapToGrid w:val="0"/>
        </w:rPr>
        <w:t xml:space="preserve"> simplificados, o sistema foi projetado para permitir expansões futuras, incluindo controle de translado, filtros de suavização e algoritmos de </w:t>
      </w:r>
      <w:proofErr w:type="spellStart"/>
      <w:r w:rsidRPr="007B559B">
        <w:rPr>
          <w:i/>
          <w:iCs/>
          <w:snapToGrid w:val="0"/>
        </w:rPr>
        <w:t>washout</w:t>
      </w:r>
      <w:proofErr w:type="spellEnd"/>
      <w:r w:rsidRPr="007B559B">
        <w:rPr>
          <w:snapToGrid w:val="0"/>
        </w:rPr>
        <w:t>, temas reservados para trabalhos futuros.</w:t>
      </w:r>
    </w:p>
    <w:p w14:paraId="3FCCDF97" w14:textId="77777777" w:rsidR="004305A7" w:rsidRPr="007B559B" w:rsidRDefault="004305A7" w:rsidP="004305A7"/>
    <w:bookmarkStart w:id="844" w:name="_Toc214231463"/>
    <w:p w14:paraId="5EDDDBC5" w14:textId="7222852A" w:rsidR="00193235" w:rsidRPr="007B559B" w:rsidRDefault="00437E20" w:rsidP="00D32073">
      <w:pPr>
        <w:pStyle w:val="Main"/>
        <w:rPr>
          <w:noProof w:val="0"/>
          <w:lang w:val="pt-BR"/>
        </w:rPr>
      </w:pPr>
      <w:r w:rsidRPr="007B559B">
        <w:rPr>
          <w:i/>
          <w:noProof w:val="0"/>
          <w:lang w:val="pt-BR"/>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A24361" w:rsidRPr="007B559B">
        <w:rPr>
          <w:noProof w:val="0"/>
          <w:lang w:val="pt-BR"/>
        </w:rPr>
        <w:t xml:space="preserve">APRESENTAÇÃO E </w:t>
      </w:r>
      <w:r w:rsidR="00193235" w:rsidRPr="007B559B">
        <w:rPr>
          <w:noProof w:val="0"/>
          <w:lang w:val="pt-BR"/>
        </w:rPr>
        <w:t>ANÁLISE DE RESULTADOS</w:t>
      </w:r>
      <w:bookmarkEnd w:id="844"/>
    </w:p>
    <w:p w14:paraId="488676B8" w14:textId="4C6EC81D" w:rsidR="00D32073" w:rsidRPr="007B559B" w:rsidRDefault="00D32073" w:rsidP="00D32073">
      <w:pPr>
        <w:pStyle w:val="sub"/>
        <w:rPr>
          <w:noProof w:val="0"/>
          <w:lang w:val="pt-BR"/>
        </w:rPr>
      </w:pPr>
      <w:r w:rsidRPr="007B559B">
        <w:rPr>
          <w:noProof w:val="0"/>
          <w:lang w:val="pt-BR"/>
        </w:rPr>
        <w:t xml:space="preserve">Bancada de plataforma de Stewart após </w:t>
      </w:r>
      <w:r w:rsidRPr="007B559B">
        <w:rPr>
          <w:noProof w:val="0"/>
          <w:lang w:val="pt-BR"/>
        </w:rPr>
        <w:t>A</w:t>
      </w:r>
      <w:r w:rsidRPr="007B559B">
        <w:rPr>
          <w:noProof w:val="0"/>
          <w:lang w:val="pt-BR"/>
        </w:rPr>
        <w:t>dequações</w:t>
      </w:r>
    </w:p>
    <w:p w14:paraId="2BB4625D" w14:textId="73F05B6A" w:rsidR="00AA3C4A" w:rsidRPr="007B559B" w:rsidRDefault="00AA3C4A" w:rsidP="00AA3C4A">
      <w:pPr>
        <w:spacing w:after="160" w:line="360" w:lineRule="auto"/>
        <w:ind w:firstLine="567"/>
        <w:jc w:val="both"/>
        <w:rPr>
          <w:snapToGrid w:val="0"/>
        </w:rPr>
      </w:pPr>
      <w:r w:rsidRPr="007B559B">
        <w:rPr>
          <w:snapToGrid w:val="0"/>
        </w:rPr>
        <w:t>A partir da análise realizada na seção 3.1, a bancada de plataforma de Stewart foi submetida a um conjunto de adequações estruturais, elétricas e de organização com o objetivo de restabelecer seu funcionamento pleno e prepará-la para a nova arquitetura de controle adotada neste trabalho. A Figura XXX apresenta a bancada após o processo de adequação.</w:t>
      </w:r>
    </w:p>
    <w:p w14:paraId="7D0DB192" w14:textId="77777777" w:rsidR="00AA3C4A" w:rsidRPr="007B559B" w:rsidRDefault="00AA3C4A" w:rsidP="00AA3C4A">
      <w:pPr>
        <w:keepNext/>
        <w:spacing w:line="360" w:lineRule="auto"/>
        <w:jc w:val="center"/>
      </w:pPr>
      <w:r w:rsidRPr="007B559B">
        <w:rPr>
          <w:snapToGrid w:val="0"/>
        </w:rPr>
        <w:drawing>
          <wp:inline distT="0" distB="0" distL="0" distR="0" wp14:anchorId="4716E247" wp14:editId="328DAF43">
            <wp:extent cx="5415318" cy="3357485"/>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94"/>
                    <a:stretch>
                      <a:fillRect/>
                    </a:stretch>
                  </pic:blipFill>
                  <pic:spPr>
                    <a:xfrm>
                      <a:off x="0" y="0"/>
                      <a:ext cx="5418176" cy="3359257"/>
                    </a:xfrm>
                    <a:prstGeom prst="rect">
                      <a:avLst/>
                    </a:prstGeom>
                  </pic:spPr>
                </pic:pic>
              </a:graphicData>
            </a:graphic>
          </wp:inline>
        </w:drawing>
      </w:r>
    </w:p>
    <w:p w14:paraId="7154DCD8" w14:textId="39ECCC66" w:rsidR="00AA3C4A" w:rsidRPr="007B559B" w:rsidRDefault="00AA3C4A" w:rsidP="00FA1F22">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83</w:t>
      </w:r>
      <w:r w:rsidRPr="007B559B">
        <w:fldChar w:fldCharType="end"/>
      </w:r>
      <w:r w:rsidRPr="007B559B">
        <w:t>:</w:t>
      </w:r>
      <w:r w:rsidR="00FA1F22" w:rsidRPr="007B559B">
        <w:t xml:space="preserve"> </w:t>
      </w:r>
      <w:r w:rsidR="00FA1F22" w:rsidRPr="007B559B">
        <w:rPr>
          <w:snapToGrid w:val="0"/>
        </w:rPr>
        <w:t xml:space="preserve">Estrutura </w:t>
      </w:r>
      <w:r w:rsidR="00FA1F22" w:rsidRPr="007B559B">
        <w:rPr>
          <w:snapToGrid w:val="0"/>
        </w:rPr>
        <w:t>Adaptada</w:t>
      </w:r>
      <w:r w:rsidR="00FA1F22" w:rsidRPr="007B559B">
        <w:rPr>
          <w:snapToGrid w:val="0"/>
        </w:rPr>
        <w:t xml:space="preserve"> da </w:t>
      </w:r>
      <w:r w:rsidR="00FA1F22" w:rsidRPr="007B559B">
        <w:rPr>
          <w:snapToGrid w:val="0"/>
        </w:rPr>
        <w:t>B</w:t>
      </w:r>
      <w:r w:rsidR="00FA1F22" w:rsidRPr="007B559B">
        <w:rPr>
          <w:snapToGrid w:val="0"/>
        </w:rPr>
        <w:t xml:space="preserve">ancada com </w:t>
      </w:r>
      <w:r w:rsidR="00FA1F22" w:rsidRPr="007B559B">
        <w:rPr>
          <w:snapToGrid w:val="0"/>
        </w:rPr>
        <w:t>ESP32-S3</w:t>
      </w:r>
      <w:r w:rsidR="00FA1F22" w:rsidRPr="007B559B">
        <w:rPr>
          <w:snapToGrid w:val="0"/>
        </w:rPr>
        <w:t xml:space="preserve"> e </w:t>
      </w:r>
      <w:r w:rsidR="00FA1F22" w:rsidRPr="007B559B">
        <w:rPr>
          <w:snapToGrid w:val="0"/>
        </w:rPr>
        <w:t>A</w:t>
      </w:r>
      <w:r w:rsidR="00FA1F22" w:rsidRPr="007B559B">
        <w:rPr>
          <w:snapToGrid w:val="0"/>
        </w:rPr>
        <w:t xml:space="preserve">tuadores </w:t>
      </w:r>
      <w:r w:rsidR="00FA1F22" w:rsidRPr="007B559B">
        <w:rPr>
          <w:snapToGrid w:val="0"/>
        </w:rPr>
        <w:t>L</w:t>
      </w:r>
      <w:r w:rsidR="00FA1F22" w:rsidRPr="007B559B">
        <w:rPr>
          <w:snapToGrid w:val="0"/>
        </w:rPr>
        <w:t>ineares</w:t>
      </w:r>
    </w:p>
    <w:p w14:paraId="16240B82" w14:textId="1078326A" w:rsidR="00AA3C4A" w:rsidRPr="007B559B" w:rsidRDefault="00AA3C4A" w:rsidP="00AA3C4A">
      <w:pPr>
        <w:jc w:val="center"/>
      </w:pPr>
      <w:r w:rsidRPr="007B559B">
        <w:t xml:space="preserve">Fonte: </w:t>
      </w:r>
      <w:r w:rsidRPr="007B559B">
        <w:t>Adaptado de Gonçalves</w:t>
      </w:r>
      <w:r w:rsidRPr="007B559B">
        <w:t>, 2023</w:t>
      </w:r>
    </w:p>
    <w:p w14:paraId="09E3820D" w14:textId="77777777" w:rsidR="00FA1F22" w:rsidRPr="007B559B" w:rsidRDefault="00FA1F22" w:rsidP="00AA3C4A">
      <w:pPr>
        <w:jc w:val="center"/>
      </w:pPr>
    </w:p>
    <w:p w14:paraId="040AB857" w14:textId="22C865CF" w:rsidR="00AA3C4A" w:rsidRPr="007B559B" w:rsidRDefault="007B559B" w:rsidP="006C1C10">
      <w:pPr>
        <w:spacing w:after="160" w:line="360" w:lineRule="auto"/>
        <w:ind w:firstLine="708"/>
        <w:jc w:val="both"/>
        <w:rPr>
          <w:snapToGrid w:val="0"/>
        </w:rPr>
      </w:pPr>
      <w:r w:rsidRPr="007B559B">
        <w:rPr>
          <w:snapToGrid w:val="0"/>
        </w:rPr>
        <w:t xml:space="preserve">O primeiro passo consistiu na verificação das condições mecânicas da estrutura original, incluindo a plataforma superior, a base fixa, as juntas de </w:t>
      </w:r>
      <w:proofErr w:type="spellStart"/>
      <w:r w:rsidRPr="007B559B">
        <w:rPr>
          <w:snapToGrid w:val="0"/>
        </w:rPr>
        <w:t>Kardan</w:t>
      </w:r>
      <w:proofErr w:type="spellEnd"/>
      <w:r w:rsidRPr="007B559B">
        <w:rPr>
          <w:snapToGrid w:val="0"/>
        </w:rPr>
        <w:t xml:space="preserve"> e o curso útil dos seis atuadores lineares. Durante essa análise, identificou-se que algumas das juntas de </w:t>
      </w:r>
      <w:proofErr w:type="spellStart"/>
      <w:r w:rsidRPr="007B559B">
        <w:rPr>
          <w:snapToGrid w:val="0"/>
        </w:rPr>
        <w:t>Kardan</w:t>
      </w:r>
      <w:proofErr w:type="spellEnd"/>
      <w:r w:rsidRPr="007B559B">
        <w:rPr>
          <w:snapToGrid w:val="0"/>
        </w:rPr>
        <w:t xml:space="preserve"> apresentavam desgaste significativo, podendo comprometer a articulação entre os atuadores e a plataforma </w:t>
      </w:r>
      <w:r w:rsidRPr="007B559B">
        <w:rPr>
          <w:snapToGrid w:val="0"/>
        </w:rPr>
        <w:lastRenderedPageBreak/>
        <w:t xml:space="preserve">móvel. Para garantir segurança mecânica e permitir a reposição futura dessas peças, as juntas foram reprojetadas em ambiente CAD e reconstruídas por meio de uma nova peça desenvolvida no </w:t>
      </w:r>
      <w:proofErr w:type="spellStart"/>
      <w:r w:rsidRPr="007B559B">
        <w:rPr>
          <w:snapToGrid w:val="0"/>
        </w:rPr>
        <w:t>SolidWorks</w:t>
      </w:r>
      <w:proofErr w:type="spellEnd"/>
      <w:r w:rsidRPr="007B559B">
        <w:rPr>
          <w:snapToGrid w:val="0"/>
        </w:rPr>
        <w:t>, mantendo dimensões e geometrias compatíveis com a estrutura existente.</w:t>
      </w:r>
      <w:r w:rsidR="001B4BA3" w:rsidRPr="007B559B">
        <w:rPr>
          <w:snapToGrid w:val="0"/>
        </w:rPr>
        <w:t xml:space="preserve"> </w:t>
      </w:r>
    </w:p>
    <w:p w14:paraId="7E90AE72" w14:textId="77777777" w:rsidR="001B4BA3" w:rsidRPr="007B559B" w:rsidRDefault="001B4BA3" w:rsidP="001B4BA3">
      <w:pPr>
        <w:keepNext/>
        <w:spacing w:line="360" w:lineRule="auto"/>
        <w:jc w:val="center"/>
      </w:pPr>
      <w:r w:rsidRPr="007B559B">
        <w:drawing>
          <wp:inline distT="0" distB="0" distL="0" distR="0" wp14:anchorId="30636DD5" wp14:editId="6ECF8D00">
            <wp:extent cx="3743325" cy="3416396"/>
            <wp:effectExtent l="0" t="0" r="0" b="0"/>
            <wp:docPr id="1509634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4115" name=""/>
                    <pic:cNvPicPr/>
                  </pic:nvPicPr>
                  <pic:blipFill>
                    <a:blip r:embed="rId95">
                      <a:extLst>
                        <a:ext uri="{BEBA8EAE-BF5A-486C-A8C5-ECC9F3942E4B}">
                          <a14:imgProps xmlns:a14="http://schemas.microsoft.com/office/drawing/2010/main">
                            <a14:imgLayer r:embed="rId96">
                              <a14:imgEffect>
                                <a14:backgroundRemoval t="5024" b="94737" l="3712" r="94323">
                                  <a14:foregroundMark x1="19869" y1="12201" x2="18559" y2="26077"/>
                                  <a14:foregroundMark x1="19869" y1="11483" x2="11572" y2="15072"/>
                                  <a14:foregroundMark x1="14847" y1="24163" x2="21616" y2="41627"/>
                                  <a14:foregroundMark x1="4148" y1="18182" x2="5240" y2="28230"/>
                                  <a14:foregroundMark x1="22052" y1="5742" x2="20087" y2="5263"/>
                                  <a14:foregroundMark x1="77293" y1="18421" x2="74236" y2="33493"/>
                                  <a14:foregroundMark x1="86900" y1="11244" x2="89956" y2="18421"/>
                                  <a14:foregroundMark x1="94541" y1="20096" x2="94541" y2="24163"/>
                                  <a14:foregroundMark x1="26201" y1="40431" x2="32533" y2="40431"/>
                                  <a14:foregroundMark x1="35590" y1="40191" x2="38428" y2="36124"/>
                                  <a14:foregroundMark x1="66594" y1="63876" x2="71397" y2="71531"/>
                                  <a14:foregroundMark x1="60917" y1="57656" x2="60917" y2="57656"/>
                                  <a14:foregroundMark x1="79476" y1="94737" x2="79476" y2="94737"/>
                                  <a14:backgroundMark x1="53057" y1="65550" x2="53057" y2="65550"/>
                                  <a14:backgroundMark x1="51528" y1="74163" x2="51528" y2="74163"/>
                                  <a14:backgroundMark x1="19869" y1="4545" x2="19869" y2="4545"/>
                                  <a14:backgroundMark x1="20524" y1="5263" x2="20524" y2="5263"/>
                                  <a14:backgroundMark x1="20524" y1="5024" x2="20524" y2="5024"/>
                                </a14:backgroundRemoval>
                              </a14:imgEffect>
                            </a14:imgLayer>
                          </a14:imgProps>
                        </a:ext>
                      </a:extLst>
                    </a:blip>
                    <a:stretch>
                      <a:fillRect/>
                    </a:stretch>
                  </pic:blipFill>
                  <pic:spPr>
                    <a:xfrm>
                      <a:off x="0" y="0"/>
                      <a:ext cx="3746175" cy="3418997"/>
                    </a:xfrm>
                    <a:prstGeom prst="rect">
                      <a:avLst/>
                    </a:prstGeom>
                  </pic:spPr>
                </pic:pic>
              </a:graphicData>
            </a:graphic>
          </wp:inline>
        </w:drawing>
      </w:r>
    </w:p>
    <w:p w14:paraId="159CB00C" w14:textId="246EB4E3" w:rsidR="001B4BA3" w:rsidRPr="007B559B" w:rsidRDefault="001B4BA3" w:rsidP="001B4BA3">
      <w:pPr>
        <w:pStyle w:val="Legenda"/>
      </w:pPr>
      <w:r w:rsidRPr="007B559B">
        <w:t xml:space="preserve">Figura </w:t>
      </w:r>
      <w:r w:rsidRPr="007B559B">
        <w:fldChar w:fldCharType="begin"/>
      </w:r>
      <w:r w:rsidRPr="007B559B">
        <w:instrText xml:space="preserve"> SEQ Figura \* ARABIC </w:instrText>
      </w:r>
      <w:r w:rsidRPr="007B559B">
        <w:fldChar w:fldCharType="separate"/>
      </w:r>
      <w:r w:rsidRPr="007B559B">
        <w:t>84</w:t>
      </w:r>
      <w:r w:rsidRPr="007B559B">
        <w:fldChar w:fldCharType="end"/>
      </w:r>
      <w:r w:rsidRPr="007B559B">
        <w:t xml:space="preserve">: Juntas de </w:t>
      </w:r>
      <w:proofErr w:type="spellStart"/>
      <w:r w:rsidRPr="007B559B">
        <w:t>Kardan</w:t>
      </w:r>
      <w:proofErr w:type="spellEnd"/>
      <w:r w:rsidRPr="007B559B">
        <w:t xml:space="preserve"> Reconstruídas</w:t>
      </w:r>
    </w:p>
    <w:p w14:paraId="29DBA068" w14:textId="77777777" w:rsidR="001B4BA3" w:rsidRPr="007B559B" w:rsidRDefault="001B4BA3" w:rsidP="001B4BA3"/>
    <w:p w14:paraId="39E16236" w14:textId="40B7A0EC" w:rsidR="007B559B" w:rsidRPr="007B559B" w:rsidRDefault="007B559B" w:rsidP="007B559B">
      <w:pPr>
        <w:spacing w:after="160" w:line="360" w:lineRule="auto"/>
        <w:ind w:firstLine="708"/>
        <w:jc w:val="both"/>
        <w:rPr>
          <w:snapToGrid w:val="0"/>
        </w:rPr>
      </w:pPr>
      <w:r w:rsidRPr="007B559B">
        <w:rPr>
          <w:snapToGrid w:val="0"/>
        </w:rPr>
        <w:t xml:space="preserve">Em seguida, procedeu-se à reorganização do cabeamento da bancada. Na configuração original, muitos cabos estavam associados a </w:t>
      </w:r>
      <w:r>
        <w:rPr>
          <w:snapToGrid w:val="0"/>
        </w:rPr>
        <w:t>componentes</w:t>
      </w:r>
      <w:r w:rsidRPr="007B559B">
        <w:rPr>
          <w:snapToGrid w:val="0"/>
        </w:rPr>
        <w:t xml:space="preserve"> utilizados pelo CLP Siemens, que deixaram de ser necessários com a nova arquitetura de controle. O cabeamento foi reestruturado para eliminar essas vias redundantes e, ao mesmo tempo, estabelecer uma separação clara entre fios de potência, cabos de controle e linhas de feedback dos sensores, contribuindo para reduzir interferências, facilitar manutenções e melhorar o fluxo de organização interna da bancada.</w:t>
      </w:r>
    </w:p>
    <w:p w14:paraId="16818F5B" w14:textId="79990A10" w:rsidR="007B559B" w:rsidRDefault="007B559B" w:rsidP="007B559B">
      <w:pPr>
        <w:spacing w:after="160" w:line="360" w:lineRule="auto"/>
        <w:ind w:firstLine="708"/>
        <w:jc w:val="both"/>
        <w:rPr>
          <w:snapToGrid w:val="0"/>
        </w:rPr>
      </w:pPr>
      <w:r w:rsidRPr="007B559B">
        <w:rPr>
          <w:snapToGrid w:val="0"/>
        </w:rPr>
        <w:t>Na parte eletrônica, foram removidos componentes intermediários que já não fariam parte do novo sistema</w:t>
      </w:r>
      <w:r>
        <w:rPr>
          <w:snapToGrid w:val="0"/>
        </w:rPr>
        <w:t>,</w:t>
      </w:r>
      <w:r w:rsidRPr="007B559B">
        <w:rPr>
          <w:snapToGrid w:val="0"/>
        </w:rPr>
        <w:t xml:space="preserve"> como conversores analógico–PWM, placas NPN/PNP e interfaces de 24 V da lógica anterior. Também foram ajustados os circuitos de alimentação dos sensores</w:t>
      </w:r>
      <w:r>
        <w:rPr>
          <w:snapToGrid w:val="0"/>
        </w:rPr>
        <w:t xml:space="preserve">, </w:t>
      </w:r>
      <w:r w:rsidRPr="007B559B">
        <w:rPr>
          <w:snapToGrid w:val="0"/>
        </w:rPr>
        <w:t xml:space="preserve">adequando níveis de tensão e conexões ao ESP32-S3. Por fim, manteve-se o conector DB37 original, garantindo compatibilidade com </w:t>
      </w:r>
      <w:r>
        <w:rPr>
          <w:snapToGrid w:val="0"/>
        </w:rPr>
        <w:t>a estrutura</w:t>
      </w:r>
      <w:r w:rsidRPr="007B559B">
        <w:rPr>
          <w:snapToGrid w:val="0"/>
        </w:rPr>
        <w:t xml:space="preserve"> existente e possibilitando sua integração direta</w:t>
      </w:r>
      <w:r>
        <w:rPr>
          <w:snapToGrid w:val="0"/>
        </w:rPr>
        <w:t>.</w:t>
      </w:r>
    </w:p>
    <w:p w14:paraId="6945AE86" w14:textId="5D736021" w:rsidR="00935695" w:rsidRPr="007B559B" w:rsidRDefault="00935695" w:rsidP="00935695">
      <w:pPr>
        <w:pStyle w:val="sub"/>
        <w:rPr>
          <w:snapToGrid w:val="0"/>
        </w:rPr>
      </w:pPr>
      <w:r w:rsidRPr="00935695">
        <w:rPr>
          <w:snapToGrid w:val="0"/>
          <w:lang w:val="pt-BR"/>
        </w:rPr>
        <w:lastRenderedPageBreak/>
        <w:t>Adequação do controlador da bancada</w:t>
      </w:r>
    </w:p>
    <w:p w14:paraId="443C43AF" w14:textId="77777777" w:rsidR="00382847" w:rsidRPr="007B559B" w:rsidRDefault="00382847" w:rsidP="00382847">
      <w:pPr>
        <w:pStyle w:val="subsub"/>
        <w:rPr>
          <w:noProof w:val="0"/>
          <w:lang w:val="pt-BR"/>
        </w:rPr>
      </w:pPr>
      <w:bookmarkStart w:id="845" w:name="_Toc213518011"/>
      <w:bookmarkStart w:id="846" w:name="_Toc214231449"/>
      <w:bookmarkStart w:id="847" w:name="_Toc214231563"/>
      <w:bookmarkStart w:id="848" w:name="_Toc214232693"/>
      <w:r w:rsidRPr="007B559B">
        <w:rPr>
          <w:noProof w:val="0"/>
          <w:lang w:val="pt-BR"/>
        </w:rPr>
        <w:t>Substituição do CLP pelo ESP32-S3</w:t>
      </w:r>
      <w:bookmarkEnd w:id="845"/>
      <w:bookmarkEnd w:id="846"/>
      <w:bookmarkEnd w:id="847"/>
      <w:bookmarkEnd w:id="848"/>
    </w:p>
    <w:p w14:paraId="56FD61F2" w14:textId="77777777" w:rsidR="00382847" w:rsidRPr="007B559B" w:rsidRDefault="00382847" w:rsidP="00382847">
      <w:pPr>
        <w:spacing w:after="160" w:line="360" w:lineRule="auto"/>
        <w:ind w:firstLine="567"/>
        <w:jc w:val="both"/>
        <w:rPr>
          <w:snapToGrid w:val="0"/>
        </w:rPr>
      </w:pPr>
      <w:r w:rsidRPr="007B559B">
        <w:rPr>
          <w:snapToGrid w:val="0"/>
        </w:rPr>
        <w:t>O ESP32-S3 passou a assumir o papel de unidade central de controle, sendo responsável por:</w:t>
      </w:r>
    </w:p>
    <w:p w14:paraId="51A364CB" w14:textId="77777777" w:rsidR="00382847" w:rsidRPr="007B559B" w:rsidRDefault="00382847" w:rsidP="00382847">
      <w:pPr>
        <w:numPr>
          <w:ilvl w:val="0"/>
          <w:numId w:val="28"/>
        </w:numPr>
        <w:spacing w:line="360" w:lineRule="auto"/>
        <w:jc w:val="both"/>
        <w:rPr>
          <w:snapToGrid w:val="0"/>
        </w:rPr>
      </w:pPr>
      <w:r w:rsidRPr="007B559B">
        <w:rPr>
          <w:snapToGrid w:val="0"/>
        </w:rPr>
        <w:t>Gerar sinais PWM para controle de posição e velocidade dos atuadores prismáticos;</w:t>
      </w:r>
    </w:p>
    <w:p w14:paraId="045E9E76" w14:textId="77777777" w:rsidR="00382847" w:rsidRPr="007B559B" w:rsidRDefault="00382847" w:rsidP="00382847">
      <w:pPr>
        <w:numPr>
          <w:ilvl w:val="0"/>
          <w:numId w:val="28"/>
        </w:numPr>
        <w:spacing w:line="360" w:lineRule="auto"/>
        <w:jc w:val="both"/>
        <w:rPr>
          <w:snapToGrid w:val="0"/>
        </w:rPr>
      </w:pPr>
      <w:r w:rsidRPr="007B559B">
        <w:rPr>
          <w:snapToGrid w:val="0"/>
        </w:rPr>
        <w:t>Gerar sinais digitais para as entradas de direção de atuação.</w:t>
      </w:r>
    </w:p>
    <w:p w14:paraId="3CF1B8C2" w14:textId="77777777" w:rsidR="00382847" w:rsidRPr="007B559B" w:rsidRDefault="00382847" w:rsidP="00382847">
      <w:pPr>
        <w:numPr>
          <w:ilvl w:val="0"/>
          <w:numId w:val="28"/>
        </w:numPr>
        <w:spacing w:line="360" w:lineRule="auto"/>
        <w:jc w:val="both"/>
        <w:rPr>
          <w:snapToGrid w:val="0"/>
        </w:rPr>
      </w:pPr>
      <w:r w:rsidRPr="007B559B">
        <w:rPr>
          <w:snapToGrid w:val="0"/>
        </w:rPr>
        <w:t>Realizar leitura dos sinais de feedback dos sensores de posição dos atuadores;</w:t>
      </w:r>
    </w:p>
    <w:p w14:paraId="2049C48B" w14:textId="77777777" w:rsidR="00382847" w:rsidRPr="007B559B" w:rsidRDefault="00382847" w:rsidP="00382847">
      <w:pPr>
        <w:numPr>
          <w:ilvl w:val="0"/>
          <w:numId w:val="28"/>
        </w:numPr>
        <w:spacing w:line="360" w:lineRule="auto"/>
        <w:jc w:val="both"/>
        <w:rPr>
          <w:snapToGrid w:val="0"/>
        </w:rPr>
      </w:pPr>
      <w:r w:rsidRPr="007B559B">
        <w:rPr>
          <w:snapToGrid w:val="0"/>
        </w:rPr>
        <w:t>Executar o algoritmo de controle PID;</w:t>
      </w:r>
    </w:p>
    <w:p w14:paraId="4905C8B6" w14:textId="77777777" w:rsidR="00382847" w:rsidRPr="007B559B" w:rsidRDefault="00382847" w:rsidP="00382847">
      <w:pPr>
        <w:numPr>
          <w:ilvl w:val="0"/>
          <w:numId w:val="28"/>
        </w:numPr>
        <w:spacing w:line="360" w:lineRule="auto"/>
        <w:jc w:val="both"/>
        <w:rPr>
          <w:snapToGrid w:val="0"/>
        </w:rPr>
      </w:pPr>
      <w:r w:rsidRPr="007B559B">
        <w:rPr>
          <w:snapToGrid w:val="0"/>
        </w:rPr>
        <w:t>Comunicar com sistemas externos via protocolo de comunicação serial.</w:t>
      </w:r>
    </w:p>
    <w:p w14:paraId="7DF1BB24" w14:textId="77777777" w:rsidR="00382847" w:rsidRPr="007B559B" w:rsidRDefault="00382847" w:rsidP="00382847">
      <w:pPr>
        <w:pStyle w:val="subsub"/>
        <w:rPr>
          <w:noProof w:val="0"/>
          <w:lang w:val="pt-BR"/>
        </w:rPr>
      </w:pPr>
      <w:bookmarkStart w:id="849" w:name="_Toc213518012"/>
      <w:bookmarkStart w:id="850" w:name="_Toc214231450"/>
      <w:bookmarkStart w:id="851" w:name="_Toc214231564"/>
      <w:bookmarkStart w:id="852" w:name="_Toc214232694"/>
      <w:r w:rsidRPr="007B559B">
        <w:rPr>
          <w:noProof w:val="0"/>
          <w:lang w:val="pt-BR"/>
        </w:rPr>
        <w:t>Retirada dos Optoacopladores e mudança na lógica de controle.</w:t>
      </w:r>
      <w:bookmarkEnd w:id="849"/>
      <w:bookmarkEnd w:id="850"/>
      <w:bookmarkEnd w:id="851"/>
      <w:bookmarkEnd w:id="852"/>
    </w:p>
    <w:p w14:paraId="3DA549CA" w14:textId="77777777" w:rsidR="00382847" w:rsidRPr="007B559B" w:rsidRDefault="00382847" w:rsidP="00382847">
      <w:pPr>
        <w:spacing w:after="160" w:line="360" w:lineRule="auto"/>
        <w:ind w:firstLine="567"/>
        <w:jc w:val="both"/>
        <w:rPr>
          <w:snapToGrid w:val="0"/>
        </w:rPr>
      </w:pPr>
      <w:r w:rsidRPr="007B559B">
        <w:rPr>
          <w:snapToGrid w:val="0"/>
        </w:rPr>
        <w:t xml:space="preserve">Na arquitetura anterior, eram utilizadas placas NPN e PNP com </w:t>
      </w:r>
      <w:proofErr w:type="spellStart"/>
      <w:r w:rsidRPr="007B559B">
        <w:rPr>
          <w:snapToGrid w:val="0"/>
        </w:rPr>
        <w:t>optoacopladores</w:t>
      </w:r>
      <w:proofErr w:type="spellEnd"/>
      <w:r w:rsidRPr="007B559B">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7B559B">
        <w:rPr>
          <w:snapToGrid w:val="0"/>
        </w:rPr>
        <w:t>optoacopladores</w:t>
      </w:r>
      <w:proofErr w:type="spellEnd"/>
      <w:r w:rsidRPr="007B559B">
        <w:rPr>
          <w:snapToGrid w:val="0"/>
        </w:rPr>
        <w:t xml:space="preserve"> eram responsáveis pela comutação das entradas IN1 e IN2, necessárias para o controle de direção dos pistões.</w:t>
      </w:r>
    </w:p>
    <w:p w14:paraId="090CB203" w14:textId="77777777" w:rsidR="00382847" w:rsidRPr="007B559B" w:rsidRDefault="00382847" w:rsidP="00382847">
      <w:pPr>
        <w:keepNext/>
        <w:spacing w:after="160" w:line="360" w:lineRule="auto"/>
        <w:ind w:left="-142" w:firstLine="850"/>
        <w:jc w:val="center"/>
        <w:rPr>
          <w:color w:val="EE0000"/>
        </w:rPr>
      </w:pPr>
      <w:r w:rsidRPr="007B559B">
        <w:rPr>
          <w:snapToGrid w:val="0"/>
          <w:color w:val="EE0000"/>
        </w:rPr>
        <w:drawing>
          <wp:inline distT="0" distB="0" distL="0" distR="0" wp14:anchorId="75C3B3A9" wp14:editId="6FD04491">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97"/>
                    <a:stretch>
                      <a:fillRect/>
                    </a:stretch>
                  </pic:blipFill>
                  <pic:spPr>
                    <a:xfrm>
                      <a:off x="0" y="0"/>
                      <a:ext cx="3598462" cy="1975961"/>
                    </a:xfrm>
                    <a:prstGeom prst="rect">
                      <a:avLst/>
                    </a:prstGeom>
                  </pic:spPr>
                </pic:pic>
              </a:graphicData>
            </a:graphic>
          </wp:inline>
        </w:drawing>
      </w:r>
    </w:p>
    <w:p w14:paraId="4715D895" w14:textId="77777777" w:rsidR="00382847" w:rsidRPr="007B559B" w:rsidRDefault="00382847" w:rsidP="00382847">
      <w:pPr>
        <w:pStyle w:val="Legenda"/>
        <w:rPr>
          <w:snapToGrid w:val="0"/>
        </w:rPr>
      </w:pPr>
      <w:r w:rsidRPr="007B559B">
        <w:t xml:space="preserve">Figura </w:t>
      </w:r>
      <w:r w:rsidRPr="007B559B">
        <w:fldChar w:fldCharType="begin"/>
      </w:r>
      <w:r w:rsidRPr="007B559B">
        <w:instrText xml:space="preserve"> SEQ Figura \* ARABIC </w:instrText>
      </w:r>
      <w:r w:rsidRPr="007B559B">
        <w:fldChar w:fldCharType="separate"/>
      </w:r>
      <w:r w:rsidRPr="007B559B">
        <w:t>12</w:t>
      </w:r>
      <w:r w:rsidRPr="007B559B">
        <w:fldChar w:fldCharType="end"/>
      </w:r>
      <w:r w:rsidRPr="007B559B">
        <w:t xml:space="preserve">: </w:t>
      </w:r>
      <w:r w:rsidRPr="007B559B">
        <w:rPr>
          <w:snapToGrid w:val="0"/>
        </w:rPr>
        <w:t>Funcionamento conversores NPN/PNP</w:t>
      </w:r>
    </w:p>
    <w:p w14:paraId="498D9E06" w14:textId="318CAA75" w:rsidR="00382847" w:rsidRDefault="00382847" w:rsidP="00935695">
      <w:pPr>
        <w:jc w:val="center"/>
        <w:rPr>
          <w:sz w:val="22"/>
          <w:szCs w:val="22"/>
        </w:rPr>
      </w:pPr>
      <w:r w:rsidRPr="007B559B">
        <w:rPr>
          <w:sz w:val="22"/>
          <w:szCs w:val="22"/>
        </w:rPr>
        <w:t>Fonte: Case Controlador Portátil e Plataforma de Stewart (GONÇALVES, 2023)</w:t>
      </w:r>
    </w:p>
    <w:p w14:paraId="217A86FA" w14:textId="77777777" w:rsidR="00935695" w:rsidRPr="00935695" w:rsidRDefault="00935695" w:rsidP="00935695">
      <w:pPr>
        <w:jc w:val="center"/>
        <w:rPr>
          <w:sz w:val="22"/>
          <w:szCs w:val="22"/>
        </w:rPr>
      </w:pPr>
    </w:p>
    <w:p w14:paraId="58F41C21" w14:textId="77777777" w:rsidR="00382847" w:rsidRPr="00935695" w:rsidRDefault="00382847" w:rsidP="00382847">
      <w:pPr>
        <w:spacing w:after="160" w:line="360" w:lineRule="auto"/>
        <w:ind w:firstLine="567"/>
        <w:jc w:val="both"/>
        <w:rPr>
          <w:snapToGrid w:val="0"/>
        </w:rPr>
      </w:pPr>
      <w:r w:rsidRPr="00935695">
        <w:rPr>
          <w:snapToGrid w:val="0"/>
        </w:rPr>
        <w:t>Com a substituição do CLP pelo ESP32-S3, a necessidade dessas placas intermediárias foi eliminada. Isso se deve ao fato de que o ESP32-S3 operar com sinais lógicos de 0 a 3,3V e os drivers utilizados (como o JZ-3615 ou similares) operarem com sinais lógicos entre 2 V e 5 V, tornando possível a conexão direta entre o microcontrolador e as entradas de controle do driver, sem risco de incompatibilidade elétrica ou danos aos componentes.</w:t>
      </w:r>
    </w:p>
    <w:p w14:paraId="27E7F090" w14:textId="77777777" w:rsidR="00382847" w:rsidRPr="00935695" w:rsidRDefault="00382847" w:rsidP="00382847">
      <w:pPr>
        <w:spacing w:after="160" w:line="360" w:lineRule="auto"/>
        <w:ind w:firstLine="567"/>
        <w:jc w:val="both"/>
        <w:rPr>
          <w:snapToGrid w:val="0"/>
        </w:rPr>
      </w:pPr>
      <w:r w:rsidRPr="00935695">
        <w:rPr>
          <w:snapToGrid w:val="0"/>
        </w:rPr>
        <w:lastRenderedPageBreak/>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8047E3C" w14:textId="77777777" w:rsidR="00382847" w:rsidRPr="007B559B" w:rsidRDefault="00382847" w:rsidP="00382847">
      <w:pPr>
        <w:keepNext/>
        <w:spacing w:after="160" w:line="360" w:lineRule="auto"/>
        <w:ind w:hanging="142"/>
        <w:jc w:val="center"/>
        <w:rPr>
          <w:color w:val="EE0000"/>
        </w:rPr>
      </w:pPr>
      <w:r w:rsidRPr="007B559B">
        <w:rPr>
          <w:color w:val="EE0000"/>
        </w:rPr>
        <w:drawing>
          <wp:inline distT="0" distB="0" distL="0" distR="0" wp14:anchorId="23E3575A" wp14:editId="639AE817">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98"/>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2F6B86EF" w14:textId="77777777" w:rsidR="00382847" w:rsidRPr="00935695" w:rsidRDefault="00382847" w:rsidP="00382847">
      <w:pPr>
        <w:pStyle w:val="Legenda"/>
      </w:pPr>
      <w:bookmarkStart w:id="853" w:name="_Toc213518013"/>
      <w:bookmarkStart w:id="854" w:name="_Toc214231783"/>
      <w:r w:rsidRPr="00935695">
        <w:t xml:space="preserve">Figura </w:t>
      </w:r>
      <w:r w:rsidRPr="00935695">
        <w:fldChar w:fldCharType="begin"/>
      </w:r>
      <w:r w:rsidRPr="00935695">
        <w:instrText xml:space="preserve"> SEQ Figura \* ARABIC </w:instrText>
      </w:r>
      <w:r w:rsidRPr="00935695">
        <w:fldChar w:fldCharType="separate"/>
      </w:r>
      <w:r w:rsidRPr="00935695">
        <w:t>10</w:t>
      </w:r>
      <w:r w:rsidRPr="00935695">
        <w:fldChar w:fldCharType="end"/>
      </w:r>
      <w:r w:rsidRPr="00935695">
        <w:t>:</w:t>
      </w:r>
      <w:bookmarkEnd w:id="853"/>
      <w:r w:rsidRPr="00935695">
        <w:t xml:space="preserve"> Comando dos Motores</w:t>
      </w:r>
      <w:bookmarkEnd w:id="854"/>
    </w:p>
    <w:p w14:paraId="4B244F12" w14:textId="77777777" w:rsidR="00382847" w:rsidRPr="00935695" w:rsidRDefault="00382847" w:rsidP="00382847">
      <w:pPr>
        <w:jc w:val="center"/>
        <w:rPr>
          <w:sz w:val="22"/>
          <w:szCs w:val="22"/>
        </w:rPr>
      </w:pPr>
      <w:r w:rsidRPr="00935695">
        <w:rPr>
          <w:sz w:val="22"/>
          <w:szCs w:val="22"/>
        </w:rPr>
        <w:t>Fonte: Driver Motor Ponte H (https://www.usinainfo.com.br/driver-para-motor/driver-motor-ponte-h-para-motor-dc-9-36v-12a-jz-3615-a-para-arduino-esp32-8983.html)</w:t>
      </w:r>
    </w:p>
    <w:p w14:paraId="4AFA53FC" w14:textId="77777777" w:rsidR="00382847" w:rsidRPr="00935695" w:rsidRDefault="00382847" w:rsidP="00382847"/>
    <w:p w14:paraId="0074BA5A" w14:textId="77777777" w:rsidR="00382847" w:rsidRPr="00935695" w:rsidRDefault="00382847" w:rsidP="00382847">
      <w:pPr>
        <w:spacing w:after="160" w:line="360" w:lineRule="auto"/>
        <w:ind w:left="-142" w:firstLine="850"/>
        <w:jc w:val="both"/>
        <w:rPr>
          <w:snapToGrid w:val="0"/>
        </w:rPr>
      </w:pPr>
      <w:r w:rsidRPr="00935695">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191DACF8" w14:textId="77777777" w:rsidR="00382847" w:rsidRPr="00935695" w:rsidRDefault="00382847" w:rsidP="00382847">
      <w:pPr>
        <w:spacing w:after="160" w:line="360" w:lineRule="auto"/>
        <w:ind w:left="-142" w:firstLine="850"/>
        <w:jc w:val="both"/>
        <w:rPr>
          <w:snapToGrid w:val="0"/>
        </w:rPr>
      </w:pPr>
      <w:r w:rsidRPr="00935695">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2816842" w14:textId="77777777" w:rsidR="00382847" w:rsidRPr="00935695" w:rsidRDefault="00382847" w:rsidP="00382847">
      <w:pPr>
        <w:keepNext/>
        <w:spacing w:after="160" w:line="360" w:lineRule="auto"/>
        <w:ind w:left="-142" w:firstLine="850"/>
        <w:jc w:val="center"/>
      </w:pPr>
      <w:r w:rsidRPr="00935695">
        <w:rPr>
          <w:snapToGrid w:val="0"/>
        </w:rPr>
        <w:drawing>
          <wp:inline distT="0" distB="0" distL="0" distR="0" wp14:anchorId="48C6B6BC" wp14:editId="0A5D3838">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99"/>
                    <a:stretch>
                      <a:fillRect/>
                    </a:stretch>
                  </pic:blipFill>
                  <pic:spPr>
                    <a:xfrm>
                      <a:off x="0" y="0"/>
                      <a:ext cx="4644360" cy="2652678"/>
                    </a:xfrm>
                    <a:prstGeom prst="rect">
                      <a:avLst/>
                    </a:prstGeom>
                  </pic:spPr>
                </pic:pic>
              </a:graphicData>
            </a:graphic>
          </wp:inline>
        </w:drawing>
      </w:r>
    </w:p>
    <w:p w14:paraId="598979DD" w14:textId="77777777" w:rsidR="00382847" w:rsidRPr="00935695" w:rsidRDefault="00382847" w:rsidP="00382847">
      <w:pPr>
        <w:pStyle w:val="Legenda"/>
        <w:rPr>
          <w:snapToGrid w:val="0"/>
        </w:rPr>
      </w:pPr>
      <w:bookmarkStart w:id="855" w:name="_Toc213518014"/>
      <w:bookmarkStart w:id="856" w:name="_Toc214231784"/>
      <w:r w:rsidRPr="00935695">
        <w:t xml:space="preserve">Figura </w:t>
      </w:r>
      <w:r w:rsidRPr="00935695">
        <w:fldChar w:fldCharType="begin"/>
      </w:r>
      <w:r w:rsidRPr="00935695">
        <w:instrText xml:space="preserve"> SEQ Figura \* ARABIC </w:instrText>
      </w:r>
      <w:r w:rsidRPr="00935695">
        <w:fldChar w:fldCharType="separate"/>
      </w:r>
      <w:r w:rsidRPr="00935695">
        <w:t>11</w:t>
      </w:r>
      <w:r w:rsidRPr="00935695">
        <w:fldChar w:fldCharType="end"/>
      </w:r>
      <w:r w:rsidRPr="00935695">
        <w:t xml:space="preserve">: </w:t>
      </w:r>
      <w:r w:rsidRPr="00935695">
        <w:rPr>
          <w:snapToGrid w:val="0"/>
        </w:rPr>
        <w:t>Arquitetura original com CLP e conversores NPN/PNP</w:t>
      </w:r>
      <w:bookmarkEnd w:id="855"/>
      <w:bookmarkEnd w:id="856"/>
    </w:p>
    <w:p w14:paraId="0A14F93B" w14:textId="77777777" w:rsidR="00382847" w:rsidRPr="00935695" w:rsidRDefault="00382847" w:rsidP="00382847">
      <w:pPr>
        <w:jc w:val="center"/>
        <w:rPr>
          <w:sz w:val="22"/>
          <w:szCs w:val="22"/>
        </w:rPr>
      </w:pPr>
      <w:r w:rsidRPr="00935695">
        <w:rPr>
          <w:sz w:val="22"/>
          <w:szCs w:val="22"/>
        </w:rPr>
        <w:t>Fonte: Case Controlador Portátil e Plataforma de Stewart (GONÇALVES, 2023)</w:t>
      </w:r>
    </w:p>
    <w:p w14:paraId="61A9F172" w14:textId="77777777" w:rsidR="00382847" w:rsidRPr="00935695" w:rsidRDefault="00382847" w:rsidP="00382847">
      <w:pPr>
        <w:pStyle w:val="Legenda"/>
        <w:rPr>
          <w:snapToGrid w:val="0"/>
        </w:rPr>
      </w:pPr>
    </w:p>
    <w:p w14:paraId="4FA09847" w14:textId="77777777" w:rsidR="00382847" w:rsidRPr="00935695" w:rsidRDefault="00382847" w:rsidP="00382847">
      <w:pPr>
        <w:spacing w:after="160" w:line="360" w:lineRule="auto"/>
        <w:jc w:val="both"/>
        <w:rPr>
          <w:snapToGrid w:val="0"/>
        </w:rPr>
      </w:pPr>
    </w:p>
    <w:p w14:paraId="5EFEAAEA" w14:textId="77777777" w:rsidR="00382847" w:rsidRPr="00935695" w:rsidRDefault="00382847" w:rsidP="00382847">
      <w:pPr>
        <w:keepNext/>
        <w:spacing w:after="160" w:line="360" w:lineRule="auto"/>
        <w:ind w:left="-142" w:firstLine="850"/>
        <w:jc w:val="center"/>
      </w:pPr>
      <w:r w:rsidRPr="00935695">
        <w:rPr>
          <w:snapToGrid w:val="0"/>
        </w:rPr>
        <w:drawing>
          <wp:inline distT="0" distB="0" distL="0" distR="0" wp14:anchorId="354281BA" wp14:editId="53779E0D">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97"/>
                    <a:stretch>
                      <a:fillRect/>
                    </a:stretch>
                  </pic:blipFill>
                  <pic:spPr>
                    <a:xfrm>
                      <a:off x="0" y="0"/>
                      <a:ext cx="3598462" cy="1975961"/>
                    </a:xfrm>
                    <a:prstGeom prst="rect">
                      <a:avLst/>
                    </a:prstGeom>
                  </pic:spPr>
                </pic:pic>
              </a:graphicData>
            </a:graphic>
          </wp:inline>
        </w:drawing>
      </w:r>
    </w:p>
    <w:p w14:paraId="6AEFCC04" w14:textId="77777777" w:rsidR="00382847" w:rsidRPr="00935695" w:rsidRDefault="00382847" w:rsidP="00382847">
      <w:pPr>
        <w:pStyle w:val="Legenda"/>
        <w:rPr>
          <w:snapToGrid w:val="0"/>
        </w:rPr>
      </w:pPr>
      <w:bookmarkStart w:id="857" w:name="_Toc213518015"/>
      <w:bookmarkStart w:id="858" w:name="_Toc214231785"/>
      <w:r w:rsidRPr="00935695">
        <w:t xml:space="preserve">Figura </w:t>
      </w:r>
      <w:r w:rsidRPr="00935695">
        <w:fldChar w:fldCharType="begin"/>
      </w:r>
      <w:r w:rsidRPr="00935695">
        <w:instrText xml:space="preserve"> SEQ Figura \* ARABIC </w:instrText>
      </w:r>
      <w:r w:rsidRPr="00935695">
        <w:fldChar w:fldCharType="separate"/>
      </w:r>
      <w:r w:rsidRPr="00935695">
        <w:t>12</w:t>
      </w:r>
      <w:r w:rsidRPr="00935695">
        <w:fldChar w:fldCharType="end"/>
      </w:r>
      <w:r w:rsidRPr="00935695">
        <w:t xml:space="preserve">: </w:t>
      </w:r>
      <w:r w:rsidRPr="00935695">
        <w:rPr>
          <w:snapToGrid w:val="0"/>
        </w:rPr>
        <w:t>Funcionamento conversores NPN/PNP</w:t>
      </w:r>
      <w:bookmarkEnd w:id="857"/>
      <w:bookmarkEnd w:id="858"/>
    </w:p>
    <w:p w14:paraId="0C729CB5" w14:textId="77777777" w:rsidR="00382847" w:rsidRPr="00935695" w:rsidRDefault="00382847" w:rsidP="00382847">
      <w:pPr>
        <w:jc w:val="center"/>
        <w:rPr>
          <w:sz w:val="22"/>
          <w:szCs w:val="22"/>
        </w:rPr>
      </w:pPr>
      <w:r w:rsidRPr="00935695">
        <w:rPr>
          <w:sz w:val="22"/>
          <w:szCs w:val="22"/>
        </w:rPr>
        <w:t>Fonte: Case Controlador Portátil e Plataforma de Stewart (GONÇALVES, 2023)</w:t>
      </w:r>
    </w:p>
    <w:p w14:paraId="23F28AEC" w14:textId="77777777" w:rsidR="00382847" w:rsidRPr="00935695" w:rsidRDefault="00382847" w:rsidP="00382847"/>
    <w:p w14:paraId="2AC837EF" w14:textId="77777777" w:rsidR="00382847" w:rsidRPr="00935695" w:rsidRDefault="00382847" w:rsidP="00382847"/>
    <w:p w14:paraId="5E168824" w14:textId="77777777" w:rsidR="00382847" w:rsidRPr="00935695" w:rsidRDefault="00382847" w:rsidP="00382847">
      <w:pPr>
        <w:keepNext/>
        <w:spacing w:after="160" w:line="360" w:lineRule="auto"/>
        <w:ind w:left="-142" w:firstLine="850"/>
        <w:jc w:val="center"/>
      </w:pPr>
      <w:r w:rsidRPr="00935695">
        <w:rPr>
          <w:snapToGrid w:val="0"/>
        </w:rPr>
        <w:drawing>
          <wp:inline distT="0" distB="0" distL="0" distR="0" wp14:anchorId="2EF73EA0" wp14:editId="5E2A5B29">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100"/>
                    <a:stretch>
                      <a:fillRect/>
                    </a:stretch>
                  </pic:blipFill>
                  <pic:spPr>
                    <a:xfrm>
                      <a:off x="0" y="0"/>
                      <a:ext cx="4572201" cy="2178990"/>
                    </a:xfrm>
                    <a:prstGeom prst="rect">
                      <a:avLst/>
                    </a:prstGeom>
                  </pic:spPr>
                </pic:pic>
              </a:graphicData>
            </a:graphic>
          </wp:inline>
        </w:drawing>
      </w:r>
    </w:p>
    <w:p w14:paraId="2171AF63" w14:textId="77777777" w:rsidR="00382847" w:rsidRPr="00935695" w:rsidRDefault="00382847" w:rsidP="00382847">
      <w:pPr>
        <w:pStyle w:val="Legenda"/>
        <w:rPr>
          <w:snapToGrid w:val="0"/>
        </w:rPr>
      </w:pPr>
      <w:bookmarkStart w:id="859" w:name="_Toc213518016"/>
      <w:bookmarkStart w:id="860" w:name="_Toc214231786"/>
      <w:r w:rsidRPr="00935695">
        <w:t xml:space="preserve">Figura </w:t>
      </w:r>
      <w:r w:rsidRPr="00935695">
        <w:fldChar w:fldCharType="begin"/>
      </w:r>
      <w:r w:rsidRPr="00935695">
        <w:instrText xml:space="preserve"> SEQ Figura \* ARABIC </w:instrText>
      </w:r>
      <w:r w:rsidRPr="00935695">
        <w:fldChar w:fldCharType="separate"/>
      </w:r>
      <w:r w:rsidRPr="00935695">
        <w:t>13</w:t>
      </w:r>
      <w:r w:rsidRPr="00935695">
        <w:fldChar w:fldCharType="end"/>
      </w:r>
      <w:r w:rsidRPr="00935695">
        <w:t>:</w:t>
      </w:r>
      <w:r w:rsidRPr="00935695">
        <w:rPr>
          <w:snapToGrid w:val="0"/>
        </w:rPr>
        <w:t xml:space="preserve"> Arquitetura atual com ESP32-S3 e controle direto</w:t>
      </w:r>
      <w:bookmarkEnd w:id="859"/>
      <w:bookmarkEnd w:id="860"/>
    </w:p>
    <w:p w14:paraId="2162286E" w14:textId="77777777" w:rsidR="00382847" w:rsidRPr="007B559B" w:rsidRDefault="00382847" w:rsidP="00382847">
      <w:pPr>
        <w:spacing w:after="160" w:line="360" w:lineRule="auto"/>
        <w:jc w:val="both"/>
        <w:rPr>
          <w:snapToGrid w:val="0"/>
          <w:color w:val="EE0000"/>
        </w:rPr>
      </w:pPr>
    </w:p>
    <w:p w14:paraId="4DB5D808" w14:textId="77777777" w:rsidR="00382847" w:rsidRPr="007B559B" w:rsidRDefault="00382847" w:rsidP="00382847">
      <w:pPr>
        <w:pStyle w:val="subsub"/>
        <w:rPr>
          <w:noProof w:val="0"/>
          <w:lang w:val="pt-BR"/>
        </w:rPr>
      </w:pPr>
      <w:bookmarkStart w:id="861" w:name="_Toc213518017"/>
      <w:bookmarkStart w:id="862" w:name="_Toc214231451"/>
      <w:bookmarkStart w:id="863" w:name="_Toc214231565"/>
      <w:bookmarkStart w:id="864" w:name="_Toc214232695"/>
      <w:r w:rsidRPr="007B559B">
        <w:rPr>
          <w:rStyle w:val="subChar"/>
          <w:b/>
          <w:bCs/>
          <w:caps/>
          <w:noProof w:val="0"/>
          <w:lang w:val="pt-BR" w:eastAsia="en-US"/>
        </w:rPr>
        <w:t>Reconfiguração dos Drivers de Potência</w:t>
      </w:r>
      <w:bookmarkEnd w:id="861"/>
      <w:bookmarkEnd w:id="862"/>
      <w:bookmarkEnd w:id="863"/>
      <w:bookmarkEnd w:id="864"/>
    </w:p>
    <w:p w14:paraId="542D7D1A" w14:textId="77777777" w:rsidR="00382847" w:rsidRPr="007B559B" w:rsidRDefault="00382847" w:rsidP="00382847">
      <w:pPr>
        <w:spacing w:after="160" w:line="360" w:lineRule="auto"/>
        <w:ind w:firstLine="567"/>
        <w:jc w:val="both"/>
        <w:rPr>
          <w:snapToGrid w:val="0"/>
        </w:rPr>
      </w:pPr>
      <w:r w:rsidRPr="007B559B">
        <w:rPr>
          <w:snapToGrid w:val="0"/>
        </w:rPr>
        <w:t>Os drivers utilizados (como o modelo RQG ou JZ-3615) foram compatibilizados com o novo microcontrolador ESP32-S3. Para isso, foram realizados os seguintes ajustes:</w:t>
      </w:r>
    </w:p>
    <w:p w14:paraId="7025323F" w14:textId="77777777" w:rsidR="00382847" w:rsidRPr="007B559B" w:rsidRDefault="00382847" w:rsidP="00382847">
      <w:pPr>
        <w:numPr>
          <w:ilvl w:val="0"/>
          <w:numId w:val="32"/>
        </w:numPr>
        <w:spacing w:after="160" w:line="360" w:lineRule="auto"/>
        <w:jc w:val="both"/>
        <w:rPr>
          <w:snapToGrid w:val="0"/>
        </w:rPr>
      </w:pPr>
      <w:r w:rsidRPr="007B559B">
        <w:rPr>
          <w:snapToGrid w:val="0"/>
        </w:rPr>
        <w:t>A frequência do sinal PWM foi configurada para cerca de 20 kHz, valor recomendado para garantir uma resposta eficiente e silenciosa dos atuadores lineares;</w:t>
      </w:r>
    </w:p>
    <w:p w14:paraId="5E0598FD" w14:textId="77777777" w:rsidR="00382847" w:rsidRPr="007B559B" w:rsidRDefault="00382847" w:rsidP="00382847">
      <w:pPr>
        <w:numPr>
          <w:ilvl w:val="0"/>
          <w:numId w:val="32"/>
        </w:numPr>
        <w:spacing w:after="160" w:line="360" w:lineRule="auto"/>
        <w:jc w:val="both"/>
        <w:rPr>
          <w:snapToGrid w:val="0"/>
        </w:rPr>
      </w:pPr>
      <w:r w:rsidRPr="007B559B">
        <w:rPr>
          <w:snapToGrid w:val="0"/>
        </w:rPr>
        <w:t>As entradas de direção dos drivers (IN1 e IN2) passaram a ser controladas diretamente por pinos digitais do ESP32-S3;</w:t>
      </w:r>
    </w:p>
    <w:p w14:paraId="17CB16BA" w14:textId="77777777" w:rsidR="00382847" w:rsidRPr="007B559B" w:rsidRDefault="00382847" w:rsidP="00382847">
      <w:pPr>
        <w:numPr>
          <w:ilvl w:val="0"/>
          <w:numId w:val="32"/>
        </w:numPr>
        <w:spacing w:after="160" w:line="360" w:lineRule="auto"/>
        <w:jc w:val="both"/>
        <w:rPr>
          <w:snapToGrid w:val="0"/>
        </w:rPr>
      </w:pPr>
      <w:r w:rsidRPr="007B559B">
        <w:rPr>
          <w:snapToGrid w:val="0"/>
        </w:rPr>
        <w:t>O controle de velocidade dos atuadores passou a ser realizado por meio de canais PWM de hardware do ESP32-S3, utilizando sua estrutura nativa de temporizadores.</w:t>
      </w:r>
    </w:p>
    <w:p w14:paraId="653397DD" w14:textId="77777777" w:rsidR="00382847" w:rsidRPr="007B559B" w:rsidRDefault="00382847" w:rsidP="00382847">
      <w:pPr>
        <w:spacing w:after="160" w:line="360" w:lineRule="auto"/>
        <w:ind w:firstLine="360"/>
        <w:jc w:val="both"/>
        <w:rPr>
          <w:snapToGrid w:val="0"/>
        </w:rPr>
      </w:pPr>
      <w:r w:rsidRPr="007B559B">
        <w:rPr>
          <w:snapToGrid w:val="0"/>
        </w:rPr>
        <w:lastRenderedPageBreak/>
        <w:t xml:space="preserve">Na estrutura original, devido à limitação do CLP Siemens (que possuía apenas quatro saídas PWM), foram utilizadas placas conversoras analógico para PWM, do modelo LC-LM358-PWM2V. Essas placas eram responsáveis por converter sinais analógicos de 0–10 V em sinais PWM de 5 V, com </w:t>
      </w:r>
      <w:proofErr w:type="spellStart"/>
      <w:r w:rsidRPr="007B559B">
        <w:rPr>
          <w:snapToGrid w:val="0"/>
        </w:rPr>
        <w:t>duty</w:t>
      </w:r>
      <w:proofErr w:type="spellEnd"/>
      <w:r w:rsidRPr="007B559B">
        <w:rPr>
          <w:snapToGrid w:val="0"/>
        </w:rPr>
        <w:t xml:space="preserve"> </w:t>
      </w:r>
      <w:proofErr w:type="spellStart"/>
      <w:r w:rsidRPr="007B559B">
        <w:rPr>
          <w:snapToGrid w:val="0"/>
        </w:rPr>
        <w:t>cycle</w:t>
      </w:r>
      <w:proofErr w:type="spellEnd"/>
      <w:r w:rsidRPr="007B559B">
        <w:rPr>
          <w:snapToGrid w:val="0"/>
        </w:rPr>
        <w:t xml:space="preserve"> proporcional à tensão analógica recebida, permitindo controlar os drivers com base em saídas analógicas do CLP.</w:t>
      </w:r>
    </w:p>
    <w:p w14:paraId="0755DF44" w14:textId="77777777" w:rsidR="00382847" w:rsidRPr="007B559B" w:rsidRDefault="00382847" w:rsidP="00382847">
      <w:pPr>
        <w:spacing w:after="160" w:line="360" w:lineRule="auto"/>
        <w:ind w:firstLine="360"/>
        <w:jc w:val="both"/>
        <w:rPr>
          <w:snapToGrid w:val="0"/>
        </w:rPr>
      </w:pPr>
      <w:r w:rsidRPr="007B559B">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7B559B">
        <w:rPr>
          <w:snapToGrid w:val="0"/>
        </w:rPr>
        <w:t>duty</w:t>
      </w:r>
      <w:proofErr w:type="spellEnd"/>
      <w:r w:rsidRPr="007B559B">
        <w:rPr>
          <w:snapToGrid w:val="0"/>
        </w:rPr>
        <w:t xml:space="preserve"> </w:t>
      </w:r>
      <w:proofErr w:type="spellStart"/>
      <w:r w:rsidRPr="007B559B">
        <w:rPr>
          <w:snapToGrid w:val="0"/>
        </w:rPr>
        <w:t>cycle</w:t>
      </w:r>
      <w:proofErr w:type="spellEnd"/>
      <w:r w:rsidRPr="007B559B">
        <w:rPr>
          <w:snapToGrid w:val="0"/>
        </w:rPr>
        <w:t xml:space="preserve"> por software, permitindo a substituição direta dos conversores e uma simplificação da eletrônica do sistema. </w:t>
      </w:r>
    </w:p>
    <w:p w14:paraId="0462EF5A" w14:textId="77777777" w:rsidR="00382847" w:rsidRPr="007B559B" w:rsidRDefault="00382847" w:rsidP="00382847">
      <w:pPr>
        <w:pStyle w:val="subsub"/>
        <w:rPr>
          <w:noProof w:val="0"/>
          <w:lang w:val="pt-BR"/>
        </w:rPr>
      </w:pPr>
      <w:bookmarkStart w:id="865" w:name="_Toc213518018"/>
      <w:bookmarkStart w:id="866" w:name="_Toc214231452"/>
      <w:bookmarkStart w:id="867" w:name="_Toc214231566"/>
      <w:bookmarkStart w:id="868" w:name="_Toc214232696"/>
      <w:r w:rsidRPr="007B559B">
        <w:rPr>
          <w:noProof w:val="0"/>
          <w:lang w:val="pt-BR"/>
        </w:rPr>
        <w:t>Adaptação dos Sensores de Feedback</w:t>
      </w:r>
      <w:bookmarkEnd w:id="865"/>
      <w:bookmarkEnd w:id="866"/>
      <w:bookmarkEnd w:id="867"/>
      <w:bookmarkEnd w:id="868"/>
    </w:p>
    <w:p w14:paraId="6284F349" w14:textId="77777777" w:rsidR="00382847" w:rsidRPr="007B559B" w:rsidRDefault="00382847" w:rsidP="00382847">
      <w:pPr>
        <w:spacing w:after="160" w:line="360" w:lineRule="auto"/>
        <w:ind w:firstLine="567"/>
        <w:jc w:val="both"/>
        <w:rPr>
          <w:snapToGrid w:val="0"/>
        </w:rPr>
      </w:pPr>
      <w:r w:rsidRPr="007B559B">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1761C13" w14:textId="77777777" w:rsidR="00382847" w:rsidRPr="007B559B" w:rsidRDefault="00382847" w:rsidP="00382847">
      <w:pPr>
        <w:keepNext/>
        <w:spacing w:after="160" w:line="360" w:lineRule="auto"/>
        <w:ind w:firstLine="567"/>
        <w:jc w:val="center"/>
      </w:pPr>
      <w:r w:rsidRPr="007B559B">
        <w:rPr>
          <w:b/>
          <w:bCs/>
          <w:snapToGrid w:val="0"/>
        </w:rPr>
        <w:drawing>
          <wp:inline distT="0" distB="0" distL="0" distR="0" wp14:anchorId="19F82856" wp14:editId="6030290E">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101"/>
                    <a:stretch>
                      <a:fillRect/>
                    </a:stretch>
                  </pic:blipFill>
                  <pic:spPr>
                    <a:xfrm>
                      <a:off x="0" y="0"/>
                      <a:ext cx="2157402" cy="2231371"/>
                    </a:xfrm>
                    <a:prstGeom prst="rect">
                      <a:avLst/>
                    </a:prstGeom>
                  </pic:spPr>
                </pic:pic>
              </a:graphicData>
            </a:graphic>
          </wp:inline>
        </w:drawing>
      </w:r>
    </w:p>
    <w:p w14:paraId="4B1FD59A" w14:textId="77777777" w:rsidR="00382847" w:rsidRPr="007B559B" w:rsidRDefault="00382847" w:rsidP="00382847">
      <w:pPr>
        <w:pStyle w:val="Legenda"/>
      </w:pPr>
      <w:bookmarkStart w:id="869" w:name="_Toc213518019"/>
      <w:bookmarkStart w:id="870" w:name="_Toc214231787"/>
      <w:r w:rsidRPr="007B559B">
        <w:t xml:space="preserve">Figura </w:t>
      </w:r>
      <w:r w:rsidRPr="007B559B">
        <w:fldChar w:fldCharType="begin"/>
      </w:r>
      <w:r w:rsidRPr="007B559B">
        <w:instrText xml:space="preserve"> SEQ Figura \* ARABIC </w:instrText>
      </w:r>
      <w:r w:rsidRPr="007B559B">
        <w:fldChar w:fldCharType="separate"/>
      </w:r>
      <w:r w:rsidRPr="007B559B">
        <w:t>14</w:t>
      </w:r>
      <w:r w:rsidRPr="007B559B">
        <w:fldChar w:fldCharType="end"/>
      </w:r>
      <w:r w:rsidRPr="007B559B">
        <w:t>: Atuador Linear</w:t>
      </w:r>
      <w:bookmarkEnd w:id="869"/>
      <w:bookmarkEnd w:id="870"/>
    </w:p>
    <w:p w14:paraId="1F52407A" w14:textId="77777777" w:rsidR="00382847" w:rsidRPr="007B559B" w:rsidRDefault="00382847" w:rsidP="00382847">
      <w:pPr>
        <w:jc w:val="center"/>
        <w:rPr>
          <w:sz w:val="22"/>
          <w:szCs w:val="22"/>
        </w:rPr>
      </w:pPr>
      <w:r w:rsidRPr="007B559B">
        <w:rPr>
          <w:sz w:val="22"/>
          <w:szCs w:val="22"/>
        </w:rPr>
        <w:t>Fonte: Case Controlador Portátil e Plataforma de Stewart (GONÇALVES, 2023)</w:t>
      </w:r>
    </w:p>
    <w:p w14:paraId="31803F65" w14:textId="77777777" w:rsidR="00382847" w:rsidRPr="007B559B" w:rsidRDefault="00382847" w:rsidP="00382847"/>
    <w:p w14:paraId="200CCC93" w14:textId="77777777" w:rsidR="00382847" w:rsidRPr="007B559B" w:rsidRDefault="00382847" w:rsidP="00382847">
      <w:pPr>
        <w:spacing w:after="160" w:line="360" w:lineRule="auto"/>
        <w:ind w:firstLine="567"/>
        <w:jc w:val="both"/>
        <w:rPr>
          <w:snapToGrid w:val="0"/>
        </w:rPr>
      </w:pPr>
      <w:r w:rsidRPr="007B559B">
        <w:rPr>
          <w:snapToGrid w:val="0"/>
        </w:rPr>
        <w:t xml:space="preserve">Anteriormente, os sensores eram alimentados com uma faixa de tensão de 0 a 10 V, compatível com módulos analógicos industriais utilizados em </w:t>
      </w:r>
      <w:proofErr w:type="spellStart"/>
      <w:r w:rsidRPr="007B559B">
        <w:rPr>
          <w:snapToGrid w:val="0"/>
        </w:rPr>
        <w:t>CLPs</w:t>
      </w:r>
      <w:proofErr w:type="spellEnd"/>
      <w:r w:rsidRPr="007B559B">
        <w:rPr>
          <w:snapToGrid w:val="0"/>
        </w:rPr>
        <w:t>. No entanto, o ESP32-S3 opera com tensão máxima de entrada analógica de 3,3 V, o que tornava inviável a leitura direta desses sinais sem risco de danificar o microcontrolador.</w:t>
      </w:r>
    </w:p>
    <w:p w14:paraId="2610F6CD" w14:textId="77777777" w:rsidR="00382847" w:rsidRPr="007B559B" w:rsidRDefault="00382847" w:rsidP="00382847">
      <w:pPr>
        <w:spacing w:after="160" w:line="360" w:lineRule="auto"/>
        <w:ind w:firstLine="567"/>
        <w:jc w:val="both"/>
        <w:rPr>
          <w:snapToGrid w:val="0"/>
        </w:rPr>
      </w:pPr>
      <w:r w:rsidRPr="007B559B">
        <w:rPr>
          <w:snapToGrid w:val="0"/>
        </w:rPr>
        <w:t>Dessa forma, foi realizada uma adequação da alimentação dos sensores de feedback, reduzindo a faixa de 0–10 V para 0–3,3 V.</w:t>
      </w:r>
    </w:p>
    <w:p w14:paraId="73D8D051" w14:textId="77777777" w:rsidR="00382847" w:rsidRPr="007B559B" w:rsidRDefault="00382847" w:rsidP="00382847">
      <w:pPr>
        <w:pStyle w:val="subsub"/>
        <w:rPr>
          <w:noProof w:val="0"/>
          <w:lang w:val="pt-BR"/>
        </w:rPr>
      </w:pPr>
      <w:bookmarkStart w:id="871" w:name="_Toc213518020"/>
      <w:bookmarkStart w:id="872" w:name="_Toc214231453"/>
      <w:bookmarkStart w:id="873" w:name="_Toc214231567"/>
      <w:bookmarkStart w:id="874" w:name="_Toc214232697"/>
      <w:r w:rsidRPr="007B559B">
        <w:rPr>
          <w:noProof w:val="0"/>
          <w:lang w:val="pt-BR"/>
        </w:rPr>
        <w:lastRenderedPageBreak/>
        <w:t>Desenvolvimento de Placa de Circuito Impresso (PCB) de Interface</w:t>
      </w:r>
      <w:bookmarkEnd w:id="871"/>
      <w:bookmarkEnd w:id="872"/>
      <w:bookmarkEnd w:id="873"/>
      <w:bookmarkEnd w:id="874"/>
    </w:p>
    <w:p w14:paraId="5FBC95F4" w14:textId="77777777" w:rsidR="00382847" w:rsidRPr="007B559B" w:rsidRDefault="00382847" w:rsidP="00382847">
      <w:pPr>
        <w:spacing w:after="160" w:line="360" w:lineRule="auto"/>
        <w:ind w:firstLine="567"/>
        <w:jc w:val="both"/>
        <w:rPr>
          <w:snapToGrid w:val="0"/>
        </w:rPr>
      </w:pPr>
      <w:r w:rsidRPr="007B559B">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1AC72" w14:textId="77777777" w:rsidR="00382847" w:rsidRPr="007B559B" w:rsidRDefault="00382847" w:rsidP="00382847">
      <w:pPr>
        <w:keepNext/>
        <w:spacing w:after="160" w:line="360" w:lineRule="auto"/>
        <w:ind w:firstLine="708"/>
        <w:jc w:val="center"/>
      </w:pPr>
      <w:r w:rsidRPr="007B559B">
        <w:rPr>
          <w:snapToGrid w:val="0"/>
        </w:rPr>
        <w:drawing>
          <wp:inline distT="0" distB="0" distL="0" distR="0" wp14:anchorId="32A3F8AB" wp14:editId="57879841">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102"/>
                    <a:stretch>
                      <a:fillRect/>
                    </a:stretch>
                  </pic:blipFill>
                  <pic:spPr>
                    <a:xfrm>
                      <a:off x="0" y="0"/>
                      <a:ext cx="2860102" cy="2663354"/>
                    </a:xfrm>
                    <a:prstGeom prst="rect">
                      <a:avLst/>
                    </a:prstGeom>
                  </pic:spPr>
                </pic:pic>
              </a:graphicData>
            </a:graphic>
          </wp:inline>
        </w:drawing>
      </w:r>
    </w:p>
    <w:p w14:paraId="66D18673" w14:textId="77777777" w:rsidR="00382847" w:rsidRPr="007B559B" w:rsidRDefault="00382847" w:rsidP="00382847">
      <w:pPr>
        <w:pStyle w:val="Legenda"/>
      </w:pPr>
      <w:bookmarkStart w:id="875" w:name="_Toc213518021"/>
      <w:bookmarkStart w:id="876" w:name="_Toc214231788"/>
      <w:r w:rsidRPr="007B559B">
        <w:t xml:space="preserve">Figura </w:t>
      </w:r>
      <w:r w:rsidRPr="007B559B">
        <w:fldChar w:fldCharType="begin"/>
      </w:r>
      <w:r w:rsidRPr="007B559B">
        <w:instrText xml:space="preserve"> SEQ Figura \* ARABIC </w:instrText>
      </w:r>
      <w:r w:rsidRPr="007B559B">
        <w:fldChar w:fldCharType="separate"/>
      </w:r>
      <w:r w:rsidRPr="007B559B">
        <w:t>15</w:t>
      </w:r>
      <w:r w:rsidRPr="007B559B">
        <w:fldChar w:fldCharType="end"/>
      </w:r>
      <w:r w:rsidRPr="007B559B">
        <w:t>: Conector DB37 com fios numerados</w:t>
      </w:r>
      <w:bookmarkEnd w:id="875"/>
      <w:bookmarkEnd w:id="876"/>
    </w:p>
    <w:p w14:paraId="0F1FDF58" w14:textId="77777777" w:rsidR="00382847" w:rsidRPr="007B559B" w:rsidRDefault="00382847" w:rsidP="00382847"/>
    <w:p w14:paraId="54C7E638" w14:textId="77777777" w:rsidR="00382847" w:rsidRPr="007B559B" w:rsidRDefault="00382847" w:rsidP="00382847">
      <w:pPr>
        <w:spacing w:after="160" w:line="360" w:lineRule="auto"/>
        <w:ind w:firstLine="708"/>
        <w:jc w:val="both"/>
        <w:rPr>
          <w:snapToGrid w:val="0"/>
        </w:rPr>
      </w:pPr>
      <w:r w:rsidRPr="007B559B">
        <w:rPr>
          <w:snapToGrid w:val="0"/>
        </w:rPr>
        <w:t>A necessidade dessa PCB surgiu devido à quantidade significativa de sinais envolvidos no controle da bancada, incluindo os canais de PWM, as entradas de direção (IN1 e IN2) para cada atuador, além das entradas analógicas dos sensores de feedback. De forma a evitar conexões soltas, ruídos elétricos ou falhas por mau contato em protoboards, optou-se por desenvolver uma interface física mais confiável para testes.</w:t>
      </w:r>
    </w:p>
    <w:p w14:paraId="13D7D57A" w14:textId="77777777" w:rsidR="00382847" w:rsidRPr="007B559B" w:rsidRDefault="00382847" w:rsidP="00382847">
      <w:pPr>
        <w:keepNext/>
        <w:spacing w:after="160" w:line="259" w:lineRule="auto"/>
        <w:jc w:val="center"/>
      </w:pPr>
      <w:r w:rsidRPr="007B559B">
        <w:rPr>
          <w:snapToGrid w:val="0"/>
        </w:rPr>
        <w:drawing>
          <wp:inline distT="0" distB="0" distL="0" distR="0" wp14:anchorId="07E8D12E" wp14:editId="01C25613">
            <wp:extent cx="2107565" cy="2077986"/>
            <wp:effectExtent l="0" t="0" r="698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103"/>
                    <a:stretch>
                      <a:fillRect/>
                    </a:stretch>
                  </pic:blipFill>
                  <pic:spPr>
                    <a:xfrm>
                      <a:off x="0" y="0"/>
                      <a:ext cx="2110141" cy="2080526"/>
                    </a:xfrm>
                    <a:prstGeom prst="rect">
                      <a:avLst/>
                    </a:prstGeom>
                  </pic:spPr>
                </pic:pic>
              </a:graphicData>
            </a:graphic>
          </wp:inline>
        </w:drawing>
      </w:r>
      <w:r w:rsidRPr="007B559B">
        <w:t xml:space="preserve">  </w:t>
      </w:r>
      <w:r w:rsidRPr="007B559B">
        <w:drawing>
          <wp:inline distT="0" distB="0" distL="0" distR="0" wp14:anchorId="60A7966F" wp14:editId="0653D3A2">
            <wp:extent cx="1938448" cy="2080162"/>
            <wp:effectExtent l="0" t="0" r="508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798" t="28922" r="5380" b="27051"/>
                    <a:stretch>
                      <a:fillRect/>
                    </a:stretch>
                  </pic:blipFill>
                  <pic:spPr bwMode="auto">
                    <a:xfrm>
                      <a:off x="0" y="0"/>
                      <a:ext cx="1945426" cy="2087650"/>
                    </a:xfrm>
                    <a:prstGeom prst="rect">
                      <a:avLst/>
                    </a:prstGeom>
                    <a:noFill/>
                    <a:ln>
                      <a:noFill/>
                    </a:ln>
                    <a:extLst>
                      <a:ext uri="{53640926-AAD7-44D8-BBD7-CCE9431645EC}">
                        <a14:shadowObscured xmlns:a14="http://schemas.microsoft.com/office/drawing/2010/main"/>
                      </a:ext>
                    </a:extLst>
                  </pic:spPr>
                </pic:pic>
              </a:graphicData>
            </a:graphic>
          </wp:inline>
        </w:drawing>
      </w:r>
    </w:p>
    <w:p w14:paraId="776304C8" w14:textId="3AC516CF" w:rsidR="00382847" w:rsidRPr="007B559B" w:rsidRDefault="00382847" w:rsidP="00935695">
      <w:pPr>
        <w:pStyle w:val="Legenda"/>
      </w:pPr>
      <w:bookmarkStart w:id="877" w:name="_Toc214231789"/>
      <w:r w:rsidRPr="007B559B">
        <w:t xml:space="preserve">Figura </w:t>
      </w:r>
      <w:r w:rsidRPr="007B559B">
        <w:fldChar w:fldCharType="begin"/>
      </w:r>
      <w:r w:rsidRPr="007B559B">
        <w:instrText xml:space="preserve"> SEQ Figura \* ARABIC </w:instrText>
      </w:r>
      <w:r w:rsidRPr="007B559B">
        <w:fldChar w:fldCharType="separate"/>
      </w:r>
      <w:r w:rsidRPr="007B559B">
        <w:t>16</w:t>
      </w:r>
      <w:r w:rsidRPr="007B559B">
        <w:fldChar w:fldCharType="end"/>
      </w:r>
      <w:r w:rsidRPr="007B559B">
        <w:t>: PCB para</w:t>
      </w:r>
      <w:r w:rsidR="00935695">
        <w:t xml:space="preserve"> Interface com</w:t>
      </w:r>
      <w:r w:rsidRPr="007B559B">
        <w:t xml:space="preserve"> ESP32S</w:t>
      </w:r>
      <w:bookmarkEnd w:id="877"/>
      <w:r w:rsidR="00935695">
        <w:t>3</w:t>
      </w:r>
    </w:p>
    <w:p w14:paraId="2C0A1428" w14:textId="77777777" w:rsidR="00382847" w:rsidRPr="00935695" w:rsidRDefault="00382847" w:rsidP="00382847">
      <w:pPr>
        <w:pStyle w:val="subsub"/>
        <w:rPr>
          <w:noProof w:val="0"/>
          <w:lang w:val="pt-BR"/>
        </w:rPr>
      </w:pPr>
      <w:r w:rsidRPr="00935695">
        <w:rPr>
          <w:noProof w:val="0"/>
          <w:lang w:val="pt-BR"/>
        </w:rPr>
        <w:lastRenderedPageBreak/>
        <w:t>Mapeamento dos Sinais do Conector DB37</w:t>
      </w:r>
    </w:p>
    <w:p w14:paraId="19B3FDBA" w14:textId="77777777" w:rsidR="00382847" w:rsidRPr="00935695" w:rsidRDefault="00382847" w:rsidP="00382847">
      <w:pPr>
        <w:pStyle w:val="Legenda"/>
        <w:jc w:val="left"/>
      </w:pPr>
    </w:p>
    <w:p w14:paraId="7899615D" w14:textId="77777777" w:rsidR="00935695" w:rsidRDefault="00382847" w:rsidP="00935695">
      <w:pPr>
        <w:pStyle w:val="Legenda"/>
        <w:jc w:val="both"/>
      </w:pPr>
      <w:r w:rsidRPr="00935695">
        <w:t>Os sinais provenientes da plataforma estavam organizados da seguinte forma no DB37 original:</w:t>
      </w:r>
    </w:p>
    <w:p w14:paraId="29198F14" w14:textId="15B1FB6B" w:rsidR="00382847" w:rsidRPr="00935695" w:rsidRDefault="00382847" w:rsidP="00935695">
      <w:pPr>
        <w:pStyle w:val="Legenda"/>
        <w:rPr>
          <w:snapToGrid w:val="0"/>
        </w:rPr>
      </w:pPr>
      <w:r w:rsidRPr="00935695">
        <w:br/>
      </w:r>
      <w:r w:rsidR="00935695">
        <w:t xml:space="preserve">Tabela </w:t>
      </w:r>
      <w:r w:rsidR="00935695">
        <w:fldChar w:fldCharType="begin"/>
      </w:r>
      <w:r w:rsidR="00935695">
        <w:instrText xml:space="preserve"> SEQ Tabela \* ARABIC </w:instrText>
      </w:r>
      <w:r w:rsidR="00935695">
        <w:fldChar w:fldCharType="separate"/>
      </w:r>
      <w:r w:rsidR="00935695">
        <w:rPr>
          <w:noProof/>
        </w:rPr>
        <w:t>8</w:t>
      </w:r>
      <w:r w:rsidR="00935695">
        <w:fldChar w:fldCharType="end"/>
      </w:r>
      <w:r w:rsidR="00935695">
        <w:t>: Organização Original DB37</w:t>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935695" w14:paraId="04EC8CA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492C92E"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E3CDE87"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0319B57"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2A211839"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52AAFE59"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PWM</w:t>
            </w:r>
          </w:p>
        </w:tc>
      </w:tr>
      <w:tr w:rsidR="00935695" w:rsidRPr="00935695" w14:paraId="28C85BDE"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1DCA0DD"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813E8A0"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7ECFE74A"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08E8F651"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6C3E301B"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15</w:t>
            </w:r>
          </w:p>
        </w:tc>
      </w:tr>
      <w:tr w:rsidR="00935695" w:rsidRPr="00935695" w14:paraId="2CBF1817"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792865"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280F6EE1"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31D6C73"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4AD67941"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20F687A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16</w:t>
            </w:r>
          </w:p>
        </w:tc>
      </w:tr>
      <w:tr w:rsidR="00935695" w:rsidRPr="00935695" w14:paraId="1BDCADB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3A0BFEF3"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79408CE3"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C69CDC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42087275"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91BD58F"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17</w:t>
            </w:r>
          </w:p>
        </w:tc>
      </w:tr>
      <w:tr w:rsidR="00935695" w:rsidRPr="00935695" w14:paraId="0361E84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C01D684"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D8F8242"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35850501"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4B1DC7E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08B199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18</w:t>
            </w:r>
          </w:p>
        </w:tc>
      </w:tr>
      <w:tr w:rsidR="00935695" w:rsidRPr="00935695" w14:paraId="0E63E733"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18187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5D6FB465"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216869C0"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3DADA32C"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4959A035"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33</w:t>
            </w:r>
          </w:p>
        </w:tc>
      </w:tr>
      <w:tr w:rsidR="00935695" w:rsidRPr="00935695" w14:paraId="05D9759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A9501E"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5F735867"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67134886"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69D2261A"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3E0CA317"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34</w:t>
            </w:r>
          </w:p>
        </w:tc>
      </w:tr>
    </w:tbl>
    <w:p w14:paraId="027FBE61" w14:textId="77777777" w:rsidR="00382847" w:rsidRPr="00935695" w:rsidRDefault="00382847" w:rsidP="00382847">
      <w:pPr>
        <w:pStyle w:val="Legenda"/>
        <w:jc w:val="left"/>
        <w:rPr>
          <w:snapToGrid w:val="0"/>
        </w:rPr>
      </w:pPr>
    </w:p>
    <w:p w14:paraId="79B73107" w14:textId="77777777" w:rsidR="00382847" w:rsidRPr="00935695" w:rsidRDefault="00382847" w:rsidP="00382847">
      <w:pPr>
        <w:spacing w:line="360" w:lineRule="auto"/>
        <w:rPr>
          <w:snapToGrid w:val="0"/>
        </w:rPr>
      </w:pPr>
      <w:r w:rsidRPr="00935695">
        <w:tab/>
      </w:r>
      <w:r w:rsidRPr="00935695">
        <w:rPr>
          <w:snapToGrid w:val="0"/>
        </w:rPr>
        <w:t xml:space="preserve">Esses sinais foram então reorganizados e conectados aos </w:t>
      </w:r>
      <w:proofErr w:type="spellStart"/>
      <w:r w:rsidRPr="00935695">
        <w:rPr>
          <w:snapToGrid w:val="0"/>
        </w:rPr>
        <w:t>GPIOs</w:t>
      </w:r>
      <w:proofErr w:type="spellEnd"/>
      <w:r w:rsidRPr="00935695">
        <w:rPr>
          <w:snapToGrid w:val="0"/>
        </w:rPr>
        <w:t xml:space="preserve"> do ESP32-S3, respeitando limitações de conversão analógica, canais de PWM e pinos adequados para uso como saídas digitais.</w:t>
      </w:r>
    </w:p>
    <w:p w14:paraId="03E0D6AE" w14:textId="77777777" w:rsidR="00382847" w:rsidRDefault="00382847" w:rsidP="00382847">
      <w:pPr>
        <w:spacing w:line="360" w:lineRule="auto"/>
        <w:ind w:firstLine="567"/>
        <w:rPr>
          <w:snapToGrid w:val="0"/>
        </w:rPr>
      </w:pPr>
      <w:r w:rsidRPr="00935695">
        <w:rPr>
          <w:snapToGrid w:val="0"/>
        </w:rPr>
        <w:t>A Tabela a seguir apresenta o mapeamento final dos pinos utilizados no ESP32-S3 para cada um dos seis pistões, incluindo entradas de feedback, canais PWM e sinais digitais de direção (IN1/IN2):</w:t>
      </w:r>
    </w:p>
    <w:p w14:paraId="63988270" w14:textId="4BAB03B0" w:rsidR="00382847" w:rsidRPr="00935695" w:rsidRDefault="00935695" w:rsidP="00935695">
      <w:pPr>
        <w:pStyle w:val="Legenda"/>
        <w:rPr>
          <w:snapToGrid w:val="0"/>
        </w:rPr>
      </w:pPr>
      <w:r>
        <w:t xml:space="preserve">Tabela </w:t>
      </w:r>
      <w:r>
        <w:fldChar w:fldCharType="begin"/>
      </w:r>
      <w:r>
        <w:instrText xml:space="preserve"> SEQ Tabela \* ARABIC </w:instrText>
      </w:r>
      <w:r>
        <w:fldChar w:fldCharType="separate"/>
      </w:r>
      <w:r>
        <w:rPr>
          <w:noProof/>
        </w:rPr>
        <w:t>9</w:t>
      </w:r>
      <w:r>
        <w:fldChar w:fldCharType="end"/>
      </w:r>
      <w:r>
        <w:t>: Organização DB37 Após Adaptação da Bancada</w:t>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935695" w:rsidRPr="00935695" w14:paraId="17D4C91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CD0E97D"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259A4258"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9EFED08"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7465152F"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64EA9EA3" w14:textId="77777777" w:rsidR="00382847" w:rsidRPr="00935695" w:rsidRDefault="00382847" w:rsidP="006A46DE">
            <w:pPr>
              <w:jc w:val="center"/>
              <w:rPr>
                <w:rFonts w:ascii="Aptos Narrow" w:hAnsi="Aptos Narrow"/>
                <w:b/>
                <w:bCs/>
                <w:sz w:val="22"/>
                <w:szCs w:val="22"/>
              </w:rPr>
            </w:pPr>
            <w:r w:rsidRPr="00935695">
              <w:rPr>
                <w:rFonts w:ascii="Aptos Narrow" w:hAnsi="Aptos Narrow"/>
                <w:b/>
                <w:bCs/>
                <w:sz w:val="22"/>
                <w:szCs w:val="22"/>
              </w:rPr>
              <w:t>PWM</w:t>
            </w:r>
          </w:p>
        </w:tc>
      </w:tr>
      <w:tr w:rsidR="00935695" w:rsidRPr="00935695" w14:paraId="2CCA086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932D364"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0DE475FA" w14:textId="77777777" w:rsidR="00382847" w:rsidRPr="00935695" w:rsidRDefault="00382847" w:rsidP="006A46DE">
            <w:pPr>
              <w:jc w:val="center"/>
              <w:rPr>
                <w:rFonts w:ascii="Aptos Narrow" w:hAnsi="Aptos Narrow"/>
                <w:sz w:val="22"/>
                <w:szCs w:val="22"/>
              </w:rPr>
            </w:pPr>
            <w:r w:rsidRPr="00935695">
              <w:t>16</w:t>
            </w:r>
          </w:p>
        </w:tc>
        <w:tc>
          <w:tcPr>
            <w:tcW w:w="1843" w:type="dxa"/>
            <w:tcBorders>
              <w:top w:val="single" w:sz="4" w:space="0" w:color="auto"/>
              <w:left w:val="nil"/>
              <w:bottom w:val="single" w:sz="4" w:space="0" w:color="auto"/>
              <w:right w:val="single" w:sz="4" w:space="0" w:color="auto"/>
            </w:tcBorders>
            <w:noWrap/>
            <w:vAlign w:val="center"/>
            <w:hideMark/>
          </w:tcPr>
          <w:p w14:paraId="108EB8B6"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E50DD22"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F4031FA"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8</w:t>
            </w:r>
          </w:p>
        </w:tc>
      </w:tr>
      <w:tr w:rsidR="00935695" w:rsidRPr="00935695" w14:paraId="4D7111E2"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DB052CB"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5065229E" w14:textId="77777777" w:rsidR="00382847" w:rsidRPr="00935695" w:rsidRDefault="00382847" w:rsidP="006A46DE">
            <w:pPr>
              <w:jc w:val="center"/>
              <w:rPr>
                <w:rFonts w:ascii="Aptos Narrow" w:hAnsi="Aptos Narrow"/>
                <w:sz w:val="22"/>
                <w:szCs w:val="22"/>
              </w:rPr>
            </w:pPr>
            <w:r w:rsidRPr="00935695">
              <w:t>13</w:t>
            </w:r>
          </w:p>
        </w:tc>
        <w:tc>
          <w:tcPr>
            <w:tcW w:w="1843" w:type="dxa"/>
            <w:tcBorders>
              <w:top w:val="single" w:sz="4" w:space="0" w:color="auto"/>
              <w:left w:val="nil"/>
              <w:bottom w:val="single" w:sz="4" w:space="0" w:color="auto"/>
              <w:right w:val="single" w:sz="4" w:space="0" w:color="auto"/>
            </w:tcBorders>
            <w:noWrap/>
            <w:vAlign w:val="center"/>
            <w:hideMark/>
          </w:tcPr>
          <w:p w14:paraId="52EDDE50"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0A7697E1"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2AD4D0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18</w:t>
            </w:r>
          </w:p>
        </w:tc>
      </w:tr>
      <w:tr w:rsidR="00935695" w:rsidRPr="00935695" w14:paraId="16C6A734"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05C7ED1D"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61E02C21" w14:textId="77777777" w:rsidR="00382847" w:rsidRPr="00935695" w:rsidRDefault="00382847" w:rsidP="006A46DE">
            <w:pPr>
              <w:jc w:val="center"/>
              <w:rPr>
                <w:rFonts w:ascii="Aptos Narrow" w:hAnsi="Aptos Narrow"/>
                <w:sz w:val="22"/>
                <w:szCs w:val="22"/>
              </w:rPr>
            </w:pPr>
            <w:r w:rsidRPr="00935695">
              <w:t>35</w:t>
            </w:r>
          </w:p>
        </w:tc>
        <w:tc>
          <w:tcPr>
            <w:tcW w:w="1843" w:type="dxa"/>
            <w:tcBorders>
              <w:top w:val="single" w:sz="4" w:space="0" w:color="auto"/>
              <w:left w:val="nil"/>
              <w:bottom w:val="single" w:sz="4" w:space="0" w:color="auto"/>
              <w:right w:val="single" w:sz="4" w:space="0" w:color="auto"/>
            </w:tcBorders>
            <w:noWrap/>
            <w:vAlign w:val="center"/>
            <w:hideMark/>
          </w:tcPr>
          <w:p w14:paraId="7009C979"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2831ED8"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B430FEC"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9</w:t>
            </w:r>
          </w:p>
        </w:tc>
      </w:tr>
      <w:tr w:rsidR="00935695" w:rsidRPr="00935695" w14:paraId="6F8A59A6"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E0940E4"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240B6437" w14:textId="77777777" w:rsidR="00382847" w:rsidRPr="00935695" w:rsidRDefault="00382847" w:rsidP="006A46DE">
            <w:pPr>
              <w:jc w:val="center"/>
              <w:rPr>
                <w:rFonts w:ascii="Aptos Narrow" w:hAnsi="Aptos Narrow"/>
                <w:sz w:val="22"/>
                <w:szCs w:val="22"/>
              </w:rPr>
            </w:pPr>
            <w:r w:rsidRPr="00935695">
              <w:t>21</w:t>
            </w:r>
          </w:p>
        </w:tc>
        <w:tc>
          <w:tcPr>
            <w:tcW w:w="1843" w:type="dxa"/>
            <w:tcBorders>
              <w:top w:val="single" w:sz="4" w:space="0" w:color="auto"/>
              <w:left w:val="nil"/>
              <w:bottom w:val="single" w:sz="4" w:space="0" w:color="auto"/>
              <w:right w:val="single" w:sz="4" w:space="0" w:color="auto"/>
            </w:tcBorders>
            <w:noWrap/>
            <w:vAlign w:val="center"/>
            <w:hideMark/>
          </w:tcPr>
          <w:p w14:paraId="64104F58"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60C0DA1A"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617C104E"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10</w:t>
            </w:r>
          </w:p>
        </w:tc>
      </w:tr>
      <w:tr w:rsidR="00935695" w:rsidRPr="00935695" w14:paraId="580DDCC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99E22ED"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32AEAE0C" w14:textId="77777777" w:rsidR="00382847" w:rsidRPr="00935695" w:rsidRDefault="00382847" w:rsidP="006A46DE">
            <w:pPr>
              <w:jc w:val="center"/>
              <w:rPr>
                <w:rFonts w:ascii="Aptos Narrow" w:hAnsi="Aptos Narrow"/>
                <w:sz w:val="22"/>
                <w:szCs w:val="22"/>
              </w:rPr>
            </w:pPr>
            <w:r w:rsidRPr="00935695">
              <w:t>39</w:t>
            </w:r>
          </w:p>
        </w:tc>
        <w:tc>
          <w:tcPr>
            <w:tcW w:w="1843" w:type="dxa"/>
            <w:tcBorders>
              <w:top w:val="single" w:sz="4" w:space="0" w:color="auto"/>
              <w:left w:val="nil"/>
              <w:bottom w:val="single" w:sz="4" w:space="0" w:color="auto"/>
              <w:right w:val="single" w:sz="4" w:space="0" w:color="auto"/>
            </w:tcBorders>
            <w:noWrap/>
            <w:vAlign w:val="center"/>
            <w:hideMark/>
          </w:tcPr>
          <w:p w14:paraId="7257D4ED"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2E908EBF"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7AC0F898"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11</w:t>
            </w:r>
          </w:p>
        </w:tc>
      </w:tr>
      <w:tr w:rsidR="00935695" w:rsidRPr="00935695" w14:paraId="4841BE4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6DC686F"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709F3A7F" w14:textId="77777777" w:rsidR="00382847" w:rsidRPr="00935695" w:rsidRDefault="00382847" w:rsidP="006A46DE">
            <w:pPr>
              <w:jc w:val="center"/>
              <w:rPr>
                <w:rFonts w:ascii="Aptos Narrow" w:hAnsi="Aptos Narrow"/>
                <w:sz w:val="22"/>
                <w:szCs w:val="22"/>
              </w:rPr>
            </w:pPr>
            <w:r w:rsidRPr="00935695">
              <w:t>41</w:t>
            </w:r>
          </w:p>
        </w:tc>
        <w:tc>
          <w:tcPr>
            <w:tcW w:w="1843" w:type="dxa"/>
            <w:tcBorders>
              <w:top w:val="single" w:sz="4" w:space="0" w:color="auto"/>
              <w:left w:val="nil"/>
              <w:bottom w:val="single" w:sz="4" w:space="0" w:color="auto"/>
              <w:right w:val="single" w:sz="4" w:space="0" w:color="auto"/>
            </w:tcBorders>
            <w:noWrap/>
            <w:vAlign w:val="center"/>
            <w:hideMark/>
          </w:tcPr>
          <w:p w14:paraId="2794019D"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740EB807"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73B6D622" w14:textId="77777777" w:rsidR="00382847" w:rsidRPr="00935695" w:rsidRDefault="00382847" w:rsidP="006A46DE">
            <w:pPr>
              <w:jc w:val="center"/>
              <w:rPr>
                <w:rFonts w:ascii="Aptos Narrow" w:hAnsi="Aptos Narrow"/>
                <w:sz w:val="22"/>
                <w:szCs w:val="22"/>
              </w:rPr>
            </w:pPr>
            <w:r w:rsidRPr="00935695">
              <w:rPr>
                <w:rFonts w:ascii="Aptos Narrow" w:hAnsi="Aptos Narrow"/>
                <w:sz w:val="22"/>
                <w:szCs w:val="22"/>
              </w:rPr>
              <w:t>12</w:t>
            </w:r>
          </w:p>
        </w:tc>
      </w:tr>
    </w:tbl>
    <w:p w14:paraId="21F20357" w14:textId="77777777" w:rsidR="0023586A" w:rsidRPr="007B559B" w:rsidRDefault="0023586A" w:rsidP="0023586A">
      <w:pPr>
        <w:pStyle w:val="sub"/>
        <w:rPr>
          <w:noProof w:val="0"/>
          <w:snapToGrid w:val="0"/>
          <w:lang w:val="pt-BR"/>
        </w:rPr>
      </w:pPr>
      <w:r w:rsidRPr="007B559B">
        <w:rPr>
          <w:noProof w:val="0"/>
          <w:snapToGrid w:val="0"/>
          <w:lang w:val="pt-BR"/>
        </w:rPr>
        <w:t>Testes e Aquisições de Dados da Bancada</w:t>
      </w:r>
    </w:p>
    <w:p w14:paraId="5C76F32D" w14:textId="77777777" w:rsidR="0023586A" w:rsidRPr="007B559B" w:rsidRDefault="0023586A" w:rsidP="0023586A">
      <w:pPr>
        <w:spacing w:line="360" w:lineRule="auto"/>
        <w:ind w:firstLine="567"/>
        <w:jc w:val="both"/>
        <w:rPr>
          <w:snapToGrid w:val="0"/>
        </w:rPr>
      </w:pPr>
      <w:r w:rsidRPr="007B559B">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5A5BE5A1" w14:textId="77777777" w:rsidR="0023586A" w:rsidRPr="007B559B" w:rsidRDefault="0023586A" w:rsidP="0023586A">
      <w:pPr>
        <w:pStyle w:val="subsub"/>
        <w:rPr>
          <w:noProof w:val="0"/>
          <w:lang w:val="pt-BR"/>
        </w:rPr>
      </w:pPr>
      <w:r w:rsidRPr="007B559B">
        <w:rPr>
          <w:noProof w:val="0"/>
          <w:lang w:val="pt-BR"/>
        </w:rPr>
        <w:t>Tratamento de Ruído e Filtragem</w:t>
      </w:r>
    </w:p>
    <w:p w14:paraId="12853AFE" w14:textId="77777777" w:rsidR="0023586A" w:rsidRPr="0023586A" w:rsidRDefault="0023586A" w:rsidP="0023586A">
      <w:pPr>
        <w:spacing w:line="360" w:lineRule="auto"/>
        <w:ind w:firstLine="567"/>
        <w:jc w:val="both"/>
        <w:rPr>
          <w:snapToGrid w:val="0"/>
        </w:rPr>
      </w:pPr>
      <w:r w:rsidRPr="007B559B">
        <w:rPr>
          <w:snapToGrid w:val="0"/>
        </w:rPr>
        <w:t xml:space="preserve">Durante os primeiros testes, observou-se que os sinais provenientes dos sensores apresentavam ruído de alta frequência, dificultando a análise precisa do deslocamento real dos </w:t>
      </w:r>
      <w:r w:rsidRPr="0023586A">
        <w:rPr>
          <w:snapToGrid w:val="0"/>
        </w:rPr>
        <w:t>atuadores. Essa característica é evidenciada no primeiro conjunto de dados (Figura X), no qual as curvas de feedback mostram variações bruscas e não coerentes com o comportamento físico esperado.</w:t>
      </w:r>
    </w:p>
    <w:p w14:paraId="1C34CC29" w14:textId="77777777" w:rsidR="0023586A" w:rsidRPr="0023586A" w:rsidRDefault="0023586A" w:rsidP="0023586A">
      <w:pPr>
        <w:keepNext/>
        <w:spacing w:line="360" w:lineRule="auto"/>
        <w:jc w:val="center"/>
      </w:pPr>
      <w:r w:rsidRPr="0023586A">
        <w:lastRenderedPageBreak/>
        <w:drawing>
          <wp:inline distT="0" distB="0" distL="0" distR="0" wp14:anchorId="72C74CD8" wp14:editId="62DBE9BC">
            <wp:extent cx="5028681" cy="3305175"/>
            <wp:effectExtent l="0" t="0" r="635" b="0"/>
            <wp:docPr id="201971469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308908FA" w14:textId="77777777" w:rsidR="0023586A" w:rsidRPr="0023586A" w:rsidRDefault="0023586A" w:rsidP="0023586A">
      <w:pPr>
        <w:pStyle w:val="Legenda"/>
      </w:pPr>
      <w:r w:rsidRPr="0023586A">
        <w:t xml:space="preserve">Figura </w:t>
      </w:r>
      <w:r w:rsidRPr="0023586A">
        <w:fldChar w:fldCharType="begin"/>
      </w:r>
      <w:r w:rsidRPr="0023586A">
        <w:instrText xml:space="preserve"> SEQ Figura \* ARABIC </w:instrText>
      </w:r>
      <w:r w:rsidRPr="0023586A">
        <w:fldChar w:fldCharType="separate"/>
      </w:r>
      <w:r w:rsidRPr="0023586A">
        <w:t>17</w:t>
      </w:r>
      <w:r w:rsidRPr="0023586A">
        <w:fldChar w:fldCharType="end"/>
      </w:r>
      <w:r w:rsidRPr="0023586A">
        <w:t>: Aquisição inicial - Ruídos</w:t>
      </w:r>
    </w:p>
    <w:p w14:paraId="142A2E9F" w14:textId="77777777" w:rsidR="0023586A" w:rsidRPr="0023586A" w:rsidRDefault="0023586A" w:rsidP="0023586A"/>
    <w:p w14:paraId="314B4E66" w14:textId="77777777" w:rsidR="0023586A" w:rsidRPr="0023586A" w:rsidRDefault="0023586A" w:rsidP="0023586A">
      <w:pPr>
        <w:spacing w:line="360" w:lineRule="auto"/>
        <w:ind w:firstLine="567"/>
        <w:jc w:val="both"/>
        <w:rPr>
          <w:snapToGrid w:val="0"/>
        </w:rPr>
      </w:pPr>
      <w:r w:rsidRPr="0023586A">
        <w:rPr>
          <w:snapToGrid w:val="0"/>
        </w:rPr>
        <w:t>Como primeira medida, implementou-se no firmware do ESP32-S3 um filtro passa-baixa digital de primeira ordem (IIR), configurado com uma frequência de corte ajustável (</w:t>
      </w:r>
      <w:proofErr w:type="spellStart"/>
      <w:r w:rsidRPr="0023586A">
        <w:rPr>
          <w:snapToGrid w:val="0"/>
        </w:rPr>
        <w:t>fc</w:t>
      </w:r>
      <w:proofErr w:type="spellEnd"/>
      <w:r w:rsidRPr="0023586A">
        <w:rPr>
          <w:snapToGrid w:val="0"/>
        </w:rPr>
        <w:t xml:space="preserve"> = 4 Hz, valor inicial), reduzindo ruídos de medição sem prejudicar a dinâmica de resposta. O resultado do uso do filtro é apresentado na Figura Y, onde se nota a suavização significativa dos sinais e maior coerência entre o </w:t>
      </w:r>
      <w:proofErr w:type="spellStart"/>
      <w:r w:rsidRPr="0023586A">
        <w:rPr>
          <w:snapToGrid w:val="0"/>
        </w:rPr>
        <w:t>setpoint</w:t>
      </w:r>
      <w:proofErr w:type="spellEnd"/>
      <w:r w:rsidRPr="0023586A">
        <w:rPr>
          <w:snapToGrid w:val="0"/>
        </w:rPr>
        <w:t xml:space="preserve"> e o retorno de posição de cada pistão.</w:t>
      </w:r>
    </w:p>
    <w:p w14:paraId="310B6138" w14:textId="77777777" w:rsidR="0023586A" w:rsidRPr="0023586A" w:rsidRDefault="0023586A" w:rsidP="0023586A">
      <w:pPr>
        <w:spacing w:line="360" w:lineRule="auto"/>
        <w:jc w:val="both"/>
        <w:rPr>
          <w:snapToGrid w:val="0"/>
        </w:rPr>
      </w:pPr>
    </w:p>
    <w:p w14:paraId="1C9D63BC" w14:textId="77777777" w:rsidR="0023586A" w:rsidRPr="0023586A" w:rsidRDefault="0023586A" w:rsidP="0023586A">
      <w:pPr>
        <w:keepNext/>
        <w:spacing w:line="360" w:lineRule="auto"/>
        <w:jc w:val="center"/>
      </w:pPr>
      <w:r w:rsidRPr="0023586A">
        <w:rPr>
          <w:snapToGrid w:val="0"/>
        </w:rPr>
        <w:drawing>
          <wp:inline distT="0" distB="0" distL="0" distR="0" wp14:anchorId="29A2C776" wp14:editId="460DD447">
            <wp:extent cx="4783584" cy="2832100"/>
            <wp:effectExtent l="0" t="0" r="0" b="6350"/>
            <wp:docPr id="916332251" name="Imagem 4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251" name="Imagem 42" descr="Gráfico, Gráfico de linhas&#10;&#10;O conteúdo gerado por IA pode estar incorre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5D07D439" w14:textId="77777777" w:rsidR="0023586A" w:rsidRPr="0023586A" w:rsidRDefault="0023586A" w:rsidP="0023586A">
      <w:pPr>
        <w:pStyle w:val="Legenda"/>
        <w:rPr>
          <w:snapToGrid w:val="0"/>
        </w:rPr>
      </w:pPr>
      <w:r w:rsidRPr="0023586A">
        <w:t xml:space="preserve">Figura </w:t>
      </w:r>
      <w:r w:rsidRPr="0023586A">
        <w:fldChar w:fldCharType="begin"/>
      </w:r>
      <w:r w:rsidRPr="0023586A">
        <w:instrText xml:space="preserve"> SEQ Figura \* ARABIC </w:instrText>
      </w:r>
      <w:r w:rsidRPr="0023586A">
        <w:fldChar w:fldCharType="separate"/>
      </w:r>
      <w:r w:rsidRPr="0023586A">
        <w:t>18</w:t>
      </w:r>
      <w:r w:rsidRPr="0023586A">
        <w:fldChar w:fldCharType="end"/>
      </w:r>
      <w:r w:rsidRPr="0023586A">
        <w:t>: Resposta com filtro passa-baixa</w:t>
      </w:r>
    </w:p>
    <w:p w14:paraId="10658000" w14:textId="77777777" w:rsidR="0023586A" w:rsidRPr="0023586A" w:rsidRDefault="0023586A" w:rsidP="0023586A"/>
    <w:p w14:paraId="20EC4C0E" w14:textId="77777777" w:rsidR="0023586A" w:rsidRPr="0023586A" w:rsidRDefault="0023586A" w:rsidP="0023586A">
      <w:pPr>
        <w:spacing w:line="360" w:lineRule="auto"/>
        <w:ind w:firstLine="567"/>
        <w:jc w:val="both"/>
        <w:rPr>
          <w:snapToGrid w:val="0"/>
        </w:rPr>
      </w:pPr>
      <w:r w:rsidRPr="0023586A">
        <w:rPr>
          <w:snapToGrid w:val="0"/>
        </w:rPr>
        <w:lastRenderedPageBreak/>
        <w:t>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Z) observou-se uma melhora considerável no ruído durante o recuo, entretanto, picos isolados ainda surgiam ocasionalmente, além de uma leve defasagem introduzida pela janela de amostragem.</w:t>
      </w:r>
    </w:p>
    <w:p w14:paraId="242E7693" w14:textId="77777777" w:rsidR="0023586A" w:rsidRPr="0023586A" w:rsidRDefault="0023586A" w:rsidP="0023586A">
      <w:pPr>
        <w:ind w:firstLine="708"/>
      </w:pPr>
    </w:p>
    <w:p w14:paraId="2587B5CD" w14:textId="77777777" w:rsidR="0023586A" w:rsidRPr="0023586A" w:rsidRDefault="0023586A" w:rsidP="0023586A">
      <w:pPr>
        <w:keepNext/>
        <w:jc w:val="center"/>
      </w:pPr>
      <w:r w:rsidRPr="0023586A">
        <w:drawing>
          <wp:inline distT="0" distB="0" distL="0" distR="0" wp14:anchorId="50FB1D06" wp14:editId="4C9557EE">
            <wp:extent cx="4665109" cy="2950986"/>
            <wp:effectExtent l="0" t="0" r="2540" b="1905"/>
            <wp:docPr id="473953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107"/>
                    <a:stretch>
                      <a:fillRect/>
                    </a:stretch>
                  </pic:blipFill>
                  <pic:spPr>
                    <a:xfrm>
                      <a:off x="0" y="0"/>
                      <a:ext cx="4705292" cy="2976405"/>
                    </a:xfrm>
                    <a:prstGeom prst="rect">
                      <a:avLst/>
                    </a:prstGeom>
                  </pic:spPr>
                </pic:pic>
              </a:graphicData>
            </a:graphic>
          </wp:inline>
        </w:drawing>
      </w:r>
    </w:p>
    <w:p w14:paraId="62564F7D" w14:textId="77777777" w:rsidR="0023586A" w:rsidRPr="0023586A" w:rsidRDefault="0023586A" w:rsidP="0023586A">
      <w:pPr>
        <w:pStyle w:val="Legenda"/>
      </w:pPr>
      <w:r w:rsidRPr="0023586A">
        <w:t xml:space="preserve">Figura </w:t>
      </w:r>
      <w:r w:rsidRPr="0023586A">
        <w:fldChar w:fldCharType="begin"/>
      </w:r>
      <w:r w:rsidRPr="0023586A">
        <w:instrText xml:space="preserve"> SEQ Figura \* ARABIC </w:instrText>
      </w:r>
      <w:r w:rsidRPr="0023586A">
        <w:fldChar w:fldCharType="separate"/>
      </w:r>
      <w:r w:rsidRPr="0023586A">
        <w:t>19</w:t>
      </w:r>
      <w:r w:rsidRPr="0023586A">
        <w:fldChar w:fldCharType="end"/>
      </w:r>
      <w:r w:rsidRPr="0023586A">
        <w:t>: Resposta com filtro média móvel (janela de 8)</w:t>
      </w:r>
    </w:p>
    <w:p w14:paraId="24345C55" w14:textId="77777777" w:rsidR="0023586A" w:rsidRPr="0023586A" w:rsidRDefault="0023586A" w:rsidP="0023586A"/>
    <w:p w14:paraId="07C6EE44" w14:textId="77777777" w:rsidR="0023586A" w:rsidRPr="0023586A" w:rsidRDefault="0023586A" w:rsidP="0023586A">
      <w:pPr>
        <w:spacing w:line="360" w:lineRule="auto"/>
        <w:ind w:firstLine="567"/>
        <w:jc w:val="both"/>
        <w:rPr>
          <w:snapToGrid w:val="0"/>
        </w:rPr>
      </w:pPr>
      <w:r w:rsidRPr="0023586A">
        <w:rPr>
          <w:snapToGrid w:val="0"/>
        </w:rPr>
        <w:t xml:space="preserve">Com o objetivo de eliminar definitivamente esses ruídos sem aumentar a latência, foi implementada uma camada </w:t>
      </w:r>
      <w:proofErr w:type="spellStart"/>
      <w:r w:rsidRPr="0023586A">
        <w:rPr>
          <w:snapToGrid w:val="0"/>
        </w:rPr>
        <w:t>anti-picos</w:t>
      </w:r>
      <w:proofErr w:type="spellEnd"/>
      <w:r w:rsidRPr="0023586A">
        <w:rPr>
          <w:snapToGrid w:val="0"/>
        </w:rPr>
        <w:t xml:space="preserve"> de baixo custo computacional, aplicada antes do controlador. Essa abordagem combinou uma </w:t>
      </w:r>
      <w:proofErr w:type="spellStart"/>
      <w:r w:rsidRPr="0023586A">
        <w:rPr>
          <w:snapToGrid w:val="0"/>
        </w:rPr>
        <w:t>pré</w:t>
      </w:r>
      <w:proofErr w:type="spellEnd"/>
      <w:r w:rsidRPr="0023586A">
        <w:rPr>
          <w:snapToGrid w:val="0"/>
        </w:rPr>
        <w:t>-amostragem por mediana curta com um limitador de inclinação, dispensando a necessidade de utilizar a média móvel. O funcionamento da camada é descrito a seguir:</w:t>
      </w:r>
    </w:p>
    <w:p w14:paraId="75AF61D2" w14:textId="77777777" w:rsidR="0023586A" w:rsidRPr="0023586A" w:rsidRDefault="0023586A" w:rsidP="0023586A">
      <w:pPr>
        <w:pStyle w:val="PargrafodaLista"/>
        <w:numPr>
          <w:ilvl w:val="0"/>
          <w:numId w:val="38"/>
        </w:numPr>
        <w:spacing w:line="360" w:lineRule="auto"/>
        <w:jc w:val="both"/>
      </w:pPr>
      <w:proofErr w:type="spellStart"/>
      <w:r w:rsidRPr="0023586A">
        <w:t>Pré</w:t>
      </w:r>
      <w:proofErr w:type="spellEnd"/>
      <w:r w:rsidRPr="0023586A">
        <w:t>-amostragem por mediana curta: a cada ciclo são realizadas três leituras rápidas no mesmo canal do ADC e utiliza-se a mediana como amostra. Essa etapa elimina “</w:t>
      </w:r>
      <w:proofErr w:type="spellStart"/>
      <w:r w:rsidRPr="0023586A">
        <w:t>glitches</w:t>
      </w:r>
      <w:proofErr w:type="spellEnd"/>
      <w:r w:rsidRPr="0023586A">
        <w:t>” isolados típicos de comutação e interferência instantânea.</w:t>
      </w:r>
    </w:p>
    <w:p w14:paraId="64489B31" w14:textId="77777777" w:rsidR="0023586A" w:rsidRPr="0023586A" w:rsidRDefault="0023586A" w:rsidP="0023586A">
      <w:pPr>
        <w:pStyle w:val="PargrafodaLista"/>
        <w:numPr>
          <w:ilvl w:val="0"/>
          <w:numId w:val="38"/>
        </w:numPr>
        <w:spacing w:line="360" w:lineRule="auto"/>
        <w:jc w:val="both"/>
      </w:pPr>
      <w:r w:rsidRPr="0023586A">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23586A">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23586A">
        <w:t>, valor que suaviza degraus sem mascarar a dinâmica real.</w:t>
      </w:r>
    </w:p>
    <w:p w14:paraId="507681D7" w14:textId="77777777" w:rsidR="0023586A" w:rsidRPr="0023586A" w:rsidRDefault="0023586A" w:rsidP="0023586A">
      <w:pPr>
        <w:spacing w:line="360" w:lineRule="auto"/>
        <w:ind w:firstLine="567"/>
        <w:jc w:val="both"/>
        <w:rPr>
          <w:snapToGrid w:val="0"/>
        </w:rPr>
      </w:pPr>
      <w:r w:rsidRPr="0023586A">
        <w:rPr>
          <w:snapToGrid w:val="0"/>
        </w:rPr>
        <w:t xml:space="preserve">A aplicação isolada dessa estratégia mostrou-se suficiente para eliminar picos e estabilizar a realimentação dos sensores, sem introduzir atraso perceptível na resposta. A Figura </w:t>
      </w:r>
      <w:r w:rsidRPr="0023586A">
        <w:rPr>
          <w:snapToGrid w:val="0"/>
        </w:rPr>
        <w:lastRenderedPageBreak/>
        <w:t>W apresenta o resultado em que se observa a remoção completa dos ruídos e a manutenção da coerência entre o movimento físico e o sinal medido.</w:t>
      </w:r>
    </w:p>
    <w:p w14:paraId="6D5FE32E" w14:textId="77777777" w:rsidR="0023586A" w:rsidRPr="0023586A" w:rsidRDefault="0023586A" w:rsidP="0023586A">
      <w:pPr>
        <w:ind w:firstLine="360"/>
        <w:jc w:val="both"/>
        <w:rPr>
          <w:snapToGrid w:val="0"/>
        </w:rPr>
      </w:pPr>
    </w:p>
    <w:p w14:paraId="129B3FE5" w14:textId="77777777" w:rsidR="0023586A" w:rsidRPr="0023586A" w:rsidRDefault="0023586A" w:rsidP="0023586A">
      <w:pPr>
        <w:keepNext/>
        <w:jc w:val="center"/>
      </w:pPr>
      <w:r w:rsidRPr="0023586A">
        <w:drawing>
          <wp:inline distT="0" distB="0" distL="0" distR="0" wp14:anchorId="185B1CC1" wp14:editId="7A6AE30A">
            <wp:extent cx="5518324" cy="2959956"/>
            <wp:effectExtent l="0" t="0" r="6350" b="0"/>
            <wp:docPr id="2345781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68EEE21F" w14:textId="77777777" w:rsidR="0023586A" w:rsidRPr="0023586A" w:rsidRDefault="0023586A" w:rsidP="0023586A">
      <w:pPr>
        <w:pStyle w:val="Legenda"/>
      </w:pPr>
      <w:r w:rsidRPr="0023586A">
        <w:t xml:space="preserve">Figura </w:t>
      </w:r>
      <w:r w:rsidRPr="0023586A">
        <w:fldChar w:fldCharType="begin"/>
      </w:r>
      <w:r w:rsidRPr="0023586A">
        <w:instrText xml:space="preserve"> SEQ Figura \* ARABIC </w:instrText>
      </w:r>
      <w:r w:rsidRPr="0023586A">
        <w:fldChar w:fldCharType="separate"/>
      </w:r>
      <w:r w:rsidRPr="0023586A">
        <w:t>20</w:t>
      </w:r>
      <w:r w:rsidRPr="0023586A">
        <w:fldChar w:fldCharType="end"/>
      </w:r>
      <w:r w:rsidRPr="0023586A">
        <w:t xml:space="preserve">: Resposta com Filtro </w:t>
      </w:r>
      <w:proofErr w:type="spellStart"/>
      <w:r w:rsidRPr="0023586A">
        <w:t>Anti-Picos</w:t>
      </w:r>
      <w:proofErr w:type="spellEnd"/>
      <w:r w:rsidRPr="0023586A">
        <w:t xml:space="preserve"> (mediana + limitador de inclinação)</w:t>
      </w:r>
    </w:p>
    <w:p w14:paraId="2F65A65D" w14:textId="77777777" w:rsidR="0023586A" w:rsidRPr="0023586A" w:rsidRDefault="0023586A" w:rsidP="0023586A"/>
    <w:p w14:paraId="69AC1539" w14:textId="77777777" w:rsidR="0023586A" w:rsidRPr="0023586A" w:rsidRDefault="0023586A" w:rsidP="0023586A">
      <w:pPr>
        <w:spacing w:after="160" w:line="259" w:lineRule="auto"/>
      </w:pPr>
      <w:r w:rsidRPr="0023586A">
        <w:br w:type="page"/>
      </w:r>
    </w:p>
    <w:p w14:paraId="09B72AF0" w14:textId="77777777" w:rsidR="0023586A" w:rsidRPr="0023586A" w:rsidRDefault="0023586A" w:rsidP="0023586A">
      <w:pPr>
        <w:pStyle w:val="subsub"/>
        <w:rPr>
          <w:noProof w:val="0"/>
          <w:lang w:val="pt-BR"/>
        </w:rPr>
      </w:pPr>
      <w:r w:rsidRPr="0023586A">
        <w:rPr>
          <w:noProof w:val="0"/>
          <w:lang w:val="pt-BR"/>
        </w:rPr>
        <w:lastRenderedPageBreak/>
        <w:t>análise de comportamento de deslocamento entre pistões</w:t>
      </w:r>
    </w:p>
    <w:p w14:paraId="52F6FCFF" w14:textId="77777777" w:rsidR="0023586A" w:rsidRPr="0023586A" w:rsidRDefault="0023586A" w:rsidP="0023586A">
      <w:pPr>
        <w:spacing w:line="360" w:lineRule="auto"/>
        <w:ind w:firstLine="567"/>
        <w:jc w:val="both"/>
        <w:rPr>
          <w:snapToGrid w:val="0"/>
        </w:rPr>
      </w:pPr>
      <w:r w:rsidRPr="0023586A">
        <w:rPr>
          <w:snapToGrid w:val="0"/>
        </w:rPr>
        <w:t>Os testes subsequentes revelaram outro comportamento, mesmo quando o mesmo sinal PWM era aplicado simultaneamente aos seis atuadores, suas respostas não eram idênticas. As curvas de deslocamento (Figura Z) mostram que há diferenças de tempo e amplitude entre pistões, indicando variações mecânicas e elétricas individuais, como diferenças nos atritos internos, e possíveis discrepâncias nos drivers de potência e variação na calibração dos sensores. Diante disso, definiu-se a necessidade de controle individual por pistão, cada atuador passou a possuir parâmetros próprios de calibração e ajuste, de modo a garantir sincronização real e resposta mais homogênea no deslocamento da plataforma.</w:t>
      </w:r>
    </w:p>
    <w:p w14:paraId="6854AB3C" w14:textId="77777777" w:rsidR="0023586A" w:rsidRPr="0023586A" w:rsidRDefault="0023586A" w:rsidP="0023586A">
      <w:pPr>
        <w:keepNext/>
        <w:jc w:val="center"/>
      </w:pPr>
      <w:r w:rsidRPr="0023586A">
        <w:drawing>
          <wp:inline distT="0" distB="0" distL="0" distR="0" wp14:anchorId="7194E90C" wp14:editId="78BD5948">
            <wp:extent cx="5219700" cy="3309281"/>
            <wp:effectExtent l="0" t="0" r="0" b="5715"/>
            <wp:docPr id="1089037932"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33A0C85" w14:textId="77777777" w:rsidR="0023586A" w:rsidRPr="0023586A" w:rsidRDefault="0023586A" w:rsidP="0023586A">
      <w:pPr>
        <w:pStyle w:val="Legenda"/>
      </w:pPr>
      <w:r w:rsidRPr="0023586A">
        <w:t xml:space="preserve">Figura </w:t>
      </w:r>
      <w:r w:rsidRPr="0023586A">
        <w:fldChar w:fldCharType="begin"/>
      </w:r>
      <w:r w:rsidRPr="0023586A">
        <w:instrText xml:space="preserve"> SEQ Figura \* ARABIC </w:instrText>
      </w:r>
      <w:r w:rsidRPr="0023586A">
        <w:fldChar w:fldCharType="separate"/>
      </w:r>
      <w:r w:rsidRPr="0023586A">
        <w:t>21</w:t>
      </w:r>
      <w:r w:rsidRPr="0023586A">
        <w:fldChar w:fldCharType="end"/>
      </w:r>
      <w:r w:rsidRPr="0023586A">
        <w:t>: Deslocamento dos pistões com aplicação simultânea de PWM</w:t>
      </w:r>
    </w:p>
    <w:p w14:paraId="34FEF720" w14:textId="77777777" w:rsidR="0023586A" w:rsidRPr="0023586A" w:rsidRDefault="0023586A" w:rsidP="0023586A">
      <w:pPr>
        <w:spacing w:line="360" w:lineRule="auto"/>
        <w:jc w:val="both"/>
        <w:rPr>
          <w:snapToGrid w:val="0"/>
        </w:rPr>
      </w:pPr>
    </w:p>
    <w:p w14:paraId="345B51EE" w14:textId="77777777" w:rsidR="0023586A" w:rsidRPr="0023586A" w:rsidRDefault="0023586A" w:rsidP="0023586A">
      <w:pPr>
        <w:pStyle w:val="subsub"/>
        <w:rPr>
          <w:noProof w:val="0"/>
          <w:lang w:val="pt-BR"/>
        </w:rPr>
      </w:pPr>
      <w:r w:rsidRPr="0023586A">
        <w:rPr>
          <w:noProof w:val="0"/>
          <w:lang w:val="pt-BR"/>
        </w:rPr>
        <w:t>MAPEAMENTO TENSÃO → POSIÇÃO (V0–V100)</w:t>
      </w:r>
    </w:p>
    <w:p w14:paraId="2E62DFFE" w14:textId="77777777" w:rsidR="0023586A" w:rsidRPr="0023586A" w:rsidRDefault="0023586A" w:rsidP="0023586A">
      <w:pPr>
        <w:spacing w:line="360" w:lineRule="auto"/>
        <w:ind w:firstLine="567"/>
        <w:jc w:val="both"/>
        <w:rPr>
          <w:snapToGrid w:val="0"/>
        </w:rPr>
      </w:pPr>
      <w:r w:rsidRPr="0023586A">
        <w:rPr>
          <w:snapToGrid w:val="0"/>
        </w:rPr>
        <w:t xml:space="preserve">Durante as calibrações iniciais, constatou-se um offset nas leituras dos sensores de feedback, mesmo com o pistão totalmente recuado, a tensão medida não era zero. Para corrigir esse efeito, adotou-se calibração por dois pontos (V0 e V100), mapeando tensão em posição (mm) ao longo do curso útil. Assim, o sistema interpreta V0 como posição zero e utiliza o </w:t>
      </w:r>
      <w:proofErr w:type="spellStart"/>
      <w:r w:rsidRPr="0023586A">
        <w:rPr>
          <w:i/>
          <w:iCs/>
          <w:snapToGrid w:val="0"/>
        </w:rPr>
        <w:t>span</w:t>
      </w:r>
      <w:proofErr w:type="spellEnd"/>
      <w:r w:rsidRPr="0023586A">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23586A">
        <w:rPr>
          <w:snapToGrid w:val="0"/>
        </w:rPr>
        <w:t>para definir o ganho de conversão, assegurando coerência entre a posição física dos atuadores e os valores empregados pelo controle.</w:t>
      </w:r>
    </w:p>
    <w:p w14:paraId="2237E685" w14:textId="77777777" w:rsidR="0023586A" w:rsidRPr="0023586A" w:rsidRDefault="0023586A" w:rsidP="0023586A">
      <w:pPr>
        <w:keepNext/>
        <w:spacing w:line="360" w:lineRule="auto"/>
        <w:ind w:firstLine="567"/>
        <w:jc w:val="both"/>
      </w:pPr>
      <w:r w:rsidRPr="0023586A">
        <w:lastRenderedPageBreak/>
        <w:t xml:space="preserve"> </w:t>
      </w:r>
      <w:r w:rsidRPr="0023586A">
        <w:drawing>
          <wp:inline distT="0" distB="0" distL="0" distR="0" wp14:anchorId="13171CF7" wp14:editId="78BEE24E">
            <wp:extent cx="4944165" cy="2381582"/>
            <wp:effectExtent l="0" t="0" r="8890" b="0"/>
            <wp:docPr id="1992782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110"/>
                    <a:stretch>
                      <a:fillRect/>
                    </a:stretch>
                  </pic:blipFill>
                  <pic:spPr>
                    <a:xfrm>
                      <a:off x="0" y="0"/>
                      <a:ext cx="4944165" cy="2381582"/>
                    </a:xfrm>
                    <a:prstGeom prst="rect">
                      <a:avLst/>
                    </a:prstGeom>
                  </pic:spPr>
                </pic:pic>
              </a:graphicData>
            </a:graphic>
          </wp:inline>
        </w:drawing>
      </w:r>
    </w:p>
    <w:p w14:paraId="55934E96" w14:textId="77777777" w:rsidR="0023586A" w:rsidRPr="0023586A" w:rsidRDefault="0023586A" w:rsidP="0023586A">
      <w:pPr>
        <w:pStyle w:val="Legenda"/>
      </w:pPr>
      <w:r w:rsidRPr="0023586A">
        <w:t xml:space="preserve">Figura </w:t>
      </w:r>
      <w:r w:rsidRPr="0023586A">
        <w:fldChar w:fldCharType="begin"/>
      </w:r>
      <w:r w:rsidRPr="0023586A">
        <w:instrText xml:space="preserve"> SEQ Figura \* ARABIC </w:instrText>
      </w:r>
      <w:r w:rsidRPr="0023586A">
        <w:fldChar w:fldCharType="separate"/>
      </w:r>
      <w:r w:rsidRPr="0023586A">
        <w:t>22</w:t>
      </w:r>
      <w:r w:rsidRPr="0023586A">
        <w:fldChar w:fldCharType="end"/>
      </w:r>
      <w:r w:rsidRPr="0023586A">
        <w:t>: Correção de Offset</w:t>
      </w:r>
    </w:p>
    <w:p w14:paraId="0F3ABB45" w14:textId="77777777" w:rsidR="0023586A" w:rsidRPr="0023586A" w:rsidRDefault="0023586A" w:rsidP="0023586A"/>
    <w:p w14:paraId="5B2EF352" w14:textId="77777777" w:rsidR="0023586A" w:rsidRPr="0023586A" w:rsidRDefault="0023586A" w:rsidP="0023586A">
      <w:pPr>
        <w:spacing w:line="360" w:lineRule="auto"/>
        <w:ind w:firstLine="567"/>
        <w:jc w:val="both"/>
        <w:rPr>
          <w:snapToGrid w:val="0"/>
        </w:rPr>
      </w:pPr>
      <w:r w:rsidRPr="0023586A">
        <w:rPr>
          <w:snapToGrid w:val="0"/>
        </w:rPr>
        <w:t>Isso porque os sensores fornecem tensão elétrica, mas o controle precisa trabalhar em milímetros. Para “traduzir” tensão → posição de forma simples e confiável, mede-se:</w:t>
      </w:r>
    </w:p>
    <w:p w14:paraId="333985E7" w14:textId="77777777" w:rsidR="0023586A" w:rsidRPr="0023586A" w:rsidRDefault="0023586A" w:rsidP="0023586A">
      <w:pPr>
        <w:numPr>
          <w:ilvl w:val="0"/>
          <w:numId w:val="36"/>
        </w:numPr>
        <w:spacing w:line="360" w:lineRule="auto"/>
        <w:jc w:val="both"/>
        <w:rPr>
          <w:snapToGrid w:val="0"/>
        </w:rPr>
      </w:pPr>
      <w:r w:rsidRPr="0023586A">
        <w:rPr>
          <w:snapToGrid w:val="0"/>
        </w:rPr>
        <w:t>V0: a tensão com o pistão no início do curso (definido como 0 mm).</w:t>
      </w:r>
    </w:p>
    <w:p w14:paraId="40D2C516" w14:textId="77777777" w:rsidR="0023586A" w:rsidRPr="0023586A" w:rsidRDefault="0023586A" w:rsidP="0023586A">
      <w:pPr>
        <w:numPr>
          <w:ilvl w:val="0"/>
          <w:numId w:val="36"/>
        </w:numPr>
        <w:spacing w:line="360" w:lineRule="auto"/>
        <w:jc w:val="both"/>
        <w:rPr>
          <w:snapToGrid w:val="0"/>
        </w:rPr>
      </w:pPr>
      <w:r w:rsidRPr="0023586A">
        <w:rPr>
          <w:snapToGrid w:val="0"/>
        </w:rPr>
        <w:t xml:space="preserve">V100: a tensão com o pistão no fim do curso útil (definido como </w:t>
      </w:r>
      <m:oMath>
        <m:r>
          <w:rPr>
            <w:rFonts w:ascii="Cambria Math" w:hAnsi="Cambria Math"/>
            <w:snapToGrid w:val="0"/>
          </w:rPr>
          <m:t>L</m:t>
        </m:r>
      </m:oMath>
      <w:r w:rsidRPr="0023586A">
        <w:rPr>
          <w:snapToGrid w:val="0"/>
        </w:rPr>
        <w:t>mm).</w:t>
      </w:r>
    </w:p>
    <w:p w14:paraId="70DFB27C" w14:textId="77777777" w:rsidR="0023586A" w:rsidRPr="0023586A" w:rsidRDefault="0023586A" w:rsidP="0023586A">
      <w:pPr>
        <w:spacing w:line="360" w:lineRule="auto"/>
        <w:ind w:firstLine="426"/>
        <w:jc w:val="both"/>
        <w:rPr>
          <w:snapToGrid w:val="0"/>
        </w:rPr>
      </w:pPr>
      <w:r w:rsidRPr="0023586A">
        <w:rPr>
          <w:snapToGrid w:val="0"/>
        </w:rPr>
        <w:t xml:space="preserve">Assume-se que, dentro desse intervalo, a relação é aproximadamente linear. Assim, qualquer leitura </w:t>
      </w:r>
      <m:oMath>
        <m:r>
          <w:rPr>
            <w:rFonts w:ascii="Cambria Math" w:hAnsi="Cambria Math"/>
            <w:snapToGrid w:val="0"/>
          </w:rPr>
          <m:t>V</m:t>
        </m:r>
      </m:oMath>
      <w:r w:rsidRPr="0023586A">
        <w:rPr>
          <w:snapToGrid w:val="0"/>
        </w:rPr>
        <w:t xml:space="preserve">entre V0 e V100 é convertida para posição </w:t>
      </w:r>
      <m:oMath>
        <m:r>
          <w:rPr>
            <w:rFonts w:ascii="Cambria Math" w:hAnsi="Cambria Math"/>
            <w:snapToGrid w:val="0"/>
          </w:rPr>
          <m:t>y</m:t>
        </m:r>
      </m:oMath>
      <w:r w:rsidRPr="0023586A">
        <w:rPr>
          <w:snapToGrid w:val="0"/>
        </w:rPr>
        <w:t xml:space="preserve"> por uma regra de três:</w:t>
      </w:r>
    </w:p>
    <w:p w14:paraId="50CF228D" w14:textId="77777777" w:rsidR="0023586A" w:rsidRPr="0023586A" w:rsidRDefault="0023586A" w:rsidP="0023586A">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356D5D74" w14:textId="77777777" w:rsidR="0023586A" w:rsidRPr="0023586A" w:rsidRDefault="0023586A" w:rsidP="0023586A">
      <w:pPr>
        <w:spacing w:line="360" w:lineRule="auto"/>
        <w:ind w:firstLine="567"/>
        <w:jc w:val="both"/>
        <w:rPr>
          <w:snapToGrid w:val="0"/>
        </w:rPr>
      </w:pPr>
      <w:r w:rsidRPr="0023586A">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23586A">
        <w:rPr>
          <w:snapToGrid w:val="0"/>
        </w:rPr>
        <w:t>. Com isso, a leitura de posição fica alinhada à realidade física, reduz erros sistemáticos e melhora a repetibilidade e a estabilidade do controle próximo ao setpoint.</w:t>
      </w:r>
    </w:p>
    <w:p w14:paraId="3FA70A00" w14:textId="77777777" w:rsidR="0023586A" w:rsidRPr="0023586A" w:rsidRDefault="0023586A" w:rsidP="0023586A">
      <w:pPr>
        <w:pStyle w:val="subsub"/>
        <w:rPr>
          <w:noProof w:val="0"/>
          <w:lang w:val="pt-BR"/>
        </w:rPr>
      </w:pPr>
      <w:r w:rsidRPr="0023586A">
        <w:rPr>
          <w:noProof w:val="0"/>
          <w:lang w:val="pt-BR"/>
        </w:rPr>
        <w:t>COMPENSAÇÃO DE ZONA MORTA/ATRITO</w:t>
      </w:r>
    </w:p>
    <w:p w14:paraId="06377A32" w14:textId="77777777" w:rsidR="0023586A" w:rsidRPr="0023586A" w:rsidRDefault="0023586A" w:rsidP="0023586A">
      <w:pPr>
        <w:spacing w:line="360" w:lineRule="auto"/>
        <w:ind w:firstLine="567"/>
        <w:jc w:val="both"/>
        <w:rPr>
          <w:snapToGrid w:val="0"/>
        </w:rPr>
      </w:pPr>
      <w:r w:rsidRPr="0023586A">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19577BA0" w14:textId="77777777" w:rsidR="0023586A" w:rsidRPr="0023586A" w:rsidRDefault="0023586A" w:rsidP="0023586A">
      <w:pPr>
        <w:spacing w:line="360" w:lineRule="auto"/>
        <w:ind w:firstLine="567"/>
        <w:jc w:val="both"/>
        <w:rPr>
          <w:snapToGrid w:val="0"/>
        </w:rPr>
      </w:pPr>
      <w:r w:rsidRPr="0023586A">
        <w:rPr>
          <w:snapToGrid w:val="0"/>
        </w:rPr>
        <w:lastRenderedPageBreak/>
        <w:t>Inicialmente, foi adotado um PWM mínimo global como forma de compensação, aplicado de maneira uniforme a todos os atuadores. Entretanto, essa abordagem mostrou-se limitada, pois não considerava as diferenças individuais entre pistões,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C2E6A16" w14:textId="77777777" w:rsidR="0023586A" w:rsidRPr="0023586A" w:rsidRDefault="0023586A" w:rsidP="0023586A">
      <w:pPr>
        <w:spacing w:line="360" w:lineRule="auto"/>
        <w:ind w:firstLine="567"/>
        <w:jc w:val="both"/>
        <w:rPr>
          <w:snapToGrid w:val="0"/>
        </w:rPr>
      </w:pPr>
      <w:r w:rsidRPr="0023586A">
        <w:rPr>
          <w:snapToGrid w:val="0"/>
        </w:rPr>
        <w:t xml:space="preserve">Para superar essas limitações e tornar a resposta mais previsível, implementou-se uma compensação de zona morta individualizada, baseada em dois níveis fixos de </w:t>
      </w:r>
      <w:proofErr w:type="spellStart"/>
      <w:r w:rsidRPr="0023586A">
        <w:rPr>
          <w:snapToGrid w:val="0"/>
        </w:rPr>
        <w:t>pré</w:t>
      </w:r>
      <w:proofErr w:type="spellEnd"/>
      <w:r w:rsidRPr="0023586A">
        <w:rPr>
          <w:snapToGrid w:val="0"/>
        </w:rPr>
        <w:t xml:space="preserve">-acionamento: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23586A">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23586A">
        <w:rPr>
          <w:snapToGrid w:val="0"/>
        </w:rPr>
        <w:t xml:space="preserve"> (retornar). Esses valores foram ajustados empiricamente para cada pistão, representando o esforço mínimo necessário para vencer o atrito estático e iniciar o movimento em cada sentido.</w:t>
      </w:r>
    </w:p>
    <w:p w14:paraId="2BA8BA57" w14:textId="77777777" w:rsidR="0023586A" w:rsidRPr="0023586A" w:rsidRDefault="0023586A" w:rsidP="0023586A">
      <w:pPr>
        <w:spacing w:line="360" w:lineRule="auto"/>
        <w:ind w:firstLine="567"/>
        <w:jc w:val="both"/>
        <w:rPr>
          <w:snapToGrid w:val="0"/>
        </w:rPr>
      </w:pPr>
      <w:r w:rsidRPr="0023586A">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23586A">
        <w:rPr>
          <w:snapToGrid w:val="0"/>
        </w:rPr>
        <w:t xml:space="preserve">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23586A">
        <w:rPr>
          <w:snapToGrid w:val="0"/>
        </w:rPr>
        <w:t xml:space="preserve"> foram somados ao sinal de controle apenas enquanto o erro permanecia fora da faixa morta (</w:t>
      </w:r>
      <w:proofErr w:type="spellStart"/>
      <w:r w:rsidRPr="0023586A">
        <w:rPr>
          <w:i/>
          <w:iCs/>
          <w:snapToGrid w:val="0"/>
        </w:rPr>
        <w:t>deadband</w:t>
      </w:r>
      <w:proofErr w:type="spellEnd"/>
      <w:r w:rsidRPr="0023586A">
        <w:rPr>
          <w:snapToGrid w:val="0"/>
        </w:rPr>
        <w:t xml:space="preserve">), fornecendo o impulso inicial de “arranque”. Ao entrar na região de </w:t>
      </w:r>
      <w:proofErr w:type="spellStart"/>
      <w:r w:rsidRPr="0023586A">
        <w:rPr>
          <w:i/>
          <w:iCs/>
          <w:snapToGrid w:val="0"/>
        </w:rPr>
        <w:t>deadband</w:t>
      </w:r>
      <w:proofErr w:type="spellEnd"/>
      <w:r w:rsidRPr="0023586A">
        <w:rPr>
          <w:snapToGrid w:val="0"/>
        </w:rPr>
        <w:t xml:space="preserve">, o </w:t>
      </w:r>
      <w:proofErr w:type="spellStart"/>
      <w:r w:rsidRPr="0023586A">
        <w:rPr>
          <w:snapToGrid w:val="0"/>
        </w:rPr>
        <w:t>pré</w:t>
      </w:r>
      <w:proofErr w:type="spellEnd"/>
      <w:r w:rsidRPr="0023586A">
        <w:rPr>
          <w:snapToGrid w:val="0"/>
        </w:rPr>
        <w:t>-acionamento era automaticamente retirado, desenergizando o atuador para evitar oscilações e sobre-esforço.</w:t>
      </w:r>
    </w:p>
    <w:p w14:paraId="0301681C" w14:textId="77777777" w:rsidR="0023586A" w:rsidRPr="0023586A" w:rsidRDefault="0023586A" w:rsidP="0023586A">
      <w:pPr>
        <w:spacing w:line="360" w:lineRule="auto"/>
        <w:ind w:firstLine="567"/>
        <w:jc w:val="both"/>
        <w:rPr>
          <w:snapToGrid w:val="0"/>
        </w:rPr>
      </w:pPr>
      <w:r w:rsidRPr="0023586A">
        <w:rPr>
          <w:snapToGrid w:val="0"/>
        </w:rPr>
        <w:t>O procedimento de calibração consistiu em aplicar pequenos degraus de referência em cada pistão e ajustar os níveis de avanço e retorno até que o movimento se iniciasse de forma repetível e simétrica em ambos os sentidos, inclusive nos trechos com tendência a travamento.</w:t>
      </w:r>
    </w:p>
    <w:p w14:paraId="6803BF1B" w14:textId="77777777" w:rsidR="0023586A" w:rsidRPr="0023586A" w:rsidRDefault="0023586A" w:rsidP="0023586A">
      <w:pPr>
        <w:spacing w:line="360" w:lineRule="auto"/>
        <w:ind w:firstLine="567"/>
        <w:jc w:val="both"/>
        <w:rPr>
          <w:snapToGrid w:val="0"/>
        </w:rPr>
      </w:pPr>
      <w:r w:rsidRPr="0023586A">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3B7632AF" w14:textId="68939A51" w:rsidR="00D32073" w:rsidRPr="007B559B" w:rsidRDefault="00D32073" w:rsidP="00D32073">
      <w:pPr>
        <w:pStyle w:val="sub"/>
        <w:rPr>
          <w:noProof w:val="0"/>
          <w:lang w:val="pt-BR"/>
        </w:rPr>
      </w:pPr>
      <w:r w:rsidRPr="007B559B">
        <w:rPr>
          <w:noProof w:val="0"/>
          <w:lang w:val="pt-BR"/>
        </w:rPr>
        <w:t>Identificação do modelo e projeto do controlador para a malha fechada</w:t>
      </w:r>
    </w:p>
    <w:p w14:paraId="0B74115B" w14:textId="3B7EF335" w:rsidR="00D32073" w:rsidRPr="007B559B" w:rsidRDefault="00D32073" w:rsidP="00D32073">
      <w:pPr>
        <w:pStyle w:val="sub"/>
        <w:rPr>
          <w:noProof w:val="0"/>
          <w:lang w:val="pt-BR"/>
        </w:rPr>
      </w:pPr>
      <w:r w:rsidRPr="007B559B">
        <w:rPr>
          <w:noProof w:val="0"/>
          <w:lang w:val="pt-BR"/>
        </w:rPr>
        <w:t>Desenvolvimento da interface de controle e modos de operação</w:t>
      </w:r>
    </w:p>
    <w:p w14:paraId="460B1C19" w14:textId="77777777" w:rsidR="00D32073" w:rsidRPr="007B559B" w:rsidRDefault="00D32073" w:rsidP="00D32073"/>
    <w:p w14:paraId="45C48D17" w14:textId="77777777" w:rsidR="00432899" w:rsidRPr="007B559B" w:rsidRDefault="00432899" w:rsidP="00193235">
      <w:pPr>
        <w:jc w:val="both"/>
      </w:pPr>
    </w:p>
    <w:p w14:paraId="73ED2A3D" w14:textId="77777777" w:rsidR="00193235" w:rsidRPr="007B559B" w:rsidRDefault="00193235" w:rsidP="00193235">
      <w:pPr>
        <w:jc w:val="both"/>
      </w:pPr>
    </w:p>
    <w:p w14:paraId="6C7A513B" w14:textId="77777777" w:rsidR="008310CF" w:rsidRPr="007B559B" w:rsidRDefault="008310CF" w:rsidP="008310CF">
      <w:pPr>
        <w:spacing w:after="160" w:line="360" w:lineRule="auto"/>
        <w:ind w:firstLine="567"/>
        <w:jc w:val="both"/>
      </w:pPr>
      <w:proofErr w:type="spellStart"/>
      <w:r w:rsidRPr="007B559B">
        <w:t>xxxxxxxxxxxxxxxxx</w:t>
      </w:r>
      <w:proofErr w:type="spellEnd"/>
      <w:r w:rsidRPr="007B559B">
        <w:t xml:space="preserve"> Parágrafo introdutório.</w:t>
      </w:r>
    </w:p>
    <w:p w14:paraId="1B495817" w14:textId="17C68648" w:rsidR="00B376B9" w:rsidRPr="007B559B" w:rsidRDefault="00B376B9" w:rsidP="008310CF">
      <w:pPr>
        <w:spacing w:after="160" w:line="360" w:lineRule="auto"/>
        <w:ind w:firstLine="567"/>
        <w:jc w:val="both"/>
      </w:pPr>
    </w:p>
    <w:p w14:paraId="2B8B4264" w14:textId="77777777" w:rsidR="008310CF" w:rsidRPr="007B559B" w:rsidRDefault="008310CF" w:rsidP="008310CF">
      <w:pPr>
        <w:spacing w:after="160" w:line="360" w:lineRule="auto"/>
        <w:ind w:firstLine="567"/>
        <w:jc w:val="both"/>
      </w:pPr>
    </w:p>
    <w:p w14:paraId="45E2E739" w14:textId="77777777" w:rsidR="008310CF" w:rsidRPr="007B559B" w:rsidRDefault="008310CF" w:rsidP="00650DC2">
      <w:pPr>
        <w:spacing w:line="360" w:lineRule="auto"/>
        <w:ind w:firstLine="567"/>
        <w:jc w:val="both"/>
        <w:rPr>
          <w:snapToGrid w:val="0"/>
        </w:rPr>
      </w:pPr>
    </w:p>
    <w:p w14:paraId="2CCD6128" w14:textId="77777777" w:rsidR="00650DC2" w:rsidRPr="007B559B" w:rsidRDefault="00650DC2" w:rsidP="00650DC2">
      <w:pPr>
        <w:spacing w:line="360" w:lineRule="auto"/>
        <w:ind w:firstLine="567"/>
        <w:jc w:val="both"/>
        <w:rPr>
          <w:snapToGrid w:val="0"/>
        </w:rPr>
      </w:pPr>
      <w:r w:rsidRPr="007B559B">
        <w:rPr>
          <w:snapToGrid w:val="0"/>
        </w:rPr>
        <w:lastRenderedPageBreak/>
        <w:br w:type="page"/>
      </w:r>
    </w:p>
    <w:bookmarkStart w:id="878" w:name="_Toc214231464"/>
    <w:p w14:paraId="5E150123" w14:textId="1D07A281" w:rsidR="008310CF" w:rsidRPr="007B559B" w:rsidRDefault="00437E20" w:rsidP="00D32073">
      <w:pPr>
        <w:pStyle w:val="Main"/>
        <w:numPr>
          <w:ilvl w:val="0"/>
          <w:numId w:val="0"/>
        </w:numPr>
        <w:ind w:left="360" w:hanging="360"/>
        <w:rPr>
          <w:noProof w:val="0"/>
          <w:lang w:val="pt-BR"/>
        </w:rPr>
      </w:pPr>
      <w:r w:rsidRPr="007B559B">
        <w:rPr>
          <w:i/>
          <w:noProof w:val="0"/>
          <w:lang w:val="pt-BR"/>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7B559B">
        <w:rPr>
          <w:noProof w:val="0"/>
          <w:lang w:val="pt-BR"/>
        </w:rPr>
        <w:t>5 CONCLUSÕES E CONSIDERAÇÕES FINAIS</w:t>
      </w:r>
      <w:bookmarkEnd w:id="878"/>
    </w:p>
    <w:p w14:paraId="66D99219" w14:textId="77777777" w:rsidR="008310CF" w:rsidRPr="007B559B" w:rsidRDefault="008310CF" w:rsidP="008310CF">
      <w:pPr>
        <w:jc w:val="both"/>
      </w:pPr>
    </w:p>
    <w:p w14:paraId="43C6C8FC" w14:textId="77777777" w:rsidR="008310CF" w:rsidRPr="007B559B" w:rsidRDefault="008310CF" w:rsidP="008310CF">
      <w:pPr>
        <w:jc w:val="both"/>
      </w:pPr>
    </w:p>
    <w:p w14:paraId="3C1947B6" w14:textId="77777777" w:rsidR="008310CF" w:rsidRPr="007B559B" w:rsidRDefault="008310CF" w:rsidP="008310CF">
      <w:pPr>
        <w:spacing w:after="160" w:line="360" w:lineRule="auto"/>
        <w:ind w:firstLine="567"/>
        <w:jc w:val="both"/>
      </w:pPr>
      <w:proofErr w:type="spellStart"/>
      <w:r w:rsidRPr="007B559B">
        <w:t>xxxxxxxxxxxxxxxxx</w:t>
      </w:r>
      <w:proofErr w:type="spellEnd"/>
      <w:r w:rsidRPr="007B559B">
        <w:t xml:space="preserve"> Parágrafo introdutório.</w:t>
      </w:r>
    </w:p>
    <w:p w14:paraId="30E0D4A1" w14:textId="77777777" w:rsidR="008310CF" w:rsidRPr="007B559B" w:rsidRDefault="008310CF" w:rsidP="008310CF">
      <w:pPr>
        <w:spacing w:after="160" w:line="360" w:lineRule="auto"/>
        <w:ind w:firstLine="567"/>
        <w:jc w:val="both"/>
      </w:pPr>
    </w:p>
    <w:p w14:paraId="3C49F137" w14:textId="77777777" w:rsidR="008310CF" w:rsidRPr="007B559B"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879" w:name="_Toc214231465"/>
      <w:r w:rsidRPr="007B559B">
        <w:rPr>
          <w:rFonts w:ascii="Times New Roman" w:hAnsi="Times New Roman" w:cs="Times New Roman"/>
          <w:sz w:val="24"/>
          <w:szCs w:val="24"/>
        </w:rPr>
        <w:t>5.1 Conclusões</w:t>
      </w:r>
      <w:bookmarkEnd w:id="879"/>
    </w:p>
    <w:p w14:paraId="7BB7A4D1" w14:textId="77777777" w:rsidR="008310CF" w:rsidRPr="007B559B" w:rsidRDefault="008310CF" w:rsidP="008310CF">
      <w:pPr>
        <w:spacing w:after="160" w:line="360" w:lineRule="auto"/>
        <w:ind w:firstLine="567"/>
        <w:jc w:val="both"/>
        <w:rPr>
          <w:snapToGrid w:val="0"/>
        </w:rPr>
      </w:pPr>
    </w:p>
    <w:p w14:paraId="4F3ADDF6" w14:textId="77777777" w:rsidR="008310CF" w:rsidRPr="007B559B" w:rsidRDefault="008310CF" w:rsidP="008310CF">
      <w:pPr>
        <w:spacing w:after="160" w:line="360" w:lineRule="auto"/>
        <w:ind w:firstLine="567"/>
        <w:jc w:val="both"/>
        <w:rPr>
          <w:snapToGrid w:val="0"/>
          <w:color w:val="FF0000"/>
        </w:rPr>
      </w:pPr>
      <w:r w:rsidRPr="007B559B">
        <w:rPr>
          <w:snapToGrid w:val="0"/>
          <w:color w:val="FF0000"/>
        </w:rPr>
        <w:t>Fechamento do problema, objetivos - geral e específicos. cumprimento da proposta do trabalho, estabelecido no capítulo 1</w:t>
      </w:r>
    </w:p>
    <w:p w14:paraId="2061FFE9" w14:textId="77777777" w:rsidR="008310CF" w:rsidRPr="007B559B" w:rsidRDefault="008310CF" w:rsidP="008310CF">
      <w:pPr>
        <w:spacing w:after="160" w:line="360" w:lineRule="auto"/>
        <w:ind w:firstLine="567"/>
        <w:jc w:val="both"/>
        <w:rPr>
          <w:snapToGrid w:val="0"/>
        </w:rPr>
      </w:pPr>
    </w:p>
    <w:p w14:paraId="6AA34371" w14:textId="77777777" w:rsidR="008310CF" w:rsidRPr="007B559B"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880" w:name="_Toc214231466"/>
      <w:r w:rsidRPr="007B559B">
        <w:rPr>
          <w:rFonts w:ascii="Times New Roman" w:hAnsi="Times New Roman" w:cs="Times New Roman"/>
          <w:sz w:val="24"/>
          <w:szCs w:val="24"/>
        </w:rPr>
        <w:t>5.2 Considerações Finais</w:t>
      </w:r>
      <w:bookmarkEnd w:id="880"/>
    </w:p>
    <w:p w14:paraId="145F2FED" w14:textId="77777777" w:rsidR="008310CF" w:rsidRPr="007B559B" w:rsidRDefault="008310CF" w:rsidP="008310CF">
      <w:pPr>
        <w:spacing w:after="160" w:line="360" w:lineRule="auto"/>
        <w:ind w:firstLine="567"/>
        <w:jc w:val="both"/>
        <w:rPr>
          <w:snapToGrid w:val="0"/>
        </w:rPr>
      </w:pPr>
    </w:p>
    <w:p w14:paraId="22BE63D4" w14:textId="77777777" w:rsidR="008310CF" w:rsidRPr="007B559B" w:rsidRDefault="008310CF" w:rsidP="008310CF">
      <w:pPr>
        <w:spacing w:after="160" w:line="360" w:lineRule="auto"/>
        <w:ind w:firstLine="567"/>
        <w:jc w:val="both"/>
        <w:rPr>
          <w:snapToGrid w:val="0"/>
          <w:color w:val="FF0000"/>
        </w:rPr>
      </w:pPr>
      <w:r w:rsidRPr="007B559B">
        <w:rPr>
          <w:snapToGrid w:val="0"/>
          <w:color w:val="FF0000"/>
        </w:rPr>
        <w:t xml:space="preserve">considerações </w:t>
      </w:r>
      <w:proofErr w:type="spellStart"/>
      <w:r w:rsidRPr="007B559B">
        <w:rPr>
          <w:snapToGrid w:val="0"/>
          <w:color w:val="FF0000"/>
        </w:rPr>
        <w:t>a cerca</w:t>
      </w:r>
      <w:proofErr w:type="spellEnd"/>
      <w:r w:rsidRPr="007B559B">
        <w:rPr>
          <w:snapToGrid w:val="0"/>
          <w:color w:val="FF0000"/>
        </w:rPr>
        <w:t xml:space="preserve"> do que foi desenvolvido na proposta/implicações/impactos/influências de resultados.</w:t>
      </w:r>
    </w:p>
    <w:p w14:paraId="7D086F7D" w14:textId="77777777" w:rsidR="008310CF" w:rsidRPr="007B559B" w:rsidRDefault="008310CF" w:rsidP="008310CF">
      <w:pPr>
        <w:spacing w:after="160" w:line="360" w:lineRule="auto"/>
        <w:ind w:firstLine="567"/>
        <w:jc w:val="both"/>
        <w:rPr>
          <w:snapToGrid w:val="0"/>
        </w:rPr>
      </w:pPr>
    </w:p>
    <w:p w14:paraId="47AA0672" w14:textId="77777777" w:rsidR="008310CF" w:rsidRPr="007B559B"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881" w:name="_Toc214231467"/>
      <w:r w:rsidRPr="007B559B">
        <w:rPr>
          <w:rFonts w:ascii="Times New Roman" w:hAnsi="Times New Roman" w:cs="Times New Roman"/>
          <w:sz w:val="24"/>
          <w:szCs w:val="24"/>
        </w:rPr>
        <w:t>5.3 Limitações da Pesquisa</w:t>
      </w:r>
      <w:bookmarkEnd w:id="881"/>
    </w:p>
    <w:p w14:paraId="60C61CF4" w14:textId="77777777" w:rsidR="008310CF" w:rsidRPr="007B559B" w:rsidRDefault="008310CF" w:rsidP="008310CF">
      <w:pPr>
        <w:spacing w:after="160" w:line="360" w:lineRule="auto"/>
        <w:ind w:firstLine="567"/>
        <w:jc w:val="both"/>
        <w:rPr>
          <w:snapToGrid w:val="0"/>
        </w:rPr>
      </w:pPr>
    </w:p>
    <w:p w14:paraId="2B5198CE" w14:textId="77777777" w:rsidR="008310CF" w:rsidRPr="007B559B" w:rsidRDefault="008310CF" w:rsidP="008310CF">
      <w:pPr>
        <w:spacing w:after="160" w:line="360" w:lineRule="auto"/>
        <w:ind w:firstLine="567"/>
        <w:jc w:val="both"/>
        <w:rPr>
          <w:snapToGrid w:val="0"/>
          <w:color w:val="FF0000"/>
        </w:rPr>
      </w:pPr>
      <w:r w:rsidRPr="007B559B">
        <w:rPr>
          <w:snapToGrid w:val="0"/>
          <w:color w:val="FF0000"/>
        </w:rPr>
        <w:t>limitações no desenvolvimento do trabalho, condições de contorno do método e implicações</w:t>
      </w:r>
    </w:p>
    <w:p w14:paraId="745FDA58" w14:textId="77777777" w:rsidR="008310CF" w:rsidRPr="007B559B" w:rsidRDefault="008310CF" w:rsidP="008310CF">
      <w:pPr>
        <w:spacing w:after="160" w:line="360" w:lineRule="auto"/>
        <w:ind w:firstLine="567"/>
        <w:jc w:val="both"/>
        <w:rPr>
          <w:snapToGrid w:val="0"/>
        </w:rPr>
      </w:pPr>
    </w:p>
    <w:p w14:paraId="1C485510" w14:textId="77777777" w:rsidR="008310CF" w:rsidRPr="007B559B"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882" w:name="_Toc214231468"/>
      <w:r w:rsidRPr="007B559B">
        <w:rPr>
          <w:rFonts w:ascii="Times New Roman" w:hAnsi="Times New Roman" w:cs="Times New Roman"/>
          <w:sz w:val="24"/>
          <w:szCs w:val="24"/>
        </w:rPr>
        <w:t>5.4 Proposta de Trabalhos Futuros</w:t>
      </w:r>
      <w:bookmarkEnd w:id="882"/>
    </w:p>
    <w:p w14:paraId="1DF3FA4A" w14:textId="77777777" w:rsidR="008310CF" w:rsidRPr="007B559B" w:rsidRDefault="008310CF" w:rsidP="008310CF">
      <w:pPr>
        <w:spacing w:after="160" w:line="360" w:lineRule="auto"/>
        <w:ind w:firstLine="567"/>
        <w:jc w:val="both"/>
        <w:rPr>
          <w:snapToGrid w:val="0"/>
        </w:rPr>
      </w:pPr>
    </w:p>
    <w:p w14:paraId="33D5BA8E" w14:textId="77777777" w:rsidR="008310CF" w:rsidRPr="007B559B" w:rsidRDefault="008310CF" w:rsidP="008310CF">
      <w:pPr>
        <w:spacing w:after="160" w:line="360" w:lineRule="auto"/>
        <w:ind w:firstLine="567"/>
        <w:jc w:val="both"/>
        <w:rPr>
          <w:snapToGrid w:val="0"/>
          <w:color w:val="FF0000"/>
        </w:rPr>
      </w:pPr>
      <w:r w:rsidRPr="007B559B">
        <w:rPr>
          <w:snapToGrid w:val="0"/>
          <w:color w:val="FF0000"/>
        </w:rPr>
        <w:t>A partir do desenvolvimento do trabalho e das limitações apresentadas, se estabelece as seguintes propostas de trabalhos futuros:</w:t>
      </w:r>
    </w:p>
    <w:p w14:paraId="2962B2FA" w14:textId="77777777" w:rsidR="008310CF" w:rsidRPr="007B559B" w:rsidRDefault="008310CF" w:rsidP="008310CF">
      <w:pPr>
        <w:pStyle w:val="PargrafodaLista"/>
        <w:numPr>
          <w:ilvl w:val="0"/>
          <w:numId w:val="6"/>
        </w:numPr>
        <w:spacing w:after="160" w:line="360" w:lineRule="auto"/>
        <w:ind w:left="924" w:hanging="357"/>
        <w:jc w:val="both"/>
        <w:rPr>
          <w:snapToGrid w:val="0"/>
          <w:color w:val="FF0000"/>
        </w:rPr>
      </w:pPr>
      <w:r w:rsidRPr="007B559B">
        <w:rPr>
          <w:snapToGrid w:val="0"/>
          <w:color w:val="FF0000"/>
        </w:rPr>
        <w:t>....;</w:t>
      </w:r>
    </w:p>
    <w:p w14:paraId="4A78EF0C" w14:textId="77777777" w:rsidR="008310CF" w:rsidRPr="007B559B" w:rsidRDefault="008310CF" w:rsidP="008310CF">
      <w:pPr>
        <w:pStyle w:val="PargrafodaLista"/>
        <w:numPr>
          <w:ilvl w:val="0"/>
          <w:numId w:val="6"/>
        </w:numPr>
        <w:spacing w:after="160" w:line="360" w:lineRule="auto"/>
        <w:ind w:left="924" w:hanging="357"/>
        <w:jc w:val="both"/>
        <w:rPr>
          <w:snapToGrid w:val="0"/>
          <w:color w:val="FF0000"/>
        </w:rPr>
      </w:pPr>
      <w:r w:rsidRPr="007B559B">
        <w:rPr>
          <w:snapToGrid w:val="0"/>
          <w:color w:val="FF0000"/>
        </w:rPr>
        <w:t>....;</w:t>
      </w:r>
    </w:p>
    <w:p w14:paraId="1C776B1D" w14:textId="77777777" w:rsidR="00650DC2" w:rsidRPr="007B559B" w:rsidRDefault="008310CF" w:rsidP="00F82056">
      <w:pPr>
        <w:pStyle w:val="PargrafodaLista"/>
        <w:numPr>
          <w:ilvl w:val="0"/>
          <w:numId w:val="6"/>
        </w:numPr>
        <w:spacing w:after="160" w:line="360" w:lineRule="auto"/>
        <w:ind w:left="924" w:hanging="357"/>
        <w:jc w:val="both"/>
        <w:rPr>
          <w:snapToGrid w:val="0"/>
          <w:color w:val="FF0000"/>
        </w:rPr>
      </w:pPr>
      <w:r w:rsidRPr="007B559B">
        <w:rPr>
          <w:snapToGrid w:val="0"/>
          <w:color w:val="FF0000"/>
        </w:rPr>
        <w:t>....;</w:t>
      </w:r>
      <w:r w:rsidR="00650DC2" w:rsidRPr="007B559B">
        <w:rPr>
          <w:snapToGrid w:val="0"/>
        </w:rPr>
        <w:br w:type="page"/>
      </w:r>
    </w:p>
    <w:p w14:paraId="2C550384" w14:textId="1EBF5DA6" w:rsidR="0086035D" w:rsidRPr="007B559B" w:rsidRDefault="00FF075F" w:rsidP="007A6AC4">
      <w:pPr>
        <w:pStyle w:val="Ttulo1"/>
        <w:numPr>
          <w:ilvl w:val="0"/>
          <w:numId w:val="0"/>
        </w:numPr>
        <w:jc w:val="center"/>
        <w:rPr>
          <w:sz w:val="24"/>
          <w:szCs w:val="24"/>
        </w:rPr>
      </w:pPr>
      <w:bookmarkStart w:id="883" w:name="_Toc214231469"/>
      <w:commentRangeStart w:id="884"/>
      <w:commentRangeStart w:id="885"/>
      <w:r w:rsidRPr="007B559B">
        <w:rPr>
          <w:rFonts w:ascii="Times New Roman" w:hAnsi="Times New Roman" w:cs="Times New Roman"/>
          <w:sz w:val="24"/>
          <w:szCs w:val="24"/>
        </w:rPr>
        <w:lastRenderedPageBreak/>
        <w:t>REFERÊNCIAS</w:t>
      </w:r>
      <w:bookmarkEnd w:id="883"/>
      <w:commentRangeEnd w:id="884"/>
      <w:r w:rsidR="00BD26F2" w:rsidRPr="007B559B">
        <w:rPr>
          <w:rStyle w:val="Refdecomentrio"/>
          <w:rFonts w:ascii="Times New Roman" w:hAnsi="Times New Roman" w:cs="Times New Roman"/>
          <w:b w:val="0"/>
          <w:bCs w:val="0"/>
          <w:kern w:val="0"/>
        </w:rPr>
        <w:commentReference w:id="884"/>
      </w:r>
      <w:commentRangeEnd w:id="885"/>
      <w:r w:rsidR="009B0D21" w:rsidRPr="007B559B">
        <w:rPr>
          <w:rStyle w:val="Refdecomentrio"/>
          <w:rFonts w:ascii="Times New Roman" w:hAnsi="Times New Roman" w:cs="Times New Roman"/>
          <w:b w:val="0"/>
          <w:bCs w:val="0"/>
          <w:kern w:val="0"/>
        </w:rPr>
        <w:commentReference w:id="885"/>
      </w:r>
    </w:p>
    <w:p w14:paraId="0EF34383" w14:textId="77777777" w:rsidR="004659F3" w:rsidRPr="007B559B" w:rsidRDefault="004659F3" w:rsidP="004A72EB">
      <w:pPr>
        <w:contextualSpacing/>
        <w:jc w:val="both"/>
      </w:pPr>
    </w:p>
    <w:p w14:paraId="1106D31C" w14:textId="77777777" w:rsidR="00AF1991" w:rsidRPr="007B559B" w:rsidRDefault="00AF1991" w:rsidP="00AF1991">
      <w:pPr>
        <w:autoSpaceDE w:val="0"/>
        <w:autoSpaceDN w:val="0"/>
        <w:adjustRightInd w:val="0"/>
        <w:spacing w:line="360" w:lineRule="auto"/>
        <w:jc w:val="both"/>
      </w:pPr>
      <w:r w:rsidRPr="007B559B">
        <w:t xml:space="preserve">ALVARELLOS, A.; FIGUERO, A.; CARRO, H.; COSTAS, R.; SANDE, J.; GUERRA, A.; PEÑA, E.; RABUÑAL, J. </w:t>
      </w:r>
      <w:r w:rsidRPr="007B559B">
        <w:rPr>
          <w:b/>
          <w:bCs/>
        </w:rPr>
        <w:t xml:space="preserve">Machine Learning </w:t>
      </w:r>
      <w:proofErr w:type="spellStart"/>
      <w:r w:rsidRPr="007B559B">
        <w:rPr>
          <w:b/>
          <w:bCs/>
        </w:rPr>
        <w:t>Based</w:t>
      </w:r>
      <w:proofErr w:type="spellEnd"/>
      <w:r w:rsidRPr="007B559B">
        <w:rPr>
          <w:b/>
          <w:bCs/>
        </w:rPr>
        <w:t xml:space="preserve"> </w:t>
      </w:r>
      <w:proofErr w:type="spellStart"/>
      <w:r w:rsidRPr="007B559B">
        <w:rPr>
          <w:b/>
          <w:bCs/>
        </w:rPr>
        <w:t>Moored</w:t>
      </w:r>
      <w:proofErr w:type="spellEnd"/>
      <w:r w:rsidRPr="007B559B">
        <w:rPr>
          <w:b/>
          <w:bCs/>
        </w:rPr>
        <w:t xml:space="preserve"> </w:t>
      </w:r>
      <w:proofErr w:type="spellStart"/>
      <w:r w:rsidRPr="007B559B">
        <w:rPr>
          <w:b/>
          <w:bCs/>
        </w:rPr>
        <w:t>Ship</w:t>
      </w:r>
      <w:proofErr w:type="spellEnd"/>
      <w:r w:rsidRPr="007B559B">
        <w:rPr>
          <w:b/>
          <w:bCs/>
        </w:rPr>
        <w:t xml:space="preserve"> Movement </w:t>
      </w:r>
      <w:proofErr w:type="spellStart"/>
      <w:r w:rsidRPr="007B559B">
        <w:rPr>
          <w:b/>
          <w:bCs/>
        </w:rPr>
        <w:t>Prediction</w:t>
      </w:r>
      <w:proofErr w:type="spellEnd"/>
      <w:r w:rsidRPr="007B559B">
        <w:t xml:space="preserve">. J. Mar. </w:t>
      </w:r>
      <w:proofErr w:type="spellStart"/>
      <w:r w:rsidRPr="007B559B">
        <w:t>Sci</w:t>
      </w:r>
      <w:proofErr w:type="spellEnd"/>
      <w:r w:rsidRPr="007B559B">
        <w:t>. Eng. 2021, 9, 800. https://doi.org/ 10.3390/jmse9080800</w:t>
      </w:r>
    </w:p>
    <w:p w14:paraId="4DDDA36D" w14:textId="77777777" w:rsidR="00AF1991" w:rsidRPr="007B559B" w:rsidRDefault="00AF1991" w:rsidP="00AF1991">
      <w:pPr>
        <w:autoSpaceDE w:val="0"/>
        <w:autoSpaceDN w:val="0"/>
        <w:adjustRightInd w:val="0"/>
        <w:spacing w:line="360" w:lineRule="auto"/>
        <w:jc w:val="both"/>
      </w:pPr>
      <w:r w:rsidRPr="007B559B">
        <w:t xml:space="preserve">CAI, </w:t>
      </w:r>
      <w:proofErr w:type="spellStart"/>
      <w:r w:rsidRPr="007B559B">
        <w:t>Yunfei</w:t>
      </w:r>
      <w:proofErr w:type="spellEnd"/>
      <w:r w:rsidRPr="007B559B">
        <w:t xml:space="preserve">; ZHENG, </w:t>
      </w:r>
      <w:proofErr w:type="spellStart"/>
      <w:r w:rsidRPr="007B559B">
        <w:t>Shutao</w:t>
      </w:r>
      <w:proofErr w:type="spellEnd"/>
      <w:r w:rsidRPr="007B559B">
        <w:t xml:space="preserve">; LIU, </w:t>
      </w:r>
      <w:proofErr w:type="spellStart"/>
      <w:r w:rsidRPr="007B559B">
        <w:t>Weitian</w:t>
      </w:r>
      <w:proofErr w:type="spellEnd"/>
      <w:r w:rsidRPr="007B559B">
        <w:t xml:space="preserve">; QU, </w:t>
      </w:r>
      <w:proofErr w:type="spellStart"/>
      <w:r w:rsidRPr="007B559B">
        <w:t>Zhiyong</w:t>
      </w:r>
      <w:proofErr w:type="spellEnd"/>
      <w:r w:rsidRPr="007B559B">
        <w:t xml:space="preserve">; HAN, </w:t>
      </w:r>
      <w:proofErr w:type="spellStart"/>
      <w:r w:rsidRPr="007B559B">
        <w:t>Junwei</w:t>
      </w:r>
      <w:proofErr w:type="spellEnd"/>
      <w:r w:rsidRPr="007B559B">
        <w:t xml:space="preserve">. </w:t>
      </w:r>
      <w:r w:rsidRPr="007B559B">
        <w:rPr>
          <w:b/>
          <w:bCs/>
        </w:rPr>
        <w:t xml:space="preserve">Model </w:t>
      </w:r>
      <w:proofErr w:type="spellStart"/>
      <w:r w:rsidRPr="007B559B">
        <w:rPr>
          <w:b/>
          <w:bCs/>
        </w:rPr>
        <w:t>analysis</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modified</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method</w:t>
      </w:r>
      <w:proofErr w:type="spellEnd"/>
      <w:r w:rsidRPr="007B559B">
        <w:rPr>
          <w:b/>
          <w:bCs/>
        </w:rPr>
        <w:t xml:space="preserve"> </w:t>
      </w:r>
      <w:proofErr w:type="spellStart"/>
      <w:r w:rsidRPr="007B559B">
        <w:rPr>
          <w:b/>
          <w:bCs/>
        </w:rPr>
        <w:t>of</w:t>
      </w:r>
      <w:proofErr w:type="spellEnd"/>
      <w:r w:rsidRPr="007B559B">
        <w:rPr>
          <w:b/>
          <w:bCs/>
        </w:rPr>
        <w:t xml:space="preserve"> </w:t>
      </w:r>
      <w:proofErr w:type="spellStart"/>
      <w:r w:rsidRPr="007B559B">
        <w:rPr>
          <w:b/>
          <w:bCs/>
        </w:rPr>
        <w:t>ship-mounted</w:t>
      </w:r>
      <w:proofErr w:type="spellEnd"/>
      <w:r w:rsidRPr="007B559B">
        <w:rPr>
          <w:b/>
          <w:bCs/>
        </w:rPr>
        <w:t xml:space="preserve"> Stewart </w:t>
      </w:r>
      <w:proofErr w:type="spellStart"/>
      <w:r w:rsidRPr="007B559B">
        <w:rPr>
          <w:b/>
          <w:bCs/>
        </w:rPr>
        <w:t>platforms</w:t>
      </w:r>
      <w:proofErr w:type="spellEnd"/>
      <w:r w:rsidRPr="007B559B">
        <w:rPr>
          <w:b/>
          <w:bCs/>
        </w:rPr>
        <w:t xml:space="preserve"> for </w:t>
      </w:r>
      <w:proofErr w:type="spellStart"/>
      <w:r w:rsidRPr="007B559B">
        <w:rPr>
          <w:b/>
          <w:bCs/>
        </w:rPr>
        <w:t>wave</w:t>
      </w:r>
      <w:proofErr w:type="spellEnd"/>
      <w:r w:rsidRPr="007B559B">
        <w:rPr>
          <w:b/>
          <w:bCs/>
        </w:rPr>
        <w:t xml:space="preserve"> </w:t>
      </w:r>
      <w:proofErr w:type="spellStart"/>
      <w:r w:rsidRPr="007B559B">
        <w:rPr>
          <w:b/>
          <w:bCs/>
        </w:rPr>
        <w:t>compensation</w:t>
      </w:r>
      <w:proofErr w:type="spellEnd"/>
      <w:r w:rsidRPr="007B559B">
        <w:t>. IEEE Access, v. 9, p. 4505–4517, 2021. DOI: 10.1109/ACCESS.2020.3047063.</w:t>
      </w:r>
    </w:p>
    <w:p w14:paraId="4AD366A9" w14:textId="77777777" w:rsidR="00AF1991" w:rsidRPr="007B559B" w:rsidRDefault="00AF1991" w:rsidP="00AF1991">
      <w:pPr>
        <w:autoSpaceDE w:val="0"/>
        <w:autoSpaceDN w:val="0"/>
        <w:adjustRightInd w:val="0"/>
        <w:spacing w:line="360" w:lineRule="auto"/>
        <w:jc w:val="both"/>
      </w:pPr>
      <w:r w:rsidRPr="007B559B">
        <w:t xml:space="preserve">CHEN, Y.; XU, Q.; LI, Z.; ZHANG, J.; WANG, J. </w:t>
      </w:r>
      <w:proofErr w:type="spellStart"/>
      <w:r w:rsidRPr="007B559B">
        <w:rPr>
          <w:b/>
          <w:bCs/>
        </w:rPr>
        <w:t>An</w:t>
      </w:r>
      <w:proofErr w:type="spellEnd"/>
      <w:r w:rsidRPr="007B559B">
        <w:rPr>
          <w:b/>
          <w:bCs/>
        </w:rPr>
        <w:t xml:space="preserve"> online dual-loop AMPC </w:t>
      </w:r>
      <w:proofErr w:type="spellStart"/>
      <w:r w:rsidRPr="007B559B">
        <w:rPr>
          <w:b/>
          <w:bCs/>
        </w:rPr>
        <w:t>strategy</w:t>
      </w:r>
      <w:proofErr w:type="spellEnd"/>
      <w:r w:rsidRPr="007B559B">
        <w:rPr>
          <w:b/>
          <w:bCs/>
        </w:rPr>
        <w:t xml:space="preserve"> for </w:t>
      </w:r>
      <w:proofErr w:type="spellStart"/>
      <w:r w:rsidRPr="007B559B">
        <w:rPr>
          <w:b/>
          <w:bCs/>
        </w:rPr>
        <w:t>wave</w:t>
      </w:r>
      <w:proofErr w:type="spellEnd"/>
      <w:r w:rsidRPr="007B559B">
        <w:rPr>
          <w:b/>
          <w:bCs/>
        </w:rPr>
        <w:t xml:space="preserve"> </w:t>
      </w:r>
      <w:proofErr w:type="spellStart"/>
      <w:r w:rsidRPr="007B559B">
        <w:rPr>
          <w:b/>
          <w:bCs/>
        </w:rPr>
        <w:t>compensation</w:t>
      </w:r>
      <w:proofErr w:type="spellEnd"/>
      <w:r w:rsidRPr="007B559B">
        <w:rPr>
          <w:b/>
          <w:bCs/>
        </w:rPr>
        <w:t xml:space="preserve"> </w:t>
      </w:r>
      <w:proofErr w:type="spellStart"/>
      <w:r w:rsidRPr="007B559B">
        <w:rPr>
          <w:b/>
          <w:bCs/>
        </w:rPr>
        <w:t>of</w:t>
      </w:r>
      <w:proofErr w:type="spellEnd"/>
      <w:r w:rsidRPr="007B559B">
        <w:rPr>
          <w:b/>
          <w:bCs/>
        </w:rPr>
        <w:t xml:space="preserve"> </w:t>
      </w:r>
      <w:proofErr w:type="spellStart"/>
      <w:r w:rsidRPr="007B559B">
        <w:rPr>
          <w:b/>
          <w:bCs/>
        </w:rPr>
        <w:t>an</w:t>
      </w:r>
      <w:proofErr w:type="spellEnd"/>
      <w:r w:rsidRPr="007B559B">
        <w:rPr>
          <w:b/>
          <w:bCs/>
        </w:rPr>
        <w:t xml:space="preserve"> </w:t>
      </w:r>
      <w:proofErr w:type="spellStart"/>
      <w:r w:rsidRPr="007B559B">
        <w:rPr>
          <w:b/>
          <w:bCs/>
        </w:rPr>
        <w:t>electro-hydraulic</w:t>
      </w:r>
      <w:proofErr w:type="spellEnd"/>
      <w:r w:rsidRPr="007B559B">
        <w:rPr>
          <w:b/>
          <w:bCs/>
        </w:rPr>
        <w:t xml:space="preserve"> servo Stewart </w:t>
      </w:r>
      <w:proofErr w:type="spellStart"/>
      <w:r w:rsidRPr="007B559B">
        <w:rPr>
          <w:b/>
          <w:bCs/>
        </w:rPr>
        <w:t>platform</w:t>
      </w:r>
      <w:proofErr w:type="spellEnd"/>
      <w:r w:rsidRPr="007B559B">
        <w:t xml:space="preserve">. ISA </w:t>
      </w:r>
      <w:proofErr w:type="spellStart"/>
      <w:r w:rsidRPr="007B559B">
        <w:t>Transactions</w:t>
      </w:r>
      <w:proofErr w:type="spellEnd"/>
      <w:r w:rsidRPr="007B559B">
        <w:t>, 2025.</w:t>
      </w:r>
    </w:p>
    <w:p w14:paraId="2B1647F9" w14:textId="77777777" w:rsidR="00AF1991" w:rsidRPr="007B559B" w:rsidRDefault="00AF1991" w:rsidP="00AF1991">
      <w:pPr>
        <w:autoSpaceDE w:val="0"/>
        <w:autoSpaceDN w:val="0"/>
        <w:adjustRightInd w:val="0"/>
        <w:spacing w:line="360" w:lineRule="auto"/>
        <w:jc w:val="both"/>
      </w:pPr>
      <w:r w:rsidRPr="007B559B">
        <w:t xml:space="preserve">CRAIG, J. J. </w:t>
      </w:r>
      <w:r w:rsidRPr="007B559B">
        <w:rPr>
          <w:b/>
          <w:bCs/>
        </w:rPr>
        <w:t>Robótica</w:t>
      </w:r>
      <w:r w:rsidRPr="007B559B">
        <w:t>. São Paulo: Pearson Prentice Hall, 2012.</w:t>
      </w:r>
    </w:p>
    <w:p w14:paraId="10D3E87D" w14:textId="77777777" w:rsidR="00AF1991" w:rsidRPr="007B559B" w:rsidRDefault="00AF1991" w:rsidP="00AF1991">
      <w:pPr>
        <w:autoSpaceDE w:val="0"/>
        <w:autoSpaceDN w:val="0"/>
        <w:adjustRightInd w:val="0"/>
        <w:spacing w:line="360" w:lineRule="auto"/>
        <w:jc w:val="both"/>
      </w:pPr>
      <w:r w:rsidRPr="007B559B">
        <w:t xml:space="preserve">DU, L.; LUO, Y.; JI, L.; YANG, F.; ZHANG, Y.; XIE, S. </w:t>
      </w:r>
      <w:proofErr w:type="spellStart"/>
      <w:r w:rsidRPr="007B559B">
        <w:rPr>
          <w:b/>
          <w:bCs/>
        </w:rPr>
        <w:t>Comprehensive</w:t>
      </w:r>
      <w:proofErr w:type="spellEnd"/>
      <w:r w:rsidRPr="007B559B">
        <w:rPr>
          <w:b/>
          <w:bCs/>
        </w:rPr>
        <w:t xml:space="preserve"> </w:t>
      </w:r>
      <w:proofErr w:type="spellStart"/>
      <w:r w:rsidRPr="007B559B">
        <w:rPr>
          <w:b/>
          <w:bCs/>
        </w:rPr>
        <w:t>parametric</w:t>
      </w:r>
      <w:proofErr w:type="spellEnd"/>
      <w:r w:rsidRPr="007B559B">
        <w:rPr>
          <w:b/>
          <w:bCs/>
        </w:rPr>
        <w:t xml:space="preserve"> model </w:t>
      </w:r>
      <w:proofErr w:type="spellStart"/>
      <w:r w:rsidRPr="007B559B">
        <w:rPr>
          <w:b/>
          <w:bCs/>
        </w:rPr>
        <w:t>and</w:t>
      </w:r>
      <w:proofErr w:type="spellEnd"/>
      <w:r w:rsidRPr="007B559B">
        <w:rPr>
          <w:b/>
          <w:bCs/>
        </w:rPr>
        <w:t xml:space="preserve"> </w:t>
      </w:r>
      <w:proofErr w:type="spellStart"/>
      <w:r w:rsidRPr="007B559B">
        <w:rPr>
          <w:b/>
          <w:bCs/>
        </w:rPr>
        <w:t>decoupling</w:t>
      </w:r>
      <w:proofErr w:type="spellEnd"/>
      <w:r w:rsidRPr="007B559B">
        <w:rPr>
          <w:b/>
          <w:bCs/>
        </w:rPr>
        <w:t xml:space="preserve"> design </w:t>
      </w:r>
      <w:proofErr w:type="spellStart"/>
      <w:r w:rsidRPr="007B559B">
        <w:rPr>
          <w:b/>
          <w:bCs/>
        </w:rPr>
        <w:t>of</w:t>
      </w:r>
      <w:proofErr w:type="spellEnd"/>
      <w:r w:rsidRPr="007B559B">
        <w:rPr>
          <w:b/>
          <w:bCs/>
        </w:rPr>
        <w:t xml:space="preserve"> a Stewart </w:t>
      </w:r>
      <w:proofErr w:type="spellStart"/>
      <w:r w:rsidRPr="007B559B">
        <w:rPr>
          <w:b/>
          <w:bCs/>
        </w:rPr>
        <w:t>platform</w:t>
      </w:r>
      <w:proofErr w:type="spellEnd"/>
      <w:r w:rsidRPr="007B559B">
        <w:rPr>
          <w:b/>
          <w:bCs/>
        </w:rPr>
        <w:t xml:space="preserve"> for a </w:t>
      </w:r>
      <w:proofErr w:type="spellStart"/>
      <w:r w:rsidRPr="007B559B">
        <w:rPr>
          <w:b/>
          <w:bCs/>
        </w:rPr>
        <w:t>large</w:t>
      </w:r>
      <w:proofErr w:type="spellEnd"/>
      <w:r w:rsidRPr="007B559B">
        <w:rPr>
          <w:b/>
          <w:bCs/>
        </w:rPr>
        <w:t xml:space="preserve"> </w:t>
      </w:r>
      <w:proofErr w:type="spellStart"/>
      <w:r w:rsidRPr="007B559B">
        <w:rPr>
          <w:b/>
          <w:bCs/>
        </w:rPr>
        <w:t>spaceborne</w:t>
      </w:r>
      <w:proofErr w:type="spellEnd"/>
      <w:r w:rsidRPr="007B559B">
        <w:rPr>
          <w:b/>
          <w:bCs/>
        </w:rPr>
        <w:t xml:space="preserve"> </w:t>
      </w:r>
      <w:proofErr w:type="spellStart"/>
      <w:r w:rsidRPr="007B559B">
        <w:rPr>
          <w:b/>
          <w:bCs/>
        </w:rPr>
        <w:t>optical</w:t>
      </w:r>
      <w:proofErr w:type="spellEnd"/>
      <w:r w:rsidRPr="007B559B">
        <w:rPr>
          <w:b/>
          <w:bCs/>
        </w:rPr>
        <w:t xml:space="preserve"> </w:t>
      </w:r>
      <w:proofErr w:type="spellStart"/>
      <w:r w:rsidRPr="007B559B">
        <w:rPr>
          <w:b/>
          <w:bCs/>
        </w:rPr>
        <w:t>load</w:t>
      </w:r>
      <w:proofErr w:type="spellEnd"/>
      <w:r w:rsidRPr="007B559B">
        <w:t xml:space="preserve">. Acta </w:t>
      </w:r>
      <w:proofErr w:type="spellStart"/>
      <w:r w:rsidRPr="007B559B">
        <w:t>Astronautica</w:t>
      </w:r>
      <w:proofErr w:type="spellEnd"/>
      <w:r w:rsidRPr="007B559B">
        <w:t>, 2025.</w:t>
      </w:r>
    </w:p>
    <w:p w14:paraId="2C8AAC66" w14:textId="77777777" w:rsidR="00AF1991" w:rsidRPr="007B559B" w:rsidRDefault="00AF1991" w:rsidP="00AF1991">
      <w:pPr>
        <w:autoSpaceDE w:val="0"/>
        <w:autoSpaceDN w:val="0"/>
        <w:adjustRightInd w:val="0"/>
        <w:spacing w:line="360" w:lineRule="auto"/>
        <w:jc w:val="both"/>
      </w:pPr>
      <w:r w:rsidRPr="007B559B">
        <w:t xml:space="preserve">ESPRESSIF SYSTEMS. </w:t>
      </w:r>
      <w:r w:rsidRPr="007B559B">
        <w:rPr>
          <w:b/>
          <w:bCs/>
        </w:rPr>
        <w:t>ESP32-S3 Datasheet</w:t>
      </w:r>
      <w:r w:rsidRPr="007B559B">
        <w:t xml:space="preserve">. </w:t>
      </w:r>
      <w:proofErr w:type="spellStart"/>
      <w:r w:rsidRPr="007B559B">
        <w:t>Version</w:t>
      </w:r>
      <w:proofErr w:type="spellEnd"/>
      <w:r w:rsidRPr="007B559B">
        <w:t xml:space="preserve"> 2.7. 2024. Disponível em: </w:t>
      </w:r>
      <w:hyperlink r:id="rId111" w:tgtFrame="_new" w:history="1">
        <w:r w:rsidRPr="007B559B">
          <w:rPr>
            <w:rStyle w:val="Hyperlink"/>
          </w:rPr>
          <w:t>https://www.espressif.com/sites/default/files/documentation/esp32-s3_datasheet_en.pdf</w:t>
        </w:r>
      </w:hyperlink>
      <w:r w:rsidRPr="007B559B">
        <w:t>. Acesso em: 5 out. 2025.</w:t>
      </w:r>
    </w:p>
    <w:p w14:paraId="21233FEA" w14:textId="114B5673" w:rsidR="0018357F" w:rsidRPr="007B559B" w:rsidRDefault="0018357F" w:rsidP="00AF1991">
      <w:pPr>
        <w:autoSpaceDE w:val="0"/>
        <w:autoSpaceDN w:val="0"/>
        <w:adjustRightInd w:val="0"/>
        <w:spacing w:line="360" w:lineRule="auto"/>
        <w:jc w:val="both"/>
      </w:pPr>
      <w:r w:rsidRPr="007B559B">
        <w:t xml:space="preserve">FETTE, I.; MELNIKOV, A. </w:t>
      </w:r>
      <w:r w:rsidRPr="007B559B">
        <w:rPr>
          <w:b/>
          <w:bCs/>
        </w:rPr>
        <w:t xml:space="preserve">The </w:t>
      </w:r>
      <w:proofErr w:type="spellStart"/>
      <w:r w:rsidRPr="007B559B">
        <w:rPr>
          <w:b/>
          <w:bCs/>
        </w:rPr>
        <w:t>WebSocket</w:t>
      </w:r>
      <w:proofErr w:type="spellEnd"/>
      <w:r w:rsidRPr="007B559B">
        <w:rPr>
          <w:b/>
          <w:bCs/>
        </w:rPr>
        <w:t xml:space="preserve"> </w:t>
      </w:r>
      <w:proofErr w:type="spellStart"/>
      <w:r w:rsidRPr="007B559B">
        <w:rPr>
          <w:b/>
          <w:bCs/>
        </w:rPr>
        <w:t>Protocol</w:t>
      </w:r>
      <w:proofErr w:type="spellEnd"/>
      <w:r w:rsidRPr="007B559B">
        <w:t xml:space="preserve">. RFC 6455, Internet </w:t>
      </w:r>
      <w:proofErr w:type="spellStart"/>
      <w:r w:rsidRPr="007B559B">
        <w:t>Engineering</w:t>
      </w:r>
      <w:proofErr w:type="spellEnd"/>
      <w:r w:rsidRPr="007B559B">
        <w:t xml:space="preserve"> Task Force, 2011. Disponível em: </w:t>
      </w:r>
      <w:hyperlink r:id="rId112" w:tgtFrame="_new" w:history="1">
        <w:r w:rsidRPr="007B559B">
          <w:rPr>
            <w:rStyle w:val="Hyperlink"/>
          </w:rPr>
          <w:t>https://www.ietf.org/rfc/rfc6455.txt</w:t>
        </w:r>
      </w:hyperlink>
      <w:r w:rsidRPr="007B559B">
        <w:t xml:space="preserve">. Acesso em: </w:t>
      </w:r>
      <w:r w:rsidRPr="007B559B">
        <w:t>29 de novembro de 2025.</w:t>
      </w:r>
    </w:p>
    <w:p w14:paraId="779B8FD2" w14:textId="18EB213D" w:rsidR="00176FA3" w:rsidRPr="007B559B" w:rsidRDefault="00176FA3" w:rsidP="00AF1991">
      <w:pPr>
        <w:autoSpaceDE w:val="0"/>
        <w:autoSpaceDN w:val="0"/>
        <w:adjustRightInd w:val="0"/>
        <w:spacing w:line="360" w:lineRule="auto"/>
        <w:jc w:val="both"/>
      </w:pPr>
      <w:r w:rsidRPr="007B559B">
        <w:t>FIELDING, Roy Thomas</w:t>
      </w:r>
      <w:r w:rsidRPr="007B559B">
        <w:rPr>
          <w:b/>
          <w:bCs/>
        </w:rPr>
        <w:t>.</w:t>
      </w:r>
      <w:r w:rsidRPr="007B559B">
        <w:t xml:space="preserve"> </w:t>
      </w:r>
      <w:proofErr w:type="spellStart"/>
      <w:r w:rsidRPr="007B559B">
        <w:rPr>
          <w:b/>
          <w:bCs/>
        </w:rPr>
        <w:t>Architectural</w:t>
      </w:r>
      <w:proofErr w:type="spellEnd"/>
      <w:r w:rsidRPr="007B559B">
        <w:rPr>
          <w:b/>
          <w:bCs/>
        </w:rPr>
        <w:t xml:space="preserve"> </w:t>
      </w:r>
      <w:proofErr w:type="spellStart"/>
      <w:r w:rsidRPr="007B559B">
        <w:rPr>
          <w:b/>
          <w:bCs/>
        </w:rPr>
        <w:t>Styles</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the</w:t>
      </w:r>
      <w:proofErr w:type="spellEnd"/>
      <w:r w:rsidRPr="007B559B">
        <w:rPr>
          <w:b/>
          <w:bCs/>
        </w:rPr>
        <w:t xml:space="preserve"> Design </w:t>
      </w:r>
      <w:proofErr w:type="spellStart"/>
      <w:r w:rsidRPr="007B559B">
        <w:rPr>
          <w:b/>
          <w:bCs/>
        </w:rPr>
        <w:t>of</w:t>
      </w:r>
      <w:proofErr w:type="spellEnd"/>
      <w:r w:rsidRPr="007B559B">
        <w:rPr>
          <w:b/>
          <w:bCs/>
        </w:rPr>
        <w:t xml:space="preserve"> Network-</w:t>
      </w:r>
      <w:proofErr w:type="spellStart"/>
      <w:r w:rsidRPr="007B559B">
        <w:rPr>
          <w:b/>
          <w:bCs/>
        </w:rPr>
        <w:t>based</w:t>
      </w:r>
      <w:proofErr w:type="spellEnd"/>
      <w:r w:rsidRPr="007B559B">
        <w:rPr>
          <w:b/>
          <w:bCs/>
        </w:rPr>
        <w:t xml:space="preserve"> Software </w:t>
      </w:r>
      <w:proofErr w:type="spellStart"/>
      <w:r w:rsidRPr="007B559B">
        <w:rPr>
          <w:b/>
          <w:bCs/>
        </w:rPr>
        <w:t>Architectures</w:t>
      </w:r>
      <w:proofErr w:type="spellEnd"/>
      <w:r w:rsidRPr="007B559B">
        <w:t xml:space="preserve">. 2000. 172 f. Tese (Doutorado em Ciência da Computação) — </w:t>
      </w:r>
      <w:proofErr w:type="spellStart"/>
      <w:r w:rsidRPr="007B559B">
        <w:t>University</w:t>
      </w:r>
      <w:proofErr w:type="spellEnd"/>
      <w:r w:rsidRPr="007B559B">
        <w:t xml:space="preserve"> </w:t>
      </w:r>
      <w:proofErr w:type="spellStart"/>
      <w:r w:rsidRPr="007B559B">
        <w:t>of</w:t>
      </w:r>
      <w:proofErr w:type="spellEnd"/>
      <w:r w:rsidRPr="007B559B">
        <w:t xml:space="preserve"> California, Irvine, 2000.</w:t>
      </w:r>
    </w:p>
    <w:p w14:paraId="5F04863E" w14:textId="77777777" w:rsidR="00AF1991" w:rsidRPr="007B559B" w:rsidRDefault="00AF1991" w:rsidP="00AF1991">
      <w:pPr>
        <w:autoSpaceDE w:val="0"/>
        <w:autoSpaceDN w:val="0"/>
        <w:adjustRightInd w:val="0"/>
        <w:spacing w:line="360" w:lineRule="auto"/>
        <w:jc w:val="both"/>
      </w:pPr>
      <w:r w:rsidRPr="007B559B">
        <w:t xml:space="preserve">GARCIA, C. </w:t>
      </w:r>
      <w:r w:rsidRPr="007B559B">
        <w:rPr>
          <w:b/>
          <w:bCs/>
        </w:rPr>
        <w:t>Controle de Processos</w:t>
      </w:r>
      <w:r w:rsidRPr="007B559B">
        <w:t>. v. 1. São Paulo: Edgard Blücher, 2018.</w:t>
      </w:r>
    </w:p>
    <w:p w14:paraId="4B9ED369" w14:textId="77777777" w:rsidR="00AF1991" w:rsidRPr="007B559B" w:rsidRDefault="00AF1991" w:rsidP="00AF1991">
      <w:pPr>
        <w:autoSpaceDE w:val="0"/>
        <w:autoSpaceDN w:val="0"/>
        <w:adjustRightInd w:val="0"/>
        <w:spacing w:line="360" w:lineRule="auto"/>
        <w:jc w:val="both"/>
      </w:pPr>
      <w:r w:rsidRPr="007B559B">
        <w:t xml:space="preserve">GONÇALVES, F. D. </w:t>
      </w:r>
      <w:r w:rsidRPr="007B559B">
        <w:rPr>
          <w:b/>
          <w:bCs/>
        </w:rPr>
        <w:t>Case Controlador Portátil e Plataforma de Stewart</w:t>
      </w:r>
      <w:r w:rsidRPr="007B559B">
        <w:t>. Trabalho de Conclusão de Curso – Instituto Federal de São Paulo — Campus São José dos Campos, 2023.</w:t>
      </w:r>
    </w:p>
    <w:p w14:paraId="272149A6" w14:textId="77777777" w:rsidR="00AF1991" w:rsidRPr="007B559B" w:rsidRDefault="00AF1991" w:rsidP="00AF1991">
      <w:pPr>
        <w:autoSpaceDE w:val="0"/>
        <w:autoSpaceDN w:val="0"/>
        <w:adjustRightInd w:val="0"/>
        <w:spacing w:line="360" w:lineRule="auto"/>
        <w:jc w:val="both"/>
      </w:pPr>
      <w:r w:rsidRPr="007B559B">
        <w:t xml:space="preserve">HERNÁNDEZ-GUZMÁN, V. M.; SILVA-ORTIGOZA, R. </w:t>
      </w:r>
      <w:proofErr w:type="spellStart"/>
      <w:r w:rsidRPr="007B559B">
        <w:rPr>
          <w:b/>
          <w:bCs/>
        </w:rPr>
        <w:t>Automatic</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with</w:t>
      </w:r>
      <w:proofErr w:type="spellEnd"/>
      <w:r w:rsidRPr="007B559B">
        <w:rPr>
          <w:b/>
          <w:bCs/>
        </w:rPr>
        <w:t xml:space="preserve"> </w:t>
      </w:r>
      <w:proofErr w:type="spellStart"/>
      <w:r w:rsidRPr="007B559B">
        <w:rPr>
          <w:b/>
          <w:bCs/>
        </w:rPr>
        <w:t>Experiments</w:t>
      </w:r>
      <w:proofErr w:type="spellEnd"/>
      <w:r w:rsidRPr="007B559B">
        <w:t xml:space="preserve">. </w:t>
      </w:r>
      <w:proofErr w:type="spellStart"/>
      <w:r w:rsidRPr="007B559B">
        <w:t>Cham</w:t>
      </w:r>
      <w:proofErr w:type="spellEnd"/>
      <w:r w:rsidRPr="007B559B">
        <w:t>: Springer, 2019.</w:t>
      </w:r>
    </w:p>
    <w:p w14:paraId="43132B5D" w14:textId="77777777" w:rsidR="00AF1991" w:rsidRPr="007B559B" w:rsidRDefault="00AF1991" w:rsidP="00AF1991">
      <w:pPr>
        <w:autoSpaceDE w:val="0"/>
        <w:autoSpaceDN w:val="0"/>
        <w:adjustRightInd w:val="0"/>
        <w:spacing w:line="360" w:lineRule="auto"/>
        <w:jc w:val="both"/>
      </w:pPr>
      <w:r w:rsidRPr="007B559B">
        <w:t xml:space="preserve">IFR – INTERNATIONAL FEDERATION OF ROBOTICS. </w:t>
      </w:r>
      <w:r w:rsidRPr="007B559B">
        <w:rPr>
          <w:b/>
          <w:bCs/>
        </w:rPr>
        <w:t xml:space="preserve">Global </w:t>
      </w:r>
      <w:proofErr w:type="spellStart"/>
      <w:r w:rsidRPr="007B559B">
        <w:rPr>
          <w:b/>
          <w:bCs/>
        </w:rPr>
        <w:t>Robot</w:t>
      </w:r>
      <w:proofErr w:type="spellEnd"/>
      <w:r w:rsidRPr="007B559B">
        <w:rPr>
          <w:b/>
          <w:bCs/>
        </w:rPr>
        <w:t xml:space="preserve"> </w:t>
      </w:r>
      <w:proofErr w:type="spellStart"/>
      <w:r w:rsidRPr="007B559B">
        <w:rPr>
          <w:b/>
          <w:bCs/>
        </w:rPr>
        <w:t>Density</w:t>
      </w:r>
      <w:proofErr w:type="spellEnd"/>
      <w:r w:rsidRPr="007B559B">
        <w:rPr>
          <w:b/>
          <w:bCs/>
        </w:rPr>
        <w:t xml:space="preserve"> in </w:t>
      </w:r>
      <w:proofErr w:type="spellStart"/>
      <w:r w:rsidRPr="007B559B">
        <w:rPr>
          <w:b/>
          <w:bCs/>
        </w:rPr>
        <w:t>Factories</w:t>
      </w:r>
      <w:proofErr w:type="spellEnd"/>
      <w:r w:rsidRPr="007B559B">
        <w:rPr>
          <w:b/>
          <w:bCs/>
        </w:rPr>
        <w:t xml:space="preserve"> </w:t>
      </w:r>
      <w:proofErr w:type="spellStart"/>
      <w:r w:rsidRPr="007B559B">
        <w:rPr>
          <w:b/>
          <w:bCs/>
        </w:rPr>
        <w:t>Doubled</w:t>
      </w:r>
      <w:proofErr w:type="spellEnd"/>
      <w:r w:rsidRPr="007B559B">
        <w:rPr>
          <w:b/>
          <w:bCs/>
        </w:rPr>
        <w:t xml:space="preserve"> in </w:t>
      </w:r>
      <w:proofErr w:type="spellStart"/>
      <w:r w:rsidRPr="007B559B">
        <w:rPr>
          <w:b/>
          <w:bCs/>
        </w:rPr>
        <w:t>Seven</w:t>
      </w:r>
      <w:proofErr w:type="spellEnd"/>
      <w:r w:rsidRPr="007B559B">
        <w:rPr>
          <w:b/>
          <w:bCs/>
        </w:rPr>
        <w:t xml:space="preserve"> Years</w:t>
      </w:r>
      <w:r w:rsidRPr="007B559B">
        <w:t xml:space="preserve">. 2024. Disponível em: </w:t>
      </w:r>
      <w:hyperlink r:id="rId113" w:tgtFrame="_new" w:history="1">
        <w:r w:rsidRPr="007B559B">
          <w:rPr>
            <w:rStyle w:val="Hyperlink"/>
          </w:rPr>
          <w:t>https://ifr.org/wr-industrial-robots/#</w:t>
        </w:r>
      </w:hyperlink>
      <w:r w:rsidRPr="007B559B">
        <w:t>. Acesso em: 20 jan. 2025.</w:t>
      </w:r>
    </w:p>
    <w:p w14:paraId="51736241" w14:textId="77777777" w:rsidR="00AF1991" w:rsidRPr="007B559B" w:rsidRDefault="00AF1991" w:rsidP="00AF1991">
      <w:pPr>
        <w:autoSpaceDE w:val="0"/>
        <w:autoSpaceDN w:val="0"/>
        <w:adjustRightInd w:val="0"/>
        <w:spacing w:line="360" w:lineRule="auto"/>
        <w:jc w:val="both"/>
      </w:pPr>
      <w:r w:rsidRPr="007B559B">
        <w:lastRenderedPageBreak/>
        <w:t xml:space="preserve">IFR – INTERNATIONAL FEDERATION OF ROBOTICS. </w:t>
      </w:r>
      <w:r w:rsidRPr="007B559B">
        <w:rPr>
          <w:b/>
          <w:bCs/>
        </w:rPr>
        <w:t xml:space="preserve">World </w:t>
      </w:r>
      <w:proofErr w:type="spellStart"/>
      <w:r w:rsidRPr="007B559B">
        <w:rPr>
          <w:b/>
          <w:bCs/>
        </w:rPr>
        <w:t>Robotics</w:t>
      </w:r>
      <w:proofErr w:type="spellEnd"/>
      <w:r w:rsidRPr="007B559B">
        <w:rPr>
          <w:b/>
          <w:bCs/>
        </w:rPr>
        <w:t xml:space="preserve">: Industrial </w:t>
      </w:r>
      <w:proofErr w:type="spellStart"/>
      <w:r w:rsidRPr="007B559B">
        <w:rPr>
          <w:b/>
          <w:bCs/>
        </w:rPr>
        <w:t>Robots</w:t>
      </w:r>
      <w:proofErr w:type="spellEnd"/>
      <w:r w:rsidRPr="007B559B">
        <w:t xml:space="preserve">. 2024. Disponível em: </w:t>
      </w:r>
      <w:hyperlink r:id="rId114" w:tgtFrame="_new" w:history="1">
        <w:r w:rsidRPr="007B559B">
          <w:rPr>
            <w:rStyle w:val="Hyperlink"/>
          </w:rPr>
          <w:t>https://ifr.org/ifr-press-releases/news/global-robot-density-in-factories-doubled-in-seven-years</w:t>
        </w:r>
      </w:hyperlink>
      <w:r w:rsidRPr="007B559B">
        <w:t>. Acesso em: 21 jan. 2025.</w:t>
      </w:r>
    </w:p>
    <w:p w14:paraId="528D3ECA" w14:textId="77777777" w:rsidR="00AF1991" w:rsidRPr="007B559B" w:rsidRDefault="00AF1991" w:rsidP="00AF1991">
      <w:pPr>
        <w:autoSpaceDE w:val="0"/>
        <w:autoSpaceDN w:val="0"/>
        <w:adjustRightInd w:val="0"/>
        <w:spacing w:line="360" w:lineRule="auto"/>
        <w:jc w:val="both"/>
      </w:pPr>
      <w:r w:rsidRPr="007B559B">
        <w:t xml:space="preserve">JENG, S.-L.; CHIENG, W.-H. </w:t>
      </w:r>
      <w:r w:rsidRPr="007B559B">
        <w:rPr>
          <w:b/>
          <w:bCs/>
        </w:rPr>
        <w:t>Web-</w:t>
      </w:r>
      <w:proofErr w:type="spellStart"/>
      <w:r w:rsidRPr="007B559B">
        <w:rPr>
          <w:b/>
          <w:bCs/>
        </w:rPr>
        <w:t>based</w:t>
      </w:r>
      <w:proofErr w:type="spellEnd"/>
      <w:r w:rsidRPr="007B559B">
        <w:rPr>
          <w:b/>
          <w:bCs/>
        </w:rPr>
        <w:t xml:space="preserve"> HMI </w:t>
      </w:r>
      <w:proofErr w:type="spellStart"/>
      <w:r w:rsidRPr="007B559B">
        <w:rPr>
          <w:b/>
          <w:bCs/>
        </w:rPr>
        <w:t>of</w:t>
      </w:r>
      <w:proofErr w:type="spellEnd"/>
      <w:r w:rsidRPr="007B559B">
        <w:rPr>
          <w:b/>
          <w:bCs/>
        </w:rPr>
        <w:t xml:space="preserve"> Industrial </w:t>
      </w:r>
      <w:proofErr w:type="spellStart"/>
      <w:r w:rsidRPr="007B559B">
        <w:rPr>
          <w:b/>
          <w:bCs/>
        </w:rPr>
        <w:t>Controllers</w:t>
      </w:r>
      <w:proofErr w:type="spellEnd"/>
      <w:r w:rsidRPr="007B559B">
        <w:rPr>
          <w:b/>
          <w:bCs/>
        </w:rPr>
        <w:t xml:space="preserve"> for General </w:t>
      </w:r>
      <w:proofErr w:type="spellStart"/>
      <w:r w:rsidRPr="007B559B">
        <w:rPr>
          <w:b/>
          <w:bCs/>
        </w:rPr>
        <w:t>Purpose</w:t>
      </w:r>
      <w:proofErr w:type="spellEnd"/>
      <w:r w:rsidRPr="007B559B">
        <w:t xml:space="preserve">. In: 3rd IEEE </w:t>
      </w:r>
      <w:proofErr w:type="spellStart"/>
      <w:r w:rsidRPr="007B559B">
        <w:t>International</w:t>
      </w:r>
      <w:proofErr w:type="spellEnd"/>
      <w:r w:rsidRPr="007B559B">
        <w:t xml:space="preserve"> </w:t>
      </w:r>
      <w:proofErr w:type="spellStart"/>
      <w:r w:rsidRPr="007B559B">
        <w:t>Conference</w:t>
      </w:r>
      <w:proofErr w:type="spellEnd"/>
      <w:r w:rsidRPr="007B559B">
        <w:t xml:space="preserve"> </w:t>
      </w:r>
      <w:proofErr w:type="spellStart"/>
      <w:r w:rsidRPr="007B559B">
        <w:t>on</w:t>
      </w:r>
      <w:proofErr w:type="spellEnd"/>
      <w:r w:rsidRPr="007B559B">
        <w:t xml:space="preserve"> </w:t>
      </w:r>
      <w:proofErr w:type="spellStart"/>
      <w:r w:rsidRPr="007B559B">
        <w:t>Knowledge</w:t>
      </w:r>
      <w:proofErr w:type="spellEnd"/>
      <w:r w:rsidRPr="007B559B">
        <w:t xml:space="preserve"> </w:t>
      </w:r>
      <w:proofErr w:type="spellStart"/>
      <w:r w:rsidRPr="007B559B">
        <w:t>Innovation</w:t>
      </w:r>
      <w:proofErr w:type="spellEnd"/>
      <w:r w:rsidRPr="007B559B">
        <w:t xml:space="preserve"> </w:t>
      </w:r>
      <w:proofErr w:type="spellStart"/>
      <w:r w:rsidRPr="007B559B">
        <w:t>and</w:t>
      </w:r>
      <w:proofErr w:type="spellEnd"/>
      <w:r w:rsidRPr="007B559B">
        <w:t xml:space="preserve"> </w:t>
      </w:r>
      <w:proofErr w:type="spellStart"/>
      <w:r w:rsidRPr="007B559B">
        <w:t>Invention</w:t>
      </w:r>
      <w:proofErr w:type="spellEnd"/>
      <w:r w:rsidRPr="007B559B">
        <w:t>, 2020. DOI: 10.1109/ICKII50300.2020.9318905.</w:t>
      </w:r>
    </w:p>
    <w:p w14:paraId="0FAEA9CC" w14:textId="77777777" w:rsidR="00AF1991" w:rsidRPr="007B559B" w:rsidRDefault="00AF1991" w:rsidP="00AF1991">
      <w:pPr>
        <w:autoSpaceDE w:val="0"/>
        <w:autoSpaceDN w:val="0"/>
        <w:adjustRightInd w:val="0"/>
        <w:spacing w:line="360" w:lineRule="auto"/>
        <w:jc w:val="both"/>
      </w:pPr>
      <w:r w:rsidRPr="007B559B">
        <w:t xml:space="preserve">LI, Z.; DU, H.; SI, J.; WANG, Z.; XIONG, W. </w:t>
      </w:r>
      <w:proofErr w:type="spellStart"/>
      <w:r w:rsidRPr="007B559B">
        <w:rPr>
          <w:b/>
          <w:bCs/>
        </w:rPr>
        <w:t>Rigid-flexible</w:t>
      </w:r>
      <w:proofErr w:type="spellEnd"/>
      <w:r w:rsidRPr="007B559B">
        <w:rPr>
          <w:b/>
          <w:bCs/>
        </w:rPr>
        <w:t xml:space="preserve"> </w:t>
      </w:r>
      <w:proofErr w:type="spellStart"/>
      <w:r w:rsidRPr="007B559B">
        <w:rPr>
          <w:b/>
          <w:bCs/>
        </w:rPr>
        <w:t>coupling</w:t>
      </w:r>
      <w:proofErr w:type="spellEnd"/>
      <w:r w:rsidRPr="007B559B">
        <w:rPr>
          <w:b/>
          <w:bCs/>
        </w:rPr>
        <w:t xml:space="preserve"> </w:t>
      </w:r>
      <w:proofErr w:type="spellStart"/>
      <w:r w:rsidRPr="007B559B">
        <w:rPr>
          <w:b/>
          <w:bCs/>
        </w:rPr>
        <w:t>dynamic</w:t>
      </w:r>
      <w:proofErr w:type="spellEnd"/>
      <w:r w:rsidRPr="007B559B">
        <w:rPr>
          <w:b/>
          <w:bCs/>
        </w:rPr>
        <w:t xml:space="preserve"> </w:t>
      </w:r>
      <w:proofErr w:type="spellStart"/>
      <w:r w:rsidRPr="007B559B">
        <w:rPr>
          <w:b/>
          <w:bCs/>
        </w:rPr>
        <w:t>modeling</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validation</w:t>
      </w:r>
      <w:proofErr w:type="spellEnd"/>
      <w:r w:rsidRPr="007B559B">
        <w:rPr>
          <w:b/>
          <w:bCs/>
        </w:rPr>
        <w:t xml:space="preserve"> </w:t>
      </w:r>
      <w:proofErr w:type="spellStart"/>
      <w:r w:rsidRPr="007B559B">
        <w:rPr>
          <w:b/>
          <w:bCs/>
        </w:rPr>
        <w:t>of</w:t>
      </w:r>
      <w:proofErr w:type="spellEnd"/>
      <w:r w:rsidRPr="007B559B">
        <w:rPr>
          <w:b/>
          <w:bCs/>
        </w:rPr>
        <w:t xml:space="preserve"> a </w:t>
      </w:r>
      <w:proofErr w:type="spellStart"/>
      <w:r w:rsidRPr="007B559B">
        <w:rPr>
          <w:b/>
          <w:bCs/>
        </w:rPr>
        <w:t>helicopter</w:t>
      </w:r>
      <w:proofErr w:type="spellEnd"/>
      <w:r w:rsidRPr="007B559B">
        <w:rPr>
          <w:b/>
          <w:bCs/>
        </w:rPr>
        <w:t xml:space="preserve"> </w:t>
      </w:r>
      <w:proofErr w:type="spellStart"/>
      <w:r w:rsidRPr="007B559B">
        <w:rPr>
          <w:b/>
          <w:bCs/>
        </w:rPr>
        <w:t>rescue</w:t>
      </w:r>
      <w:proofErr w:type="spellEnd"/>
      <w:r w:rsidRPr="007B559B">
        <w:rPr>
          <w:b/>
          <w:bCs/>
        </w:rPr>
        <w:t xml:space="preserve"> </w:t>
      </w:r>
      <w:proofErr w:type="spellStart"/>
      <w:r w:rsidRPr="007B559B">
        <w:rPr>
          <w:b/>
          <w:bCs/>
        </w:rPr>
        <w:t>simulator</w:t>
      </w:r>
      <w:proofErr w:type="spellEnd"/>
      <w:r w:rsidRPr="007B559B">
        <w:rPr>
          <w:b/>
          <w:bCs/>
        </w:rPr>
        <w:t xml:space="preserve"> </w:t>
      </w:r>
      <w:proofErr w:type="spellStart"/>
      <w:r w:rsidRPr="007B559B">
        <w:rPr>
          <w:b/>
          <w:bCs/>
        </w:rPr>
        <w:t>based</w:t>
      </w:r>
      <w:proofErr w:type="spellEnd"/>
      <w:r w:rsidRPr="007B559B">
        <w:rPr>
          <w:b/>
          <w:bCs/>
        </w:rPr>
        <w:t xml:space="preserve"> </w:t>
      </w:r>
      <w:proofErr w:type="spellStart"/>
      <w:r w:rsidRPr="007B559B">
        <w:rPr>
          <w:b/>
          <w:bCs/>
        </w:rPr>
        <w:t>on</w:t>
      </w:r>
      <w:proofErr w:type="spellEnd"/>
      <w:r w:rsidRPr="007B559B">
        <w:rPr>
          <w:b/>
          <w:bCs/>
        </w:rPr>
        <w:t xml:space="preserve"> </w:t>
      </w:r>
      <w:proofErr w:type="spellStart"/>
      <w:r w:rsidRPr="007B559B">
        <w:rPr>
          <w:b/>
          <w:bCs/>
        </w:rPr>
        <w:t>an</w:t>
      </w:r>
      <w:proofErr w:type="spellEnd"/>
      <w:r w:rsidRPr="007B559B">
        <w:rPr>
          <w:b/>
          <w:bCs/>
        </w:rPr>
        <w:t xml:space="preserve"> </w:t>
      </w:r>
      <w:proofErr w:type="spellStart"/>
      <w:r w:rsidRPr="007B559B">
        <w:rPr>
          <w:b/>
          <w:bCs/>
        </w:rPr>
        <w:t>inverted</w:t>
      </w:r>
      <w:proofErr w:type="spellEnd"/>
      <w:r w:rsidRPr="007B559B">
        <w:rPr>
          <w:b/>
          <w:bCs/>
        </w:rPr>
        <w:t xml:space="preserve"> Stewart </w:t>
      </w:r>
      <w:proofErr w:type="spellStart"/>
      <w:r w:rsidRPr="007B559B">
        <w:rPr>
          <w:b/>
          <w:bCs/>
        </w:rPr>
        <w:t>platform</w:t>
      </w:r>
      <w:proofErr w:type="spellEnd"/>
      <w:r w:rsidRPr="007B559B">
        <w:t xml:space="preserve">. </w:t>
      </w:r>
      <w:proofErr w:type="spellStart"/>
      <w:r w:rsidRPr="007B559B">
        <w:t>Ocean</w:t>
      </w:r>
      <w:proofErr w:type="spellEnd"/>
      <w:r w:rsidRPr="007B559B">
        <w:t xml:space="preserve"> </w:t>
      </w:r>
      <w:proofErr w:type="spellStart"/>
      <w:r w:rsidRPr="007B559B">
        <w:t>Engineering</w:t>
      </w:r>
      <w:proofErr w:type="spellEnd"/>
      <w:r w:rsidRPr="007B559B">
        <w:t>, 2025.</w:t>
      </w:r>
    </w:p>
    <w:p w14:paraId="3AB4A57E" w14:textId="77777777" w:rsidR="00AF1991" w:rsidRPr="007B559B" w:rsidRDefault="00AF1991" w:rsidP="00AF1991">
      <w:pPr>
        <w:autoSpaceDE w:val="0"/>
        <w:autoSpaceDN w:val="0"/>
        <w:adjustRightInd w:val="0"/>
        <w:spacing w:line="360" w:lineRule="auto"/>
        <w:jc w:val="both"/>
      </w:pPr>
      <w:r w:rsidRPr="007B559B">
        <w:t xml:space="preserve">MATHWORKS. </w:t>
      </w:r>
      <w:r w:rsidRPr="007B559B">
        <w:rPr>
          <w:b/>
          <w:bCs/>
        </w:rPr>
        <w:t xml:space="preserve">MATLAB: The </w:t>
      </w:r>
      <w:proofErr w:type="spellStart"/>
      <w:r w:rsidRPr="007B559B">
        <w:rPr>
          <w:b/>
          <w:bCs/>
        </w:rPr>
        <w:t>Language</w:t>
      </w:r>
      <w:proofErr w:type="spellEnd"/>
      <w:r w:rsidRPr="007B559B">
        <w:rPr>
          <w:b/>
          <w:bCs/>
        </w:rPr>
        <w:t xml:space="preserve"> </w:t>
      </w:r>
      <w:proofErr w:type="spellStart"/>
      <w:r w:rsidRPr="007B559B">
        <w:rPr>
          <w:b/>
          <w:bCs/>
        </w:rPr>
        <w:t>of</w:t>
      </w:r>
      <w:proofErr w:type="spellEnd"/>
      <w:r w:rsidRPr="007B559B">
        <w:rPr>
          <w:b/>
          <w:bCs/>
        </w:rPr>
        <w:t xml:space="preserve"> </w:t>
      </w:r>
      <w:proofErr w:type="spellStart"/>
      <w:r w:rsidRPr="007B559B">
        <w:rPr>
          <w:b/>
          <w:bCs/>
        </w:rPr>
        <w:t>Technical</w:t>
      </w:r>
      <w:proofErr w:type="spellEnd"/>
      <w:r w:rsidRPr="007B559B">
        <w:rPr>
          <w:b/>
          <w:bCs/>
        </w:rPr>
        <w:t xml:space="preserve"> </w:t>
      </w:r>
      <w:proofErr w:type="spellStart"/>
      <w:r w:rsidRPr="007B559B">
        <w:rPr>
          <w:b/>
          <w:bCs/>
        </w:rPr>
        <w:t>Computing</w:t>
      </w:r>
      <w:proofErr w:type="spellEnd"/>
      <w:r w:rsidRPr="007B559B">
        <w:t xml:space="preserve">. </w:t>
      </w:r>
      <w:proofErr w:type="spellStart"/>
      <w:r w:rsidRPr="007B559B">
        <w:t>Version</w:t>
      </w:r>
      <w:proofErr w:type="spellEnd"/>
      <w:r w:rsidRPr="007B559B">
        <w:t xml:space="preserve"> R2025b. </w:t>
      </w:r>
      <w:proofErr w:type="spellStart"/>
      <w:r w:rsidRPr="007B559B">
        <w:t>Natick</w:t>
      </w:r>
      <w:proofErr w:type="spellEnd"/>
      <w:r w:rsidRPr="007B559B">
        <w:t xml:space="preserve">, MA: The </w:t>
      </w:r>
      <w:proofErr w:type="spellStart"/>
      <w:r w:rsidRPr="007B559B">
        <w:t>MathWorks</w:t>
      </w:r>
      <w:proofErr w:type="spellEnd"/>
      <w:r w:rsidRPr="007B559B">
        <w:t>, Inc., 2025.</w:t>
      </w:r>
    </w:p>
    <w:p w14:paraId="3F3D96F5" w14:textId="77777777" w:rsidR="00AF1991" w:rsidRPr="007B559B" w:rsidRDefault="00AF1991" w:rsidP="00AF1991">
      <w:pPr>
        <w:autoSpaceDE w:val="0"/>
        <w:autoSpaceDN w:val="0"/>
        <w:adjustRightInd w:val="0"/>
        <w:spacing w:line="360" w:lineRule="auto"/>
        <w:jc w:val="both"/>
      </w:pPr>
      <w:r w:rsidRPr="007B559B">
        <w:t xml:space="preserve">MERLET, J.; GOSSELIN, C. </w:t>
      </w:r>
      <w:proofErr w:type="spellStart"/>
      <w:r w:rsidRPr="007B559B">
        <w:rPr>
          <w:b/>
          <w:bCs/>
        </w:rPr>
        <w:t>Parallel</w:t>
      </w:r>
      <w:proofErr w:type="spellEnd"/>
      <w:r w:rsidRPr="007B559B">
        <w:rPr>
          <w:b/>
          <w:bCs/>
        </w:rPr>
        <w:t xml:space="preserve"> </w:t>
      </w:r>
      <w:proofErr w:type="spellStart"/>
      <w:r w:rsidRPr="007B559B">
        <w:rPr>
          <w:b/>
          <w:bCs/>
        </w:rPr>
        <w:t>Mechanisms</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Robots</w:t>
      </w:r>
      <w:proofErr w:type="spellEnd"/>
      <w:r w:rsidRPr="007B559B">
        <w:t xml:space="preserve">. In: SICILIANO, B.; KHATIB, O. (eds.). </w:t>
      </w:r>
      <w:r w:rsidRPr="007B559B">
        <w:rPr>
          <w:b/>
          <w:bCs/>
        </w:rPr>
        <w:t xml:space="preserve">Springer Handbook </w:t>
      </w:r>
      <w:proofErr w:type="spellStart"/>
      <w:r w:rsidRPr="007B559B">
        <w:rPr>
          <w:b/>
          <w:bCs/>
        </w:rPr>
        <w:t>of</w:t>
      </w:r>
      <w:proofErr w:type="spellEnd"/>
      <w:r w:rsidRPr="007B559B">
        <w:rPr>
          <w:b/>
          <w:bCs/>
        </w:rPr>
        <w:t xml:space="preserve"> </w:t>
      </w:r>
      <w:proofErr w:type="spellStart"/>
      <w:r w:rsidRPr="007B559B">
        <w:rPr>
          <w:b/>
          <w:bCs/>
        </w:rPr>
        <w:t>Robotics</w:t>
      </w:r>
      <w:proofErr w:type="spellEnd"/>
      <w:r w:rsidRPr="007B559B">
        <w:t>. Berlin: Springer, 2008.</w:t>
      </w:r>
    </w:p>
    <w:p w14:paraId="4F714598" w14:textId="0DED8DBD" w:rsidR="002D06CE" w:rsidRPr="007B559B" w:rsidRDefault="002D06CE" w:rsidP="00AF1991">
      <w:pPr>
        <w:autoSpaceDE w:val="0"/>
        <w:autoSpaceDN w:val="0"/>
        <w:adjustRightInd w:val="0"/>
        <w:spacing w:line="360" w:lineRule="auto"/>
        <w:jc w:val="both"/>
      </w:pPr>
      <w:r w:rsidRPr="007B559B">
        <w:t>KUROSE, J</w:t>
      </w:r>
      <w:r w:rsidR="00176FA3" w:rsidRPr="007B559B">
        <w:t>.</w:t>
      </w:r>
      <w:r w:rsidRPr="007B559B">
        <w:t xml:space="preserve"> F.; ROSS, K</w:t>
      </w:r>
      <w:r w:rsidR="00176FA3" w:rsidRPr="007B559B">
        <w:t>.</w:t>
      </w:r>
      <w:r w:rsidRPr="007B559B">
        <w:t xml:space="preserve"> W. </w:t>
      </w:r>
      <w:r w:rsidRPr="007B559B">
        <w:rPr>
          <w:b/>
          <w:bCs/>
        </w:rPr>
        <w:t>Redes de Computadores e a Internet: uma abordagem top-</w:t>
      </w:r>
      <w:proofErr w:type="spellStart"/>
      <w:r w:rsidRPr="007B559B">
        <w:rPr>
          <w:b/>
          <w:bCs/>
        </w:rPr>
        <w:t>down</w:t>
      </w:r>
      <w:proofErr w:type="spellEnd"/>
      <w:r w:rsidRPr="007B559B">
        <w:t>. 6. ed. Porto Alegre: Pearson, 2021.</w:t>
      </w:r>
    </w:p>
    <w:p w14:paraId="38D51A15" w14:textId="77777777" w:rsidR="00AF1991" w:rsidRPr="007B559B" w:rsidRDefault="00AF1991" w:rsidP="00AF1991">
      <w:pPr>
        <w:autoSpaceDE w:val="0"/>
        <w:autoSpaceDN w:val="0"/>
        <w:adjustRightInd w:val="0"/>
        <w:spacing w:line="360" w:lineRule="auto"/>
        <w:jc w:val="both"/>
      </w:pPr>
      <w:r w:rsidRPr="007B559B">
        <w:t xml:space="preserve">NATIONAL INSTITUTE OF STANDARDS AND TECHNOLOGY (NIST). </w:t>
      </w:r>
      <w:r w:rsidRPr="007B559B">
        <w:rPr>
          <w:b/>
          <w:bCs/>
        </w:rPr>
        <w:t xml:space="preserve">A </w:t>
      </w:r>
      <w:proofErr w:type="spellStart"/>
      <w:r w:rsidRPr="007B559B">
        <w:rPr>
          <w:b/>
          <w:bCs/>
        </w:rPr>
        <w:t>robotic</w:t>
      </w:r>
      <w:proofErr w:type="spellEnd"/>
      <w:r w:rsidRPr="007B559B">
        <w:rPr>
          <w:b/>
          <w:bCs/>
        </w:rPr>
        <w:t xml:space="preserve"> </w:t>
      </w:r>
      <w:proofErr w:type="spellStart"/>
      <w:r w:rsidRPr="007B559B">
        <w:rPr>
          <w:b/>
          <w:bCs/>
        </w:rPr>
        <w:t>crane</w:t>
      </w:r>
      <w:proofErr w:type="spellEnd"/>
      <w:r w:rsidRPr="007B559B">
        <w:rPr>
          <w:b/>
          <w:bCs/>
        </w:rPr>
        <w:t xml:space="preserve"> system </w:t>
      </w:r>
      <w:proofErr w:type="spellStart"/>
      <w:r w:rsidRPr="007B559B">
        <w:rPr>
          <w:b/>
          <w:bCs/>
        </w:rPr>
        <w:t>utilizing</w:t>
      </w:r>
      <w:proofErr w:type="spellEnd"/>
      <w:r w:rsidRPr="007B559B">
        <w:rPr>
          <w:b/>
          <w:bCs/>
        </w:rPr>
        <w:t xml:space="preserve"> </w:t>
      </w:r>
      <w:proofErr w:type="spellStart"/>
      <w:r w:rsidRPr="007B559B">
        <w:rPr>
          <w:b/>
          <w:bCs/>
        </w:rPr>
        <w:t>the</w:t>
      </w:r>
      <w:proofErr w:type="spellEnd"/>
      <w:r w:rsidRPr="007B559B">
        <w:rPr>
          <w:b/>
          <w:bCs/>
        </w:rPr>
        <w:t xml:space="preserve"> Stewart </w:t>
      </w:r>
      <w:proofErr w:type="spellStart"/>
      <w:r w:rsidRPr="007B559B">
        <w:rPr>
          <w:b/>
          <w:bCs/>
        </w:rPr>
        <w:t>platform</w:t>
      </w:r>
      <w:proofErr w:type="spellEnd"/>
      <w:r w:rsidRPr="007B559B">
        <w:rPr>
          <w:b/>
          <w:bCs/>
        </w:rPr>
        <w:t xml:space="preserve"> manual </w:t>
      </w:r>
      <w:proofErr w:type="spellStart"/>
      <w:r w:rsidRPr="007B559B">
        <w:rPr>
          <w:b/>
          <w:bCs/>
        </w:rPr>
        <w:t>mode</w:t>
      </w:r>
      <w:proofErr w:type="spellEnd"/>
      <w:r w:rsidRPr="007B559B">
        <w:rPr>
          <w:b/>
          <w:bCs/>
        </w:rPr>
        <w:t xml:space="preserve"> </w:t>
      </w:r>
      <w:proofErr w:type="spellStart"/>
      <w:r w:rsidRPr="007B559B">
        <w:rPr>
          <w:b/>
          <w:bCs/>
        </w:rPr>
        <w:t>with</w:t>
      </w:r>
      <w:proofErr w:type="spellEnd"/>
      <w:r w:rsidRPr="007B559B">
        <w:rPr>
          <w:b/>
          <w:bCs/>
        </w:rPr>
        <w:t xml:space="preserve"> a Stewart </w:t>
      </w:r>
      <w:proofErr w:type="spellStart"/>
      <w:r w:rsidRPr="007B559B">
        <w:rPr>
          <w:b/>
          <w:bCs/>
        </w:rPr>
        <w:t>platform</w:t>
      </w:r>
      <w:proofErr w:type="spellEnd"/>
      <w:r w:rsidRPr="007B559B">
        <w:rPr>
          <w:b/>
          <w:bCs/>
        </w:rPr>
        <w:t xml:space="preserve"> joystick</w:t>
      </w:r>
      <w:r w:rsidRPr="007B559B">
        <w:t xml:space="preserve">. </w:t>
      </w:r>
      <w:proofErr w:type="spellStart"/>
      <w:r w:rsidRPr="007B559B">
        <w:t>Gaithersburg</w:t>
      </w:r>
      <w:proofErr w:type="spellEnd"/>
      <w:r w:rsidRPr="007B559B">
        <w:t>, MD: NIST, 2008.</w:t>
      </w:r>
    </w:p>
    <w:p w14:paraId="625672BD" w14:textId="77777777" w:rsidR="00AF1991" w:rsidRPr="007B559B" w:rsidRDefault="00AF1991" w:rsidP="00AF1991">
      <w:pPr>
        <w:autoSpaceDE w:val="0"/>
        <w:autoSpaceDN w:val="0"/>
        <w:adjustRightInd w:val="0"/>
        <w:spacing w:line="360" w:lineRule="auto"/>
        <w:jc w:val="both"/>
      </w:pPr>
      <w:r w:rsidRPr="007B559B">
        <w:t xml:space="preserve">NGUYEN, C. C.; ANTRAZI, S. S. </w:t>
      </w:r>
      <w:r w:rsidRPr="007B559B">
        <w:rPr>
          <w:b/>
          <w:bCs/>
        </w:rPr>
        <w:t xml:space="preserve">Experimental </w:t>
      </w:r>
      <w:proofErr w:type="spellStart"/>
      <w:r w:rsidRPr="007B559B">
        <w:rPr>
          <w:b/>
          <w:bCs/>
        </w:rPr>
        <w:t>Study</w:t>
      </w:r>
      <w:proofErr w:type="spellEnd"/>
      <w:r w:rsidRPr="007B559B">
        <w:rPr>
          <w:b/>
          <w:bCs/>
        </w:rPr>
        <w:t xml:space="preserve"> </w:t>
      </w:r>
      <w:proofErr w:type="spellStart"/>
      <w:r w:rsidRPr="007B559B">
        <w:rPr>
          <w:b/>
          <w:bCs/>
        </w:rPr>
        <w:t>of</w:t>
      </w:r>
      <w:proofErr w:type="spellEnd"/>
      <w:r w:rsidRPr="007B559B">
        <w:rPr>
          <w:b/>
          <w:bCs/>
        </w:rPr>
        <w:t xml:space="preserve"> </w:t>
      </w:r>
      <w:proofErr w:type="spellStart"/>
      <w:r w:rsidRPr="007B559B">
        <w:rPr>
          <w:b/>
          <w:bCs/>
        </w:rPr>
        <w:t>Trajectory</w:t>
      </w:r>
      <w:proofErr w:type="spellEnd"/>
      <w:r w:rsidRPr="007B559B">
        <w:rPr>
          <w:b/>
          <w:bCs/>
        </w:rPr>
        <w:t xml:space="preserve"> Planning </w:t>
      </w:r>
      <w:proofErr w:type="spellStart"/>
      <w:r w:rsidRPr="007B559B">
        <w:rPr>
          <w:b/>
          <w:bCs/>
        </w:rPr>
        <w:t>and</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of</w:t>
      </w:r>
      <w:proofErr w:type="spellEnd"/>
      <w:r w:rsidRPr="007B559B">
        <w:rPr>
          <w:b/>
          <w:bCs/>
        </w:rPr>
        <w:t xml:space="preserve"> a High </w:t>
      </w:r>
      <w:proofErr w:type="spellStart"/>
      <w:r w:rsidRPr="007B559B">
        <w:rPr>
          <w:b/>
          <w:bCs/>
        </w:rPr>
        <w:t>Precision</w:t>
      </w:r>
      <w:proofErr w:type="spellEnd"/>
      <w:r w:rsidRPr="007B559B">
        <w:rPr>
          <w:b/>
          <w:bCs/>
        </w:rPr>
        <w:t xml:space="preserve"> </w:t>
      </w:r>
      <w:proofErr w:type="spellStart"/>
      <w:r w:rsidRPr="007B559B">
        <w:rPr>
          <w:b/>
          <w:bCs/>
        </w:rPr>
        <w:t>Robot</w:t>
      </w:r>
      <w:proofErr w:type="spellEnd"/>
      <w:r w:rsidRPr="007B559B">
        <w:rPr>
          <w:b/>
          <w:bCs/>
        </w:rPr>
        <w:t xml:space="preserve"> </w:t>
      </w:r>
      <w:proofErr w:type="spellStart"/>
      <w:r w:rsidRPr="007B559B">
        <w:rPr>
          <w:b/>
          <w:bCs/>
        </w:rPr>
        <w:t>Manipulator</w:t>
      </w:r>
      <w:proofErr w:type="spellEnd"/>
      <w:r w:rsidRPr="007B559B">
        <w:t xml:space="preserve">. </w:t>
      </w:r>
      <w:proofErr w:type="spellStart"/>
      <w:r w:rsidRPr="007B559B">
        <w:t>Semiannual</w:t>
      </w:r>
      <w:proofErr w:type="spellEnd"/>
      <w:r w:rsidRPr="007B559B">
        <w:t xml:space="preserve"> </w:t>
      </w:r>
      <w:proofErr w:type="spellStart"/>
      <w:r w:rsidRPr="007B559B">
        <w:t>Progress</w:t>
      </w:r>
      <w:proofErr w:type="spellEnd"/>
      <w:r w:rsidRPr="007B559B">
        <w:t xml:space="preserve"> Report. NASA Goddard Space </w:t>
      </w:r>
      <w:proofErr w:type="spellStart"/>
      <w:r w:rsidRPr="007B559B">
        <w:t>Flight</w:t>
      </w:r>
      <w:proofErr w:type="spellEnd"/>
      <w:r w:rsidRPr="007B559B">
        <w:t xml:space="preserve"> Center, Grant NAG 5-780, 1991.</w:t>
      </w:r>
    </w:p>
    <w:p w14:paraId="297CB812" w14:textId="77777777" w:rsidR="00AF1991" w:rsidRPr="007B559B" w:rsidRDefault="00AF1991" w:rsidP="00AF1991">
      <w:pPr>
        <w:autoSpaceDE w:val="0"/>
        <w:autoSpaceDN w:val="0"/>
        <w:adjustRightInd w:val="0"/>
        <w:spacing w:line="360" w:lineRule="auto"/>
        <w:jc w:val="both"/>
      </w:pPr>
      <w:r w:rsidRPr="007B559B">
        <w:t xml:space="preserve">NGUYEN, C. C.; ANTRAZI, S. S.; PARK, J.-Y.; ZHOU, Z.-L. </w:t>
      </w:r>
      <w:proofErr w:type="spellStart"/>
      <w:r w:rsidRPr="007B559B">
        <w:rPr>
          <w:b/>
          <w:bCs/>
        </w:rPr>
        <w:t>Trajectory</w:t>
      </w:r>
      <w:proofErr w:type="spellEnd"/>
      <w:r w:rsidRPr="007B559B">
        <w:rPr>
          <w:b/>
          <w:bCs/>
        </w:rPr>
        <w:t xml:space="preserve"> </w:t>
      </w:r>
      <w:proofErr w:type="spellStart"/>
      <w:r w:rsidRPr="007B559B">
        <w:rPr>
          <w:b/>
          <w:bCs/>
        </w:rPr>
        <w:t>planning</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of</w:t>
      </w:r>
      <w:proofErr w:type="spellEnd"/>
      <w:r w:rsidRPr="007B559B">
        <w:rPr>
          <w:b/>
          <w:bCs/>
        </w:rPr>
        <w:t xml:space="preserve"> a Stewart </w:t>
      </w:r>
      <w:proofErr w:type="spellStart"/>
      <w:r w:rsidRPr="007B559B">
        <w:rPr>
          <w:b/>
          <w:bCs/>
        </w:rPr>
        <w:t>platform-based</w:t>
      </w:r>
      <w:proofErr w:type="spellEnd"/>
      <w:r w:rsidRPr="007B559B">
        <w:rPr>
          <w:b/>
          <w:bCs/>
        </w:rPr>
        <w:t xml:space="preserve"> </w:t>
      </w:r>
      <w:proofErr w:type="spellStart"/>
      <w:r w:rsidRPr="007B559B">
        <w:rPr>
          <w:b/>
          <w:bCs/>
        </w:rPr>
        <w:t>end-effector</w:t>
      </w:r>
      <w:proofErr w:type="spellEnd"/>
      <w:r w:rsidRPr="007B559B">
        <w:rPr>
          <w:b/>
          <w:bCs/>
        </w:rPr>
        <w:t xml:space="preserve"> </w:t>
      </w:r>
      <w:proofErr w:type="spellStart"/>
      <w:r w:rsidRPr="007B559B">
        <w:rPr>
          <w:b/>
          <w:bCs/>
        </w:rPr>
        <w:t>with</w:t>
      </w:r>
      <w:proofErr w:type="spellEnd"/>
      <w:r w:rsidRPr="007B559B">
        <w:rPr>
          <w:b/>
          <w:bCs/>
        </w:rPr>
        <w:t xml:space="preserve"> passive compliance for </w:t>
      </w:r>
      <w:proofErr w:type="spellStart"/>
      <w:r w:rsidRPr="007B559B">
        <w:rPr>
          <w:b/>
          <w:bCs/>
        </w:rPr>
        <w:t>part</w:t>
      </w:r>
      <w:proofErr w:type="spellEnd"/>
      <w:r w:rsidRPr="007B559B">
        <w:rPr>
          <w:b/>
          <w:bCs/>
        </w:rPr>
        <w:t xml:space="preserve"> </w:t>
      </w:r>
      <w:proofErr w:type="spellStart"/>
      <w:r w:rsidRPr="007B559B">
        <w:rPr>
          <w:b/>
          <w:bCs/>
        </w:rPr>
        <w:t>assembly</w:t>
      </w:r>
      <w:proofErr w:type="spellEnd"/>
      <w:r w:rsidRPr="007B559B">
        <w:t xml:space="preserve">. </w:t>
      </w:r>
      <w:proofErr w:type="spellStart"/>
      <w:r w:rsidRPr="007B559B">
        <w:t>Journal</w:t>
      </w:r>
      <w:proofErr w:type="spellEnd"/>
      <w:r w:rsidRPr="007B559B">
        <w:t xml:space="preserve"> </w:t>
      </w:r>
      <w:proofErr w:type="spellStart"/>
      <w:r w:rsidRPr="007B559B">
        <w:t>of</w:t>
      </w:r>
      <w:proofErr w:type="spellEnd"/>
      <w:r w:rsidRPr="007B559B">
        <w:t xml:space="preserve"> </w:t>
      </w:r>
      <w:proofErr w:type="spellStart"/>
      <w:r w:rsidRPr="007B559B">
        <w:t>Intelligent</w:t>
      </w:r>
      <w:proofErr w:type="spellEnd"/>
      <w:r w:rsidRPr="007B559B">
        <w:t xml:space="preserve"> </w:t>
      </w:r>
      <w:proofErr w:type="spellStart"/>
      <w:r w:rsidRPr="007B559B">
        <w:t>and</w:t>
      </w:r>
      <w:proofErr w:type="spellEnd"/>
      <w:r w:rsidRPr="007B559B">
        <w:t xml:space="preserve"> </w:t>
      </w:r>
      <w:proofErr w:type="spellStart"/>
      <w:r w:rsidRPr="007B559B">
        <w:t>Robotic</w:t>
      </w:r>
      <w:proofErr w:type="spellEnd"/>
      <w:r w:rsidRPr="007B559B">
        <w:t xml:space="preserve"> Systems, 1992.</w:t>
      </w:r>
    </w:p>
    <w:p w14:paraId="30AE443C" w14:textId="77777777" w:rsidR="00AF1991" w:rsidRPr="007B559B" w:rsidRDefault="00AF1991" w:rsidP="00AF1991">
      <w:pPr>
        <w:autoSpaceDE w:val="0"/>
        <w:autoSpaceDN w:val="0"/>
        <w:adjustRightInd w:val="0"/>
        <w:spacing w:line="360" w:lineRule="auto"/>
        <w:jc w:val="both"/>
      </w:pPr>
      <w:r w:rsidRPr="007B559B">
        <w:t xml:space="preserve">OGATA, K. </w:t>
      </w:r>
      <w:r w:rsidRPr="007B559B">
        <w:rPr>
          <w:b/>
          <w:bCs/>
        </w:rPr>
        <w:t>Engenharia de Controle Moderno</w:t>
      </w:r>
      <w:r w:rsidRPr="007B559B">
        <w:t>. 5. ed. São Paulo: Pearson Prentice Hall, 2011.</w:t>
      </w:r>
    </w:p>
    <w:p w14:paraId="287C8665" w14:textId="77777777" w:rsidR="00AF1991" w:rsidRPr="007B559B" w:rsidRDefault="00AF1991" w:rsidP="00AF1991">
      <w:pPr>
        <w:autoSpaceDE w:val="0"/>
        <w:autoSpaceDN w:val="0"/>
        <w:adjustRightInd w:val="0"/>
        <w:spacing w:line="360" w:lineRule="auto"/>
        <w:jc w:val="both"/>
      </w:pPr>
      <w:r w:rsidRPr="007B559B">
        <w:t xml:space="preserve">ÖMÜRLÜ, V. E.; YILDIZ, İ. </w:t>
      </w:r>
      <w:proofErr w:type="spellStart"/>
      <w:r w:rsidRPr="007B559B">
        <w:rPr>
          <w:b/>
          <w:bCs/>
        </w:rPr>
        <w:t>Parallel</w:t>
      </w:r>
      <w:proofErr w:type="spellEnd"/>
      <w:r w:rsidRPr="007B559B">
        <w:rPr>
          <w:b/>
          <w:bCs/>
        </w:rPr>
        <w:t xml:space="preserve"> Self-</w:t>
      </w:r>
      <w:proofErr w:type="spellStart"/>
      <w:r w:rsidRPr="007B559B">
        <w:rPr>
          <w:b/>
          <w:bCs/>
        </w:rPr>
        <w:t>Tuning</w:t>
      </w:r>
      <w:proofErr w:type="spellEnd"/>
      <w:r w:rsidRPr="007B559B">
        <w:rPr>
          <w:b/>
          <w:bCs/>
        </w:rPr>
        <w:t xml:space="preserve"> </w:t>
      </w:r>
      <w:proofErr w:type="spellStart"/>
      <w:r w:rsidRPr="007B559B">
        <w:rPr>
          <w:b/>
          <w:bCs/>
        </w:rPr>
        <w:t>Fuzzy</w:t>
      </w:r>
      <w:proofErr w:type="spellEnd"/>
      <w:r w:rsidRPr="007B559B">
        <w:rPr>
          <w:b/>
          <w:bCs/>
        </w:rPr>
        <w:t xml:space="preserve"> PD + PD </w:t>
      </w:r>
      <w:proofErr w:type="spellStart"/>
      <w:r w:rsidRPr="007B559B">
        <w:rPr>
          <w:b/>
          <w:bCs/>
        </w:rPr>
        <w:t>Controller</w:t>
      </w:r>
      <w:proofErr w:type="spellEnd"/>
      <w:r w:rsidRPr="007B559B">
        <w:rPr>
          <w:b/>
          <w:bCs/>
        </w:rPr>
        <w:t xml:space="preserve"> for a Stewart–</w:t>
      </w:r>
      <w:proofErr w:type="spellStart"/>
      <w:r w:rsidRPr="007B559B">
        <w:rPr>
          <w:b/>
          <w:bCs/>
        </w:rPr>
        <w:t>Gough</w:t>
      </w:r>
      <w:proofErr w:type="spellEnd"/>
      <w:r w:rsidRPr="007B559B">
        <w:rPr>
          <w:b/>
          <w:bCs/>
        </w:rPr>
        <w:t xml:space="preserve"> Platform-</w:t>
      </w:r>
      <w:proofErr w:type="spellStart"/>
      <w:r w:rsidRPr="007B559B">
        <w:rPr>
          <w:b/>
          <w:bCs/>
        </w:rPr>
        <w:t>Based</w:t>
      </w:r>
      <w:proofErr w:type="spellEnd"/>
      <w:r w:rsidRPr="007B559B">
        <w:rPr>
          <w:b/>
          <w:bCs/>
        </w:rPr>
        <w:t xml:space="preserve"> </w:t>
      </w:r>
      <w:proofErr w:type="spellStart"/>
      <w:r w:rsidRPr="007B559B">
        <w:rPr>
          <w:b/>
          <w:bCs/>
        </w:rPr>
        <w:t>Spatial</w:t>
      </w:r>
      <w:proofErr w:type="spellEnd"/>
      <w:r w:rsidRPr="007B559B">
        <w:rPr>
          <w:b/>
          <w:bCs/>
        </w:rPr>
        <w:t xml:space="preserve"> Joystick</w:t>
      </w:r>
      <w:r w:rsidRPr="007B559B">
        <w:t xml:space="preserve">. </w:t>
      </w:r>
      <w:proofErr w:type="spellStart"/>
      <w:r w:rsidRPr="007B559B">
        <w:t>Arabian</w:t>
      </w:r>
      <w:proofErr w:type="spellEnd"/>
      <w:r w:rsidRPr="007B559B">
        <w:t xml:space="preserve"> </w:t>
      </w:r>
      <w:proofErr w:type="spellStart"/>
      <w:r w:rsidRPr="007B559B">
        <w:t>Journal</w:t>
      </w:r>
      <w:proofErr w:type="spellEnd"/>
      <w:r w:rsidRPr="007B559B">
        <w:t xml:space="preserve"> for Science </w:t>
      </w:r>
      <w:proofErr w:type="spellStart"/>
      <w:r w:rsidRPr="007B559B">
        <w:t>and</w:t>
      </w:r>
      <w:proofErr w:type="spellEnd"/>
      <w:r w:rsidRPr="007B559B">
        <w:t xml:space="preserve"> </w:t>
      </w:r>
      <w:proofErr w:type="spellStart"/>
      <w:r w:rsidRPr="007B559B">
        <w:t>Engineering</w:t>
      </w:r>
      <w:proofErr w:type="spellEnd"/>
      <w:r w:rsidRPr="007B559B">
        <w:t>, v. 37, p. 2089–2102, 2012. DOI: 10.1007/s13369-012-0308-0.</w:t>
      </w:r>
    </w:p>
    <w:p w14:paraId="4C3C86F0" w14:textId="77777777" w:rsidR="00AF1991" w:rsidRPr="007B559B" w:rsidRDefault="00AF1991" w:rsidP="00AF1991">
      <w:pPr>
        <w:autoSpaceDE w:val="0"/>
        <w:autoSpaceDN w:val="0"/>
        <w:adjustRightInd w:val="0"/>
        <w:spacing w:line="360" w:lineRule="auto"/>
        <w:jc w:val="both"/>
      </w:pPr>
      <w:r w:rsidRPr="007B559B">
        <w:t xml:space="preserve">PINHO, A. G. et al. </w:t>
      </w:r>
      <w:r w:rsidRPr="007B559B">
        <w:rPr>
          <w:b/>
          <w:bCs/>
        </w:rPr>
        <w:t>Desenvolvimento de bancada didática contendo múltiplos sensores e atuadores</w:t>
      </w:r>
      <w:r w:rsidRPr="007B559B">
        <w:t xml:space="preserve">. </w:t>
      </w:r>
      <w:proofErr w:type="spellStart"/>
      <w:r w:rsidRPr="007B559B">
        <w:t>Research</w:t>
      </w:r>
      <w:proofErr w:type="spellEnd"/>
      <w:r w:rsidRPr="007B559B">
        <w:t xml:space="preserve">, Society </w:t>
      </w:r>
      <w:proofErr w:type="spellStart"/>
      <w:r w:rsidRPr="007B559B">
        <w:t>and</w:t>
      </w:r>
      <w:proofErr w:type="spellEnd"/>
      <w:r w:rsidRPr="007B559B">
        <w:t xml:space="preserve"> </w:t>
      </w:r>
      <w:proofErr w:type="spellStart"/>
      <w:r w:rsidRPr="007B559B">
        <w:t>Development</w:t>
      </w:r>
      <w:proofErr w:type="spellEnd"/>
      <w:r w:rsidRPr="007B559B">
        <w:t>, 2021.</w:t>
      </w:r>
    </w:p>
    <w:p w14:paraId="49119282" w14:textId="77777777" w:rsidR="00AF1991" w:rsidRPr="007B559B" w:rsidRDefault="00AF1991" w:rsidP="00AF1991">
      <w:pPr>
        <w:autoSpaceDE w:val="0"/>
        <w:autoSpaceDN w:val="0"/>
        <w:adjustRightInd w:val="0"/>
        <w:spacing w:line="360" w:lineRule="auto"/>
        <w:jc w:val="both"/>
      </w:pPr>
      <w:r w:rsidRPr="007B559B">
        <w:t xml:space="preserve">RABELLO, G.; MIYATA MEIRELLES, G.; FERREIRA, T. P.; HIRATA, A. K. </w:t>
      </w:r>
      <w:r w:rsidRPr="007B559B">
        <w:rPr>
          <w:b/>
          <w:bCs/>
        </w:rPr>
        <w:t>Projeto de Controle de Plataforma Stewart</w:t>
      </w:r>
      <w:r w:rsidRPr="007B559B">
        <w:t>. Relatório técnico — Instituto Federal de Educação, Ciência e Tecnologia de São Paulo, Campus São José dos Campos, 2024.</w:t>
      </w:r>
    </w:p>
    <w:p w14:paraId="03E798E6" w14:textId="2D033B36" w:rsidR="00176FA3" w:rsidRPr="007B559B" w:rsidRDefault="00176FA3" w:rsidP="00AF1991">
      <w:pPr>
        <w:autoSpaceDE w:val="0"/>
        <w:autoSpaceDN w:val="0"/>
        <w:adjustRightInd w:val="0"/>
        <w:spacing w:line="360" w:lineRule="auto"/>
        <w:jc w:val="both"/>
      </w:pPr>
      <w:r w:rsidRPr="007B559B">
        <w:t>RICHARDSON, L; RUBY, S</w:t>
      </w:r>
      <w:r w:rsidRPr="007B559B">
        <w:rPr>
          <w:b/>
          <w:bCs/>
        </w:rPr>
        <w:t>.</w:t>
      </w:r>
      <w:r w:rsidRPr="007B559B">
        <w:t xml:space="preserve"> </w:t>
      </w:r>
      <w:proofErr w:type="spellStart"/>
      <w:r w:rsidRPr="007B559B">
        <w:rPr>
          <w:b/>
          <w:bCs/>
        </w:rPr>
        <w:t>RESTful</w:t>
      </w:r>
      <w:proofErr w:type="spellEnd"/>
      <w:r w:rsidRPr="007B559B">
        <w:rPr>
          <w:b/>
          <w:bCs/>
        </w:rPr>
        <w:t xml:space="preserve"> Web Services</w:t>
      </w:r>
      <w:r w:rsidRPr="007B559B">
        <w:t>. Sebastopol: O’Reilly Media, 2007.</w:t>
      </w:r>
    </w:p>
    <w:p w14:paraId="7BE0C1B8" w14:textId="77777777" w:rsidR="009B0D21" w:rsidRPr="007B559B" w:rsidRDefault="009B0D21" w:rsidP="00AF1991">
      <w:pPr>
        <w:autoSpaceDE w:val="0"/>
        <w:autoSpaceDN w:val="0"/>
        <w:adjustRightInd w:val="0"/>
        <w:spacing w:line="360" w:lineRule="auto"/>
        <w:jc w:val="both"/>
      </w:pPr>
      <w:r w:rsidRPr="007B559B">
        <w:lastRenderedPageBreak/>
        <w:t>ROSSITER, J</w:t>
      </w:r>
      <w:r w:rsidRPr="007B559B">
        <w:t>.</w:t>
      </w:r>
      <w:r w:rsidRPr="007B559B">
        <w:t xml:space="preserve"> A</w:t>
      </w:r>
      <w:r w:rsidRPr="007B559B">
        <w:t>.</w:t>
      </w:r>
      <w:r w:rsidRPr="007B559B">
        <w:t>; CASSANDRAS, C</w:t>
      </w:r>
      <w:r w:rsidRPr="007B559B">
        <w:t>.</w:t>
      </w:r>
      <w:r w:rsidRPr="007B559B">
        <w:t xml:space="preserve"> G.; HESPANHA, J</w:t>
      </w:r>
      <w:r w:rsidRPr="007B559B">
        <w:t>.</w:t>
      </w:r>
      <w:r w:rsidRPr="007B559B">
        <w:t>; DORMIDO, S</w:t>
      </w:r>
      <w:r w:rsidRPr="007B559B">
        <w:t>.</w:t>
      </w:r>
      <w:r w:rsidRPr="007B559B">
        <w:t>; DE LA TORRE, L</w:t>
      </w:r>
      <w:r w:rsidRPr="007B559B">
        <w:t>.</w:t>
      </w:r>
      <w:r w:rsidRPr="007B559B">
        <w:t>; RANADE, G</w:t>
      </w:r>
      <w:r w:rsidRPr="007B559B">
        <w:t>.</w:t>
      </w:r>
      <w:r w:rsidRPr="007B559B">
        <w:t>; VISIOLI, A</w:t>
      </w:r>
      <w:r w:rsidRPr="007B559B">
        <w:t>.</w:t>
      </w:r>
      <w:r w:rsidRPr="007B559B">
        <w:t>; HEDENGREN, J</w:t>
      </w:r>
      <w:r w:rsidRPr="007B559B">
        <w:t>.</w:t>
      </w:r>
      <w:r w:rsidRPr="007B559B">
        <w:t>; MURRAY, R</w:t>
      </w:r>
      <w:r w:rsidRPr="007B559B">
        <w:t>.</w:t>
      </w:r>
      <w:r w:rsidRPr="007B559B">
        <w:t xml:space="preserve"> M.; ANTSALKIS, P</w:t>
      </w:r>
      <w:r w:rsidRPr="007B559B">
        <w:t>.</w:t>
      </w:r>
      <w:r w:rsidRPr="007B559B">
        <w:t>; LAMNABHI-LAGARRIGUE, F</w:t>
      </w:r>
      <w:r w:rsidRPr="007B559B">
        <w:t>.</w:t>
      </w:r>
      <w:r w:rsidRPr="007B559B">
        <w:t xml:space="preserve">; PARISINI, </w:t>
      </w:r>
      <w:r w:rsidRPr="007B559B">
        <w:t>T.</w:t>
      </w:r>
      <w:r w:rsidRPr="007B559B">
        <w:t xml:space="preserve"> </w:t>
      </w:r>
      <w:proofErr w:type="spellStart"/>
      <w:r w:rsidRPr="007B559B">
        <w:rPr>
          <w:b/>
          <w:bCs/>
        </w:rPr>
        <w:t>Control</w:t>
      </w:r>
      <w:proofErr w:type="spellEnd"/>
      <w:r w:rsidRPr="007B559B">
        <w:rPr>
          <w:b/>
          <w:bCs/>
        </w:rPr>
        <w:t xml:space="preserve"> </w:t>
      </w:r>
      <w:proofErr w:type="spellStart"/>
      <w:r w:rsidRPr="007B559B">
        <w:rPr>
          <w:b/>
          <w:bCs/>
        </w:rPr>
        <w:t>education</w:t>
      </w:r>
      <w:proofErr w:type="spellEnd"/>
      <w:r w:rsidRPr="007B559B">
        <w:rPr>
          <w:b/>
          <w:bCs/>
        </w:rPr>
        <w:t xml:space="preserve"> for societal-</w:t>
      </w:r>
      <w:proofErr w:type="spellStart"/>
      <w:r w:rsidRPr="007B559B">
        <w:rPr>
          <w:b/>
          <w:bCs/>
        </w:rPr>
        <w:t>scale</w:t>
      </w:r>
      <w:proofErr w:type="spellEnd"/>
      <w:r w:rsidRPr="007B559B">
        <w:rPr>
          <w:b/>
          <w:bCs/>
        </w:rPr>
        <w:t xml:space="preserve"> </w:t>
      </w:r>
      <w:proofErr w:type="spellStart"/>
      <w:r w:rsidRPr="007B559B">
        <w:rPr>
          <w:b/>
          <w:bCs/>
        </w:rPr>
        <w:t>challenges</w:t>
      </w:r>
      <w:proofErr w:type="spellEnd"/>
      <w:r w:rsidRPr="007B559B">
        <w:rPr>
          <w:b/>
          <w:bCs/>
        </w:rPr>
        <w:t xml:space="preserve">: A </w:t>
      </w:r>
      <w:proofErr w:type="spellStart"/>
      <w:r w:rsidRPr="007B559B">
        <w:rPr>
          <w:b/>
          <w:bCs/>
        </w:rPr>
        <w:t>community</w:t>
      </w:r>
      <w:proofErr w:type="spellEnd"/>
      <w:r w:rsidRPr="007B559B">
        <w:rPr>
          <w:b/>
          <w:bCs/>
        </w:rPr>
        <w:t xml:space="preserve"> </w:t>
      </w:r>
      <w:proofErr w:type="spellStart"/>
      <w:r w:rsidRPr="007B559B">
        <w:rPr>
          <w:b/>
          <w:bCs/>
        </w:rPr>
        <w:t>roadmap</w:t>
      </w:r>
      <w:proofErr w:type="spellEnd"/>
      <w:r w:rsidRPr="007B559B">
        <w:t xml:space="preserve">. </w:t>
      </w:r>
      <w:r w:rsidRPr="007B559B">
        <w:rPr>
          <w:i/>
          <w:iCs/>
        </w:rPr>
        <w:t xml:space="preserve">Annual Reviews in </w:t>
      </w:r>
      <w:proofErr w:type="spellStart"/>
      <w:r w:rsidRPr="007B559B">
        <w:rPr>
          <w:i/>
          <w:iCs/>
        </w:rPr>
        <w:t>Control</w:t>
      </w:r>
      <w:proofErr w:type="spellEnd"/>
      <w:r w:rsidRPr="007B559B">
        <w:t>, 2023.</w:t>
      </w:r>
    </w:p>
    <w:p w14:paraId="3554EFD8" w14:textId="77777777" w:rsidR="009B0D21" w:rsidRPr="007B559B" w:rsidRDefault="009B0D21" w:rsidP="00AF1991">
      <w:pPr>
        <w:autoSpaceDE w:val="0"/>
        <w:autoSpaceDN w:val="0"/>
        <w:adjustRightInd w:val="0"/>
        <w:spacing w:line="360" w:lineRule="auto"/>
        <w:jc w:val="both"/>
      </w:pPr>
      <w:r w:rsidRPr="007B559B">
        <w:t>SINGHPOO, T</w:t>
      </w:r>
      <w:r w:rsidRPr="007B559B">
        <w:t>.</w:t>
      </w:r>
      <w:r w:rsidRPr="007B559B">
        <w:t>; WONGPICHET, S</w:t>
      </w:r>
      <w:r w:rsidRPr="007B559B">
        <w:t>.</w:t>
      </w:r>
      <w:r w:rsidRPr="007B559B">
        <w:t>; POSOM, J</w:t>
      </w:r>
      <w:r w:rsidRPr="007B559B">
        <w:t>.</w:t>
      </w:r>
      <w:r w:rsidRPr="007B559B">
        <w:t>; RUNAPONGSA SAIKAEW, K</w:t>
      </w:r>
      <w:r w:rsidRPr="007B559B">
        <w:t>.</w:t>
      </w:r>
      <w:r w:rsidRPr="007B559B">
        <w:t>; PHUPHAPHUD, A</w:t>
      </w:r>
      <w:r w:rsidRPr="007B559B">
        <w:t>.</w:t>
      </w:r>
      <w:r w:rsidRPr="007B559B">
        <w:t>; BANTERNG, P</w:t>
      </w:r>
      <w:r w:rsidRPr="007B559B">
        <w:t>.</w:t>
      </w:r>
      <w:r w:rsidRPr="007B559B">
        <w:t>; WONGPHATTI, M</w:t>
      </w:r>
      <w:r w:rsidRPr="007B559B">
        <w:t>.</w:t>
      </w:r>
      <w:r w:rsidRPr="007B559B">
        <w:t xml:space="preserve">; SAENGPRACHATANARUG, K. </w:t>
      </w:r>
      <w:r w:rsidRPr="007B559B">
        <w:rPr>
          <w:b/>
          <w:bCs/>
        </w:rPr>
        <w:t xml:space="preserve">Design, </w:t>
      </w:r>
      <w:proofErr w:type="spellStart"/>
      <w:r w:rsidRPr="007B559B">
        <w:rPr>
          <w:b/>
          <w:bCs/>
        </w:rPr>
        <w:t>development</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testing</w:t>
      </w:r>
      <w:proofErr w:type="spellEnd"/>
      <w:r w:rsidRPr="007B559B">
        <w:rPr>
          <w:b/>
          <w:bCs/>
        </w:rPr>
        <w:t xml:space="preserve"> </w:t>
      </w:r>
      <w:proofErr w:type="spellStart"/>
      <w:r w:rsidRPr="007B559B">
        <w:rPr>
          <w:b/>
          <w:bCs/>
        </w:rPr>
        <w:t>of</w:t>
      </w:r>
      <w:proofErr w:type="spellEnd"/>
      <w:r w:rsidRPr="007B559B">
        <w:rPr>
          <w:b/>
          <w:bCs/>
        </w:rPr>
        <w:t xml:space="preserve"> a cassava </w:t>
      </w:r>
      <w:proofErr w:type="spellStart"/>
      <w:r w:rsidRPr="007B559B">
        <w:rPr>
          <w:b/>
          <w:bCs/>
        </w:rPr>
        <w:t>storage</w:t>
      </w:r>
      <w:proofErr w:type="spellEnd"/>
      <w:r w:rsidRPr="007B559B">
        <w:rPr>
          <w:b/>
          <w:bCs/>
        </w:rPr>
        <w:t xml:space="preserve"> root-</w:t>
      </w:r>
      <w:proofErr w:type="spellStart"/>
      <w:r w:rsidRPr="007B559B">
        <w:rPr>
          <w:b/>
          <w:bCs/>
        </w:rPr>
        <w:t>cutting</w:t>
      </w:r>
      <w:proofErr w:type="spellEnd"/>
      <w:r w:rsidRPr="007B559B">
        <w:rPr>
          <w:b/>
          <w:bCs/>
        </w:rPr>
        <w:t xml:space="preserve"> </w:t>
      </w:r>
      <w:proofErr w:type="spellStart"/>
      <w:r w:rsidRPr="007B559B">
        <w:rPr>
          <w:b/>
          <w:bCs/>
        </w:rPr>
        <w:t>robot</w:t>
      </w:r>
      <w:proofErr w:type="spellEnd"/>
      <w:r w:rsidRPr="007B559B">
        <w:rPr>
          <w:b/>
          <w:bCs/>
        </w:rPr>
        <w:t xml:space="preserve"> </w:t>
      </w:r>
      <w:proofErr w:type="spellStart"/>
      <w:r w:rsidRPr="007B559B">
        <w:rPr>
          <w:b/>
          <w:bCs/>
        </w:rPr>
        <w:t>utilizing</w:t>
      </w:r>
      <w:proofErr w:type="spellEnd"/>
      <w:r w:rsidRPr="007B559B">
        <w:rPr>
          <w:b/>
          <w:bCs/>
        </w:rPr>
        <w:t xml:space="preserve"> a Stewart </w:t>
      </w:r>
      <w:proofErr w:type="spellStart"/>
      <w:r w:rsidRPr="007B559B">
        <w:rPr>
          <w:b/>
          <w:bCs/>
        </w:rPr>
        <w:t>platform</w:t>
      </w:r>
      <w:proofErr w:type="spellEnd"/>
      <w:r w:rsidRPr="007B559B">
        <w:rPr>
          <w:b/>
          <w:bCs/>
        </w:rPr>
        <w:t xml:space="preserve"> </w:t>
      </w:r>
      <w:proofErr w:type="spellStart"/>
      <w:r w:rsidRPr="007B559B">
        <w:rPr>
          <w:b/>
          <w:bCs/>
        </w:rPr>
        <w:t>and</w:t>
      </w:r>
      <w:proofErr w:type="spellEnd"/>
      <w:r w:rsidRPr="007B559B">
        <w:rPr>
          <w:b/>
          <w:bCs/>
        </w:rPr>
        <w:t xml:space="preserve"> </w:t>
      </w:r>
      <w:proofErr w:type="spellStart"/>
      <w:r w:rsidRPr="007B559B">
        <w:rPr>
          <w:b/>
          <w:bCs/>
        </w:rPr>
        <w:t>mask</w:t>
      </w:r>
      <w:proofErr w:type="spellEnd"/>
      <w:r w:rsidRPr="007B559B">
        <w:rPr>
          <w:b/>
          <w:bCs/>
        </w:rPr>
        <w:t xml:space="preserve"> R-CNN for </w:t>
      </w:r>
      <w:proofErr w:type="spellStart"/>
      <w:r w:rsidRPr="007B559B">
        <w:rPr>
          <w:b/>
          <w:bCs/>
        </w:rPr>
        <w:t>precision</w:t>
      </w:r>
      <w:proofErr w:type="spellEnd"/>
      <w:r w:rsidRPr="007B559B">
        <w:rPr>
          <w:b/>
          <w:bCs/>
        </w:rPr>
        <w:t xml:space="preserve"> </w:t>
      </w:r>
      <w:proofErr w:type="spellStart"/>
      <w:r w:rsidRPr="007B559B">
        <w:rPr>
          <w:b/>
          <w:bCs/>
        </w:rPr>
        <w:t>agriculture</w:t>
      </w:r>
      <w:proofErr w:type="spellEnd"/>
      <w:r w:rsidRPr="007B559B">
        <w:t xml:space="preserve">. </w:t>
      </w:r>
      <w:proofErr w:type="spellStart"/>
      <w:r w:rsidRPr="007B559B">
        <w:rPr>
          <w:i/>
          <w:iCs/>
        </w:rPr>
        <w:t>Smart</w:t>
      </w:r>
      <w:proofErr w:type="spellEnd"/>
      <w:r w:rsidRPr="007B559B">
        <w:rPr>
          <w:i/>
          <w:iCs/>
        </w:rPr>
        <w:t xml:space="preserve"> </w:t>
      </w:r>
      <w:proofErr w:type="spellStart"/>
      <w:r w:rsidRPr="007B559B">
        <w:rPr>
          <w:i/>
          <w:iCs/>
        </w:rPr>
        <w:t>Agricultural</w:t>
      </w:r>
      <w:proofErr w:type="spellEnd"/>
      <w:r w:rsidRPr="007B559B">
        <w:rPr>
          <w:i/>
          <w:iCs/>
        </w:rPr>
        <w:t xml:space="preserve"> Technology</w:t>
      </w:r>
      <w:r w:rsidRPr="007B559B">
        <w:t>, 2024.</w:t>
      </w:r>
    </w:p>
    <w:p w14:paraId="4F08A375" w14:textId="661456DB" w:rsidR="00AF1991" w:rsidRPr="007B559B" w:rsidRDefault="00AF1991" w:rsidP="00AF1991">
      <w:pPr>
        <w:autoSpaceDE w:val="0"/>
        <w:autoSpaceDN w:val="0"/>
        <w:adjustRightInd w:val="0"/>
        <w:spacing w:line="360" w:lineRule="auto"/>
        <w:jc w:val="both"/>
      </w:pPr>
      <w:r w:rsidRPr="007B559B">
        <w:t xml:space="preserve">STEWART, D. </w:t>
      </w:r>
      <w:r w:rsidRPr="007B559B">
        <w:rPr>
          <w:b/>
          <w:bCs/>
        </w:rPr>
        <w:t xml:space="preserve">A Platform </w:t>
      </w:r>
      <w:proofErr w:type="spellStart"/>
      <w:r w:rsidRPr="007B559B">
        <w:rPr>
          <w:b/>
          <w:bCs/>
        </w:rPr>
        <w:t>with</w:t>
      </w:r>
      <w:proofErr w:type="spellEnd"/>
      <w:r w:rsidRPr="007B559B">
        <w:rPr>
          <w:b/>
          <w:bCs/>
        </w:rPr>
        <w:t xml:space="preserve"> Six </w:t>
      </w:r>
      <w:proofErr w:type="spellStart"/>
      <w:r w:rsidRPr="007B559B">
        <w:rPr>
          <w:b/>
          <w:bCs/>
        </w:rPr>
        <w:t>Degrees</w:t>
      </w:r>
      <w:proofErr w:type="spellEnd"/>
      <w:r w:rsidRPr="007B559B">
        <w:rPr>
          <w:b/>
          <w:bCs/>
        </w:rPr>
        <w:t xml:space="preserve"> </w:t>
      </w:r>
      <w:proofErr w:type="spellStart"/>
      <w:r w:rsidRPr="007B559B">
        <w:rPr>
          <w:b/>
          <w:bCs/>
        </w:rPr>
        <w:t>of</w:t>
      </w:r>
      <w:proofErr w:type="spellEnd"/>
      <w:r w:rsidRPr="007B559B">
        <w:rPr>
          <w:b/>
          <w:bCs/>
        </w:rPr>
        <w:t xml:space="preserve"> </w:t>
      </w:r>
      <w:proofErr w:type="spellStart"/>
      <w:r w:rsidRPr="007B559B">
        <w:rPr>
          <w:b/>
          <w:bCs/>
        </w:rPr>
        <w:t>Freedom</w:t>
      </w:r>
      <w:proofErr w:type="spellEnd"/>
      <w:r w:rsidRPr="007B559B">
        <w:t xml:space="preserve">. </w:t>
      </w:r>
      <w:proofErr w:type="spellStart"/>
      <w:r w:rsidRPr="007B559B">
        <w:t>Proceedings</w:t>
      </w:r>
      <w:proofErr w:type="spellEnd"/>
      <w:r w:rsidRPr="007B559B">
        <w:t xml:space="preserve"> </w:t>
      </w:r>
      <w:proofErr w:type="spellStart"/>
      <w:r w:rsidRPr="007B559B">
        <w:t>of</w:t>
      </w:r>
      <w:proofErr w:type="spellEnd"/>
      <w:r w:rsidRPr="007B559B">
        <w:t xml:space="preserve"> </w:t>
      </w:r>
      <w:proofErr w:type="spellStart"/>
      <w:r w:rsidRPr="007B559B">
        <w:t>the</w:t>
      </w:r>
      <w:proofErr w:type="spellEnd"/>
      <w:r w:rsidRPr="007B559B">
        <w:t xml:space="preserve"> </w:t>
      </w:r>
      <w:proofErr w:type="spellStart"/>
      <w:r w:rsidRPr="007B559B">
        <w:t>Institution</w:t>
      </w:r>
      <w:proofErr w:type="spellEnd"/>
      <w:r w:rsidRPr="007B559B">
        <w:t xml:space="preserve"> </w:t>
      </w:r>
      <w:proofErr w:type="spellStart"/>
      <w:r w:rsidRPr="007B559B">
        <w:t>of</w:t>
      </w:r>
      <w:proofErr w:type="spellEnd"/>
      <w:r w:rsidRPr="007B559B">
        <w:t xml:space="preserve"> </w:t>
      </w:r>
      <w:proofErr w:type="spellStart"/>
      <w:r w:rsidRPr="007B559B">
        <w:t>Mechanical</w:t>
      </w:r>
      <w:proofErr w:type="spellEnd"/>
      <w:r w:rsidRPr="007B559B">
        <w:t xml:space="preserve"> </w:t>
      </w:r>
      <w:proofErr w:type="spellStart"/>
      <w:r w:rsidRPr="007B559B">
        <w:t>Engineers</w:t>
      </w:r>
      <w:proofErr w:type="spellEnd"/>
      <w:r w:rsidRPr="007B559B">
        <w:t>, 1965.</w:t>
      </w:r>
    </w:p>
    <w:p w14:paraId="1219DBC2" w14:textId="3D7212A0" w:rsidR="00CD13FB" w:rsidRPr="007B559B" w:rsidRDefault="00CD13FB" w:rsidP="00AF1991">
      <w:pPr>
        <w:autoSpaceDE w:val="0"/>
        <w:autoSpaceDN w:val="0"/>
        <w:adjustRightInd w:val="0"/>
        <w:spacing w:line="360" w:lineRule="auto"/>
        <w:jc w:val="both"/>
      </w:pPr>
      <w:r w:rsidRPr="007B559B">
        <w:t>TANENBAUM, A. S.; WETHERALL, D. J</w:t>
      </w:r>
      <w:r w:rsidRPr="007B559B">
        <w:rPr>
          <w:b/>
          <w:bCs/>
        </w:rPr>
        <w:t>.</w:t>
      </w:r>
      <w:r w:rsidRPr="007B559B">
        <w:t xml:space="preserve"> </w:t>
      </w:r>
      <w:r w:rsidRPr="007B559B">
        <w:rPr>
          <w:b/>
          <w:bCs/>
        </w:rPr>
        <w:t>Redes de Computadores</w:t>
      </w:r>
      <w:r w:rsidRPr="007B559B">
        <w:t>. 6. ed. Tradução: Daniel Vieira. Revisão técnica: Isaías Lima. Porto Alegre: Bookman, 2021.</w:t>
      </w:r>
    </w:p>
    <w:p w14:paraId="1973905B" w14:textId="77777777" w:rsidR="00AF1991" w:rsidRPr="007B559B" w:rsidRDefault="00AF1991" w:rsidP="00AF1991">
      <w:pPr>
        <w:autoSpaceDE w:val="0"/>
        <w:autoSpaceDN w:val="0"/>
        <w:adjustRightInd w:val="0"/>
        <w:spacing w:line="360" w:lineRule="auto"/>
        <w:jc w:val="both"/>
      </w:pPr>
      <w:r w:rsidRPr="007B559B">
        <w:t xml:space="preserve">TANG, J.; YANG, Y.; LI, Y.; CAO, D. </w:t>
      </w:r>
      <w:r w:rsidRPr="007B559B">
        <w:rPr>
          <w:b/>
          <w:bCs/>
        </w:rPr>
        <w:t xml:space="preserve">A 6-DOF </w:t>
      </w:r>
      <w:proofErr w:type="spellStart"/>
      <w:r w:rsidRPr="007B559B">
        <w:rPr>
          <w:b/>
          <w:bCs/>
        </w:rPr>
        <w:t>micro-vibration</w:t>
      </w:r>
      <w:proofErr w:type="spellEnd"/>
      <w:r w:rsidRPr="007B559B">
        <w:rPr>
          <w:b/>
          <w:bCs/>
        </w:rPr>
        <w:t xml:space="preserve"> </w:t>
      </w:r>
      <w:proofErr w:type="spellStart"/>
      <w:r w:rsidRPr="007B559B">
        <w:rPr>
          <w:b/>
          <w:bCs/>
        </w:rPr>
        <w:t>isolation</w:t>
      </w:r>
      <w:proofErr w:type="spellEnd"/>
      <w:r w:rsidRPr="007B559B">
        <w:rPr>
          <w:b/>
          <w:bCs/>
        </w:rPr>
        <w:t xml:space="preserve"> </w:t>
      </w:r>
      <w:proofErr w:type="spellStart"/>
      <w:r w:rsidRPr="007B559B">
        <w:rPr>
          <w:b/>
          <w:bCs/>
        </w:rPr>
        <w:t>platform</w:t>
      </w:r>
      <w:proofErr w:type="spellEnd"/>
      <w:r w:rsidRPr="007B559B">
        <w:rPr>
          <w:b/>
          <w:bCs/>
        </w:rPr>
        <w:t xml:space="preserve"> </w:t>
      </w:r>
      <w:proofErr w:type="spellStart"/>
      <w:r w:rsidRPr="007B559B">
        <w:rPr>
          <w:b/>
          <w:bCs/>
        </w:rPr>
        <w:t>based</w:t>
      </w:r>
      <w:proofErr w:type="spellEnd"/>
      <w:r w:rsidRPr="007B559B">
        <w:rPr>
          <w:b/>
          <w:bCs/>
        </w:rPr>
        <w:t xml:space="preserve"> </w:t>
      </w:r>
      <w:proofErr w:type="spellStart"/>
      <w:r w:rsidRPr="007B559B">
        <w:rPr>
          <w:b/>
          <w:bCs/>
        </w:rPr>
        <w:t>on</w:t>
      </w:r>
      <w:proofErr w:type="spellEnd"/>
      <w:r w:rsidRPr="007B559B">
        <w:rPr>
          <w:b/>
          <w:bCs/>
        </w:rPr>
        <w:t xml:space="preserve"> </w:t>
      </w:r>
      <w:proofErr w:type="spellStart"/>
      <w:r w:rsidRPr="007B559B">
        <w:rPr>
          <w:b/>
          <w:bCs/>
        </w:rPr>
        <w:t>the</w:t>
      </w:r>
      <w:proofErr w:type="spellEnd"/>
      <w:r w:rsidRPr="007B559B">
        <w:rPr>
          <w:b/>
          <w:bCs/>
        </w:rPr>
        <w:t xml:space="preserve"> </w:t>
      </w:r>
      <w:proofErr w:type="spellStart"/>
      <w:r w:rsidRPr="007B559B">
        <w:rPr>
          <w:b/>
          <w:bCs/>
        </w:rPr>
        <w:t>quasi</w:t>
      </w:r>
      <w:proofErr w:type="spellEnd"/>
      <w:r w:rsidRPr="007B559B">
        <w:rPr>
          <w:b/>
          <w:bCs/>
        </w:rPr>
        <w:t>-zero-</w:t>
      </w:r>
      <w:proofErr w:type="spellStart"/>
      <w:r w:rsidRPr="007B559B">
        <w:rPr>
          <w:b/>
          <w:bCs/>
        </w:rPr>
        <w:t>stiffness</w:t>
      </w:r>
      <w:proofErr w:type="spellEnd"/>
      <w:r w:rsidRPr="007B559B">
        <w:rPr>
          <w:b/>
          <w:bCs/>
        </w:rPr>
        <w:t xml:space="preserve"> </w:t>
      </w:r>
      <w:proofErr w:type="spellStart"/>
      <w:r w:rsidRPr="007B559B">
        <w:rPr>
          <w:b/>
          <w:bCs/>
        </w:rPr>
        <w:t>isolator</w:t>
      </w:r>
      <w:proofErr w:type="spellEnd"/>
      <w:r w:rsidRPr="007B559B">
        <w:t xml:space="preserve">. </w:t>
      </w:r>
      <w:proofErr w:type="spellStart"/>
      <w:r w:rsidRPr="007B559B">
        <w:t>Journal</w:t>
      </w:r>
      <w:proofErr w:type="spellEnd"/>
      <w:r w:rsidRPr="007B559B">
        <w:t xml:space="preserve"> </w:t>
      </w:r>
      <w:proofErr w:type="spellStart"/>
      <w:r w:rsidRPr="007B559B">
        <w:t>of</w:t>
      </w:r>
      <w:proofErr w:type="spellEnd"/>
      <w:r w:rsidRPr="007B559B">
        <w:t xml:space="preserve"> </w:t>
      </w:r>
      <w:proofErr w:type="spellStart"/>
      <w:r w:rsidRPr="007B559B">
        <w:t>Mechanical</w:t>
      </w:r>
      <w:proofErr w:type="spellEnd"/>
      <w:r w:rsidRPr="007B559B">
        <w:t xml:space="preserve"> </w:t>
      </w:r>
      <w:proofErr w:type="spellStart"/>
      <w:r w:rsidRPr="007B559B">
        <w:t>Engineering</w:t>
      </w:r>
      <w:proofErr w:type="spellEnd"/>
      <w:r w:rsidRPr="007B559B">
        <w:t xml:space="preserve"> Science, 2021.</w:t>
      </w:r>
    </w:p>
    <w:p w14:paraId="0175A62A" w14:textId="77777777" w:rsidR="00AF1991" w:rsidRPr="007B559B" w:rsidRDefault="00AF1991" w:rsidP="00AF1991">
      <w:pPr>
        <w:autoSpaceDE w:val="0"/>
        <w:autoSpaceDN w:val="0"/>
        <w:adjustRightInd w:val="0"/>
        <w:spacing w:line="360" w:lineRule="auto"/>
        <w:jc w:val="both"/>
      </w:pPr>
      <w:r w:rsidRPr="007B559B">
        <w:t xml:space="preserve">TAYLOR, B.; EASTWOOD, P.; JONES, B. L. </w:t>
      </w:r>
      <w:proofErr w:type="spellStart"/>
      <w:r w:rsidRPr="007B559B">
        <w:rPr>
          <w:b/>
          <w:bCs/>
        </w:rPr>
        <w:t>Development</w:t>
      </w:r>
      <w:proofErr w:type="spellEnd"/>
      <w:r w:rsidRPr="007B559B">
        <w:rPr>
          <w:b/>
          <w:bCs/>
        </w:rPr>
        <w:t xml:space="preserve"> </w:t>
      </w:r>
      <w:proofErr w:type="spellStart"/>
      <w:r w:rsidRPr="007B559B">
        <w:rPr>
          <w:b/>
          <w:bCs/>
        </w:rPr>
        <w:t>of</w:t>
      </w:r>
      <w:proofErr w:type="spellEnd"/>
      <w:r w:rsidRPr="007B559B">
        <w:rPr>
          <w:b/>
          <w:bCs/>
        </w:rPr>
        <w:t xml:space="preserve"> a </w:t>
      </w:r>
      <w:proofErr w:type="spellStart"/>
      <w:r w:rsidRPr="007B559B">
        <w:rPr>
          <w:b/>
          <w:bCs/>
        </w:rPr>
        <w:t>low-cost</w:t>
      </w:r>
      <w:proofErr w:type="spellEnd"/>
      <w:r w:rsidRPr="007B559B">
        <w:rPr>
          <w:b/>
          <w:bCs/>
        </w:rPr>
        <w:t xml:space="preserve">, </w:t>
      </w:r>
      <w:proofErr w:type="spellStart"/>
      <w:r w:rsidRPr="007B559B">
        <w:rPr>
          <w:b/>
          <w:bCs/>
        </w:rPr>
        <w:t>portable</w:t>
      </w:r>
      <w:proofErr w:type="spellEnd"/>
      <w:r w:rsidRPr="007B559B">
        <w:rPr>
          <w:b/>
          <w:bCs/>
        </w:rPr>
        <w:t xml:space="preserve"> hardware </w:t>
      </w:r>
      <w:proofErr w:type="spellStart"/>
      <w:r w:rsidRPr="007B559B">
        <w:rPr>
          <w:b/>
          <w:bCs/>
        </w:rPr>
        <w:t>platform</w:t>
      </w:r>
      <w:proofErr w:type="spellEnd"/>
      <w:r w:rsidRPr="007B559B">
        <w:rPr>
          <w:b/>
          <w:bCs/>
        </w:rPr>
        <w:t xml:space="preserve"> for </w:t>
      </w:r>
      <w:proofErr w:type="spellStart"/>
      <w:r w:rsidRPr="007B559B">
        <w:rPr>
          <w:b/>
          <w:bCs/>
        </w:rPr>
        <w:t>teaching</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and</w:t>
      </w:r>
      <w:proofErr w:type="spellEnd"/>
      <w:r w:rsidRPr="007B559B">
        <w:rPr>
          <w:b/>
          <w:bCs/>
        </w:rPr>
        <w:t xml:space="preserve"> systems </w:t>
      </w:r>
      <w:proofErr w:type="spellStart"/>
      <w:r w:rsidRPr="007B559B">
        <w:rPr>
          <w:b/>
          <w:bCs/>
        </w:rPr>
        <w:t>theory</w:t>
      </w:r>
      <w:proofErr w:type="spellEnd"/>
      <w:r w:rsidRPr="007B559B">
        <w:t xml:space="preserve">. In: 10th IFAC </w:t>
      </w:r>
      <w:proofErr w:type="spellStart"/>
      <w:r w:rsidRPr="007B559B">
        <w:t>Symposium</w:t>
      </w:r>
      <w:proofErr w:type="spellEnd"/>
      <w:r w:rsidRPr="007B559B">
        <w:t xml:space="preserve"> </w:t>
      </w:r>
      <w:proofErr w:type="spellStart"/>
      <w:r w:rsidRPr="007B559B">
        <w:t>Advances</w:t>
      </w:r>
      <w:proofErr w:type="spellEnd"/>
      <w:r w:rsidRPr="007B559B">
        <w:t xml:space="preserve"> in </w:t>
      </w:r>
      <w:proofErr w:type="spellStart"/>
      <w:r w:rsidRPr="007B559B">
        <w:t>Control</w:t>
      </w:r>
      <w:proofErr w:type="spellEnd"/>
      <w:r w:rsidRPr="007B559B">
        <w:t xml:space="preserve"> </w:t>
      </w:r>
      <w:proofErr w:type="spellStart"/>
      <w:r w:rsidRPr="007B559B">
        <w:t>Education</w:t>
      </w:r>
      <w:proofErr w:type="spellEnd"/>
      <w:r w:rsidRPr="007B559B">
        <w:t>, 2013.</w:t>
      </w:r>
    </w:p>
    <w:p w14:paraId="19744817" w14:textId="77777777" w:rsidR="00AF1991" w:rsidRPr="007B559B" w:rsidRDefault="00AF1991" w:rsidP="00AF1991">
      <w:pPr>
        <w:autoSpaceDE w:val="0"/>
        <w:autoSpaceDN w:val="0"/>
        <w:adjustRightInd w:val="0"/>
        <w:spacing w:line="360" w:lineRule="auto"/>
        <w:jc w:val="both"/>
      </w:pPr>
      <w:r w:rsidRPr="007B559B">
        <w:t xml:space="preserve">WANG, W.; NING, Y.; ZHANG, Y.; XU, P.; LI, B. </w:t>
      </w:r>
      <w:r w:rsidRPr="007B559B">
        <w:rPr>
          <w:b/>
          <w:bCs/>
        </w:rPr>
        <w:t xml:space="preserve">Linear </w:t>
      </w:r>
      <w:proofErr w:type="spellStart"/>
      <w:r w:rsidRPr="007B559B">
        <w:rPr>
          <w:b/>
          <w:bCs/>
        </w:rPr>
        <w:t>active</w:t>
      </w:r>
      <w:proofErr w:type="spellEnd"/>
      <w:r w:rsidRPr="007B559B">
        <w:rPr>
          <w:b/>
          <w:bCs/>
        </w:rPr>
        <w:t xml:space="preserve"> </w:t>
      </w:r>
      <w:proofErr w:type="spellStart"/>
      <w:r w:rsidRPr="007B559B">
        <w:rPr>
          <w:b/>
          <w:bCs/>
        </w:rPr>
        <w:t>disturbance</w:t>
      </w:r>
      <w:proofErr w:type="spellEnd"/>
      <w:r w:rsidRPr="007B559B">
        <w:rPr>
          <w:b/>
          <w:bCs/>
        </w:rPr>
        <w:t xml:space="preserve"> </w:t>
      </w:r>
      <w:proofErr w:type="spellStart"/>
      <w:r w:rsidRPr="007B559B">
        <w:rPr>
          <w:b/>
          <w:bCs/>
        </w:rPr>
        <w:t>rejection</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with</w:t>
      </w:r>
      <w:proofErr w:type="spellEnd"/>
      <w:r w:rsidRPr="007B559B">
        <w:rPr>
          <w:b/>
          <w:bCs/>
        </w:rPr>
        <w:t xml:space="preserve"> linear </w:t>
      </w:r>
      <w:proofErr w:type="spellStart"/>
      <w:r w:rsidRPr="007B559B">
        <w:rPr>
          <w:b/>
          <w:bCs/>
        </w:rPr>
        <w:t>quadratic</w:t>
      </w:r>
      <w:proofErr w:type="spellEnd"/>
      <w:r w:rsidRPr="007B559B">
        <w:rPr>
          <w:b/>
          <w:bCs/>
        </w:rPr>
        <w:t xml:space="preserve"> </w:t>
      </w:r>
      <w:proofErr w:type="spellStart"/>
      <w:r w:rsidRPr="007B559B">
        <w:rPr>
          <w:b/>
          <w:bCs/>
        </w:rPr>
        <w:t>regulator</w:t>
      </w:r>
      <w:proofErr w:type="spellEnd"/>
      <w:r w:rsidRPr="007B559B">
        <w:rPr>
          <w:b/>
          <w:bCs/>
        </w:rPr>
        <w:t xml:space="preserve"> for Stewart </w:t>
      </w:r>
      <w:proofErr w:type="spellStart"/>
      <w:r w:rsidRPr="007B559B">
        <w:rPr>
          <w:b/>
          <w:bCs/>
        </w:rPr>
        <w:t>platform</w:t>
      </w:r>
      <w:proofErr w:type="spellEnd"/>
      <w:r w:rsidRPr="007B559B">
        <w:rPr>
          <w:b/>
          <w:bCs/>
        </w:rPr>
        <w:t xml:space="preserve"> in </w:t>
      </w:r>
      <w:proofErr w:type="spellStart"/>
      <w:r w:rsidRPr="007B559B">
        <w:rPr>
          <w:b/>
          <w:bCs/>
        </w:rPr>
        <w:t>active</w:t>
      </w:r>
      <w:proofErr w:type="spellEnd"/>
      <w:r w:rsidRPr="007B559B">
        <w:rPr>
          <w:b/>
          <w:bCs/>
        </w:rPr>
        <w:t xml:space="preserve"> </w:t>
      </w:r>
      <w:proofErr w:type="spellStart"/>
      <w:r w:rsidRPr="007B559B">
        <w:rPr>
          <w:b/>
          <w:bCs/>
        </w:rPr>
        <w:t>wave</w:t>
      </w:r>
      <w:proofErr w:type="spellEnd"/>
      <w:r w:rsidRPr="007B559B">
        <w:rPr>
          <w:b/>
          <w:bCs/>
        </w:rPr>
        <w:t xml:space="preserve"> </w:t>
      </w:r>
      <w:proofErr w:type="spellStart"/>
      <w:r w:rsidRPr="007B559B">
        <w:rPr>
          <w:b/>
          <w:bCs/>
        </w:rPr>
        <w:t>compensation</w:t>
      </w:r>
      <w:proofErr w:type="spellEnd"/>
      <w:r w:rsidRPr="007B559B">
        <w:rPr>
          <w:b/>
          <w:bCs/>
        </w:rPr>
        <w:t xml:space="preserve"> system</w:t>
      </w:r>
      <w:r w:rsidRPr="007B559B">
        <w:t xml:space="preserve">. Applied </w:t>
      </w:r>
      <w:proofErr w:type="spellStart"/>
      <w:r w:rsidRPr="007B559B">
        <w:t>Ocean</w:t>
      </w:r>
      <w:proofErr w:type="spellEnd"/>
      <w:r w:rsidRPr="007B559B">
        <w:t xml:space="preserve"> </w:t>
      </w:r>
      <w:proofErr w:type="spellStart"/>
      <w:r w:rsidRPr="007B559B">
        <w:t>Research</w:t>
      </w:r>
      <w:proofErr w:type="spellEnd"/>
      <w:r w:rsidRPr="007B559B">
        <w:t>, 2025.</w:t>
      </w:r>
    </w:p>
    <w:p w14:paraId="1CFE61FE" w14:textId="77777777" w:rsidR="00AF1991" w:rsidRPr="007B559B" w:rsidRDefault="00AF1991" w:rsidP="00AF1991">
      <w:pPr>
        <w:autoSpaceDE w:val="0"/>
        <w:autoSpaceDN w:val="0"/>
        <w:adjustRightInd w:val="0"/>
        <w:spacing w:line="360" w:lineRule="auto"/>
        <w:jc w:val="both"/>
      </w:pPr>
      <w:r w:rsidRPr="007B559B">
        <w:t xml:space="preserve">YILDIZ, İ.; ÖMÜRLÜ, V. E. </w:t>
      </w:r>
      <w:r w:rsidRPr="007B559B">
        <w:rPr>
          <w:b/>
          <w:bCs/>
        </w:rPr>
        <w:t xml:space="preserve">A passive Stewart </w:t>
      </w:r>
      <w:proofErr w:type="spellStart"/>
      <w:r w:rsidRPr="007B559B">
        <w:rPr>
          <w:b/>
          <w:bCs/>
        </w:rPr>
        <w:t>platform</w:t>
      </w:r>
      <w:proofErr w:type="spellEnd"/>
      <w:r w:rsidRPr="007B559B">
        <w:rPr>
          <w:b/>
          <w:bCs/>
        </w:rPr>
        <w:t xml:space="preserve"> </w:t>
      </w:r>
      <w:proofErr w:type="spellStart"/>
      <w:r w:rsidRPr="007B559B">
        <w:rPr>
          <w:b/>
          <w:bCs/>
        </w:rPr>
        <w:t>based</w:t>
      </w:r>
      <w:proofErr w:type="spellEnd"/>
      <w:r w:rsidRPr="007B559B">
        <w:rPr>
          <w:b/>
          <w:bCs/>
        </w:rPr>
        <w:t xml:space="preserve"> joystick </w:t>
      </w:r>
      <w:proofErr w:type="spellStart"/>
      <w:r w:rsidRPr="007B559B">
        <w:rPr>
          <w:b/>
          <w:bCs/>
        </w:rPr>
        <w:t>to</w:t>
      </w:r>
      <w:proofErr w:type="spellEnd"/>
      <w:r w:rsidRPr="007B559B">
        <w:rPr>
          <w:b/>
          <w:bCs/>
        </w:rPr>
        <w:t xml:space="preserve"> </w:t>
      </w:r>
      <w:proofErr w:type="spellStart"/>
      <w:r w:rsidRPr="007B559B">
        <w:rPr>
          <w:b/>
          <w:bCs/>
        </w:rPr>
        <w:t>control</w:t>
      </w:r>
      <w:proofErr w:type="spellEnd"/>
      <w:r w:rsidRPr="007B559B">
        <w:rPr>
          <w:b/>
          <w:bCs/>
        </w:rPr>
        <w:t xml:space="preserve"> </w:t>
      </w:r>
      <w:proofErr w:type="spellStart"/>
      <w:r w:rsidRPr="007B559B">
        <w:rPr>
          <w:b/>
          <w:bCs/>
        </w:rPr>
        <w:t>spatially</w:t>
      </w:r>
      <w:proofErr w:type="spellEnd"/>
      <w:r w:rsidRPr="007B559B">
        <w:rPr>
          <w:b/>
          <w:bCs/>
        </w:rPr>
        <w:t xml:space="preserve"> </w:t>
      </w:r>
      <w:proofErr w:type="spellStart"/>
      <w:r w:rsidRPr="007B559B">
        <w:rPr>
          <w:b/>
          <w:bCs/>
        </w:rPr>
        <w:t>moving</w:t>
      </w:r>
      <w:proofErr w:type="spellEnd"/>
      <w:r w:rsidRPr="007B559B">
        <w:rPr>
          <w:b/>
          <w:bCs/>
        </w:rPr>
        <w:t xml:space="preserve"> </w:t>
      </w:r>
      <w:proofErr w:type="spellStart"/>
      <w:r w:rsidRPr="007B559B">
        <w:rPr>
          <w:b/>
          <w:bCs/>
        </w:rPr>
        <w:t>objects</w:t>
      </w:r>
      <w:proofErr w:type="spellEnd"/>
      <w:r w:rsidRPr="007B559B">
        <w:t xml:space="preserve">. </w:t>
      </w:r>
      <w:proofErr w:type="spellStart"/>
      <w:r w:rsidRPr="007B559B">
        <w:t>International</w:t>
      </w:r>
      <w:proofErr w:type="spellEnd"/>
      <w:r w:rsidRPr="007B559B">
        <w:t xml:space="preserve"> </w:t>
      </w:r>
      <w:proofErr w:type="spellStart"/>
      <w:r w:rsidRPr="007B559B">
        <w:t>Journal</w:t>
      </w:r>
      <w:proofErr w:type="spellEnd"/>
      <w:r w:rsidRPr="007B559B">
        <w:t xml:space="preserve"> </w:t>
      </w:r>
      <w:proofErr w:type="spellStart"/>
      <w:r w:rsidRPr="007B559B">
        <w:t>of</w:t>
      </w:r>
      <w:proofErr w:type="spellEnd"/>
      <w:r w:rsidRPr="007B559B">
        <w:t xml:space="preserve"> </w:t>
      </w:r>
      <w:proofErr w:type="spellStart"/>
      <w:r w:rsidRPr="007B559B">
        <w:t>Materials</w:t>
      </w:r>
      <w:proofErr w:type="spellEnd"/>
      <w:r w:rsidRPr="007B559B">
        <w:t xml:space="preserve"> Science </w:t>
      </w:r>
      <w:proofErr w:type="spellStart"/>
      <w:r w:rsidRPr="007B559B">
        <w:t>and</w:t>
      </w:r>
      <w:proofErr w:type="spellEnd"/>
      <w:r w:rsidRPr="007B559B">
        <w:t xml:space="preserve"> </w:t>
      </w:r>
      <w:proofErr w:type="spellStart"/>
      <w:r w:rsidRPr="007B559B">
        <w:t>Engineering</w:t>
      </w:r>
      <w:proofErr w:type="spellEnd"/>
      <w:r w:rsidRPr="007B559B">
        <w:t>, v. 4, n. 2, p. 135–142, 2016.</w:t>
      </w:r>
    </w:p>
    <w:p w14:paraId="6601FEC3" w14:textId="77777777" w:rsidR="00AF1991" w:rsidRPr="007B559B" w:rsidRDefault="00AF1991" w:rsidP="00AF1991">
      <w:pPr>
        <w:autoSpaceDE w:val="0"/>
        <w:autoSpaceDN w:val="0"/>
        <w:adjustRightInd w:val="0"/>
        <w:spacing w:line="360" w:lineRule="auto"/>
        <w:jc w:val="both"/>
      </w:pPr>
      <w:r w:rsidRPr="007B559B">
        <w:t xml:space="preserve">YUAN, H.; SU, Y.; LI, J.; ZHANG, Y.; LI, Z. </w:t>
      </w:r>
      <w:proofErr w:type="spellStart"/>
      <w:r w:rsidRPr="007B559B">
        <w:rPr>
          <w:b/>
          <w:bCs/>
        </w:rPr>
        <w:t>Parametric</w:t>
      </w:r>
      <w:proofErr w:type="spellEnd"/>
      <w:r w:rsidRPr="007B559B">
        <w:rPr>
          <w:b/>
          <w:bCs/>
        </w:rPr>
        <w:t xml:space="preserve"> </w:t>
      </w:r>
      <w:proofErr w:type="spellStart"/>
      <w:r w:rsidRPr="007B559B">
        <w:rPr>
          <w:b/>
          <w:bCs/>
        </w:rPr>
        <w:t>vibration</w:t>
      </w:r>
      <w:proofErr w:type="spellEnd"/>
      <w:r w:rsidRPr="007B559B">
        <w:rPr>
          <w:b/>
          <w:bCs/>
        </w:rPr>
        <w:t xml:space="preserve"> </w:t>
      </w:r>
      <w:proofErr w:type="spellStart"/>
      <w:r w:rsidRPr="007B559B">
        <w:rPr>
          <w:b/>
          <w:bCs/>
        </w:rPr>
        <w:t>analysis</w:t>
      </w:r>
      <w:proofErr w:type="spellEnd"/>
      <w:r w:rsidRPr="007B559B">
        <w:rPr>
          <w:b/>
          <w:bCs/>
        </w:rPr>
        <w:t xml:space="preserve"> </w:t>
      </w:r>
      <w:proofErr w:type="spellStart"/>
      <w:r w:rsidRPr="007B559B">
        <w:rPr>
          <w:b/>
          <w:bCs/>
        </w:rPr>
        <w:t>of</w:t>
      </w:r>
      <w:proofErr w:type="spellEnd"/>
      <w:r w:rsidRPr="007B559B">
        <w:rPr>
          <w:b/>
          <w:bCs/>
        </w:rPr>
        <w:t xml:space="preserve"> a </w:t>
      </w:r>
      <w:proofErr w:type="spellStart"/>
      <w:r w:rsidRPr="007B559B">
        <w:rPr>
          <w:b/>
          <w:bCs/>
        </w:rPr>
        <w:t>six-degree-of-freedom</w:t>
      </w:r>
      <w:proofErr w:type="spellEnd"/>
      <w:r w:rsidRPr="007B559B">
        <w:rPr>
          <w:b/>
          <w:bCs/>
        </w:rPr>
        <w:t xml:space="preserve"> </w:t>
      </w:r>
      <w:proofErr w:type="spellStart"/>
      <w:r w:rsidRPr="007B559B">
        <w:rPr>
          <w:b/>
          <w:bCs/>
        </w:rPr>
        <w:t>electro-hydraulic</w:t>
      </w:r>
      <w:proofErr w:type="spellEnd"/>
      <w:r w:rsidRPr="007B559B">
        <w:rPr>
          <w:b/>
          <w:bCs/>
        </w:rPr>
        <w:t xml:space="preserve"> Stewart </w:t>
      </w:r>
      <w:proofErr w:type="spellStart"/>
      <w:r w:rsidRPr="007B559B">
        <w:rPr>
          <w:b/>
          <w:bCs/>
        </w:rPr>
        <w:t>platform</w:t>
      </w:r>
      <w:proofErr w:type="spellEnd"/>
      <w:r w:rsidRPr="007B559B">
        <w:t xml:space="preserve">. Shock </w:t>
      </w:r>
      <w:proofErr w:type="spellStart"/>
      <w:r w:rsidRPr="007B559B">
        <w:t>and</w:t>
      </w:r>
      <w:proofErr w:type="spellEnd"/>
      <w:r w:rsidRPr="007B559B">
        <w:t xml:space="preserve"> </w:t>
      </w:r>
      <w:proofErr w:type="spellStart"/>
      <w:r w:rsidRPr="007B559B">
        <w:t>Vibration</w:t>
      </w:r>
      <w:proofErr w:type="spellEnd"/>
      <w:r w:rsidRPr="007B559B">
        <w:t>, 2021.</w:t>
      </w:r>
    </w:p>
    <w:p w14:paraId="75976AD9" w14:textId="77777777" w:rsidR="00AF1991" w:rsidRPr="007B559B" w:rsidRDefault="00AF1991" w:rsidP="00AF1991">
      <w:pPr>
        <w:autoSpaceDE w:val="0"/>
        <w:autoSpaceDN w:val="0"/>
        <w:adjustRightInd w:val="0"/>
        <w:spacing w:line="360" w:lineRule="auto"/>
        <w:jc w:val="both"/>
      </w:pPr>
      <w:r w:rsidRPr="007B559B">
        <w:t xml:space="preserve">YUAN, J.; TANG, Y.; WANG, W.; ZHANG, L. </w:t>
      </w:r>
      <w:proofErr w:type="spellStart"/>
      <w:r w:rsidRPr="007B559B">
        <w:rPr>
          <w:b/>
          <w:bCs/>
        </w:rPr>
        <w:t>Parametric</w:t>
      </w:r>
      <w:proofErr w:type="spellEnd"/>
      <w:r w:rsidRPr="007B559B">
        <w:rPr>
          <w:b/>
          <w:bCs/>
        </w:rPr>
        <w:t xml:space="preserve"> </w:t>
      </w:r>
      <w:proofErr w:type="spellStart"/>
      <w:r w:rsidRPr="007B559B">
        <w:rPr>
          <w:b/>
          <w:bCs/>
        </w:rPr>
        <w:t>vibration</w:t>
      </w:r>
      <w:proofErr w:type="spellEnd"/>
      <w:r w:rsidRPr="007B559B">
        <w:rPr>
          <w:b/>
          <w:bCs/>
        </w:rPr>
        <w:t xml:space="preserve"> </w:t>
      </w:r>
      <w:proofErr w:type="spellStart"/>
      <w:r w:rsidRPr="007B559B">
        <w:rPr>
          <w:b/>
          <w:bCs/>
        </w:rPr>
        <w:t>analysis</w:t>
      </w:r>
      <w:proofErr w:type="spellEnd"/>
      <w:r w:rsidRPr="007B559B">
        <w:rPr>
          <w:b/>
          <w:bCs/>
        </w:rPr>
        <w:t xml:space="preserve"> </w:t>
      </w:r>
      <w:proofErr w:type="spellStart"/>
      <w:r w:rsidRPr="007B559B">
        <w:rPr>
          <w:b/>
          <w:bCs/>
        </w:rPr>
        <w:t>of</w:t>
      </w:r>
      <w:proofErr w:type="spellEnd"/>
      <w:r w:rsidRPr="007B559B">
        <w:rPr>
          <w:b/>
          <w:bCs/>
        </w:rPr>
        <w:t xml:space="preserve"> a </w:t>
      </w:r>
      <w:proofErr w:type="spellStart"/>
      <w:r w:rsidRPr="007B559B">
        <w:rPr>
          <w:b/>
          <w:bCs/>
        </w:rPr>
        <w:t>six-degree-of-freedom</w:t>
      </w:r>
      <w:proofErr w:type="spellEnd"/>
      <w:r w:rsidRPr="007B559B">
        <w:rPr>
          <w:b/>
          <w:bCs/>
        </w:rPr>
        <w:t xml:space="preserve"> </w:t>
      </w:r>
      <w:proofErr w:type="spellStart"/>
      <w:r w:rsidRPr="007B559B">
        <w:rPr>
          <w:b/>
          <w:bCs/>
        </w:rPr>
        <w:t>electro-hydraulic</w:t>
      </w:r>
      <w:proofErr w:type="spellEnd"/>
      <w:r w:rsidRPr="007B559B">
        <w:rPr>
          <w:b/>
          <w:bCs/>
        </w:rPr>
        <w:t xml:space="preserve"> Stewart </w:t>
      </w:r>
      <w:proofErr w:type="spellStart"/>
      <w:r w:rsidRPr="007B559B">
        <w:rPr>
          <w:b/>
          <w:bCs/>
        </w:rPr>
        <w:t>platform</w:t>
      </w:r>
      <w:proofErr w:type="spellEnd"/>
      <w:r w:rsidRPr="007B559B">
        <w:t xml:space="preserve">. Shock </w:t>
      </w:r>
      <w:proofErr w:type="spellStart"/>
      <w:r w:rsidRPr="007B559B">
        <w:t>and</w:t>
      </w:r>
      <w:proofErr w:type="spellEnd"/>
      <w:r w:rsidRPr="007B559B">
        <w:t xml:space="preserve"> </w:t>
      </w:r>
      <w:proofErr w:type="spellStart"/>
      <w:r w:rsidRPr="007B559B">
        <w:t>Vibration</w:t>
      </w:r>
      <w:proofErr w:type="spellEnd"/>
      <w:r w:rsidRPr="007B559B">
        <w:t>, 2021.</w:t>
      </w:r>
    </w:p>
    <w:p w14:paraId="1297C1DE" w14:textId="2DC59606" w:rsidR="00E415B7" w:rsidRDefault="00E415B7" w:rsidP="00AF1991">
      <w:pPr>
        <w:autoSpaceDE w:val="0"/>
        <w:autoSpaceDN w:val="0"/>
        <w:adjustRightInd w:val="0"/>
        <w:spacing w:line="360" w:lineRule="auto"/>
        <w:jc w:val="both"/>
      </w:pPr>
    </w:p>
    <w:sectPr w:rsidR="00E415B7" w:rsidSect="00C111C6">
      <w:headerReference w:type="default" r:id="rId115"/>
      <w:footerReference w:type="default" r:id="rId116"/>
      <w:pgSz w:w="11906" w:h="16838"/>
      <w:pgMar w:top="1701" w:right="1134" w:bottom="1134"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Anderson Hirata" w:date="2025-11-24T15:08:00Z" w:initials="AH">
    <w:p w14:paraId="06FE5385" w14:textId="77777777" w:rsidR="00EE03AF" w:rsidRPr="007B559B" w:rsidRDefault="00EE03AF" w:rsidP="00EE03AF">
      <w:pPr>
        <w:pStyle w:val="Textodecomentrio"/>
      </w:pPr>
      <w:r w:rsidRPr="007B559B">
        <w:rPr>
          <w:rStyle w:val="Refdecomentrio"/>
        </w:rPr>
        <w:annotationRef/>
      </w:r>
      <w:r w:rsidRPr="007B559B">
        <w:t>Poderia referenciar esse texto, possivelmente citando o próprio artigo do Stewart ou outra referência que afirma isso. Por exemplo, desse link(</w:t>
      </w:r>
      <w:hyperlink r:id="rId1" w:history="1">
        <w:r w:rsidRPr="007B559B">
          <w:rPr>
            <w:rStyle w:val="Hyperlink"/>
          </w:rPr>
          <w:t>ReviewStewartPlatform.pdf</w:t>
        </w:r>
      </w:hyperlink>
      <w:r w:rsidRPr="007B559B">
        <w:t xml:space="preserve"> ), eu sei que isso é afirmado, mas seria interessante obter uma citação mais apropriada.</w:t>
      </w:r>
    </w:p>
  </w:comment>
  <w:comment w:id="11" w:author="Anderson Hirata" w:date="2025-11-24T15:18:00Z" w:initials="AH">
    <w:p w14:paraId="4D096D9E" w14:textId="77777777" w:rsidR="00D21357" w:rsidRPr="007B559B" w:rsidRDefault="00D21357" w:rsidP="00D21357">
      <w:pPr>
        <w:pStyle w:val="Textodecomentrio"/>
      </w:pPr>
      <w:r w:rsidRPr="007B559B">
        <w:rPr>
          <w:rStyle w:val="Refdecomentrio"/>
        </w:rPr>
        <w:annotationRef/>
      </w:r>
      <w:r w:rsidRPr="007B559B">
        <w:t>Checar a citação correta desses artigos</w:t>
      </w:r>
    </w:p>
  </w:comment>
  <w:comment w:id="33" w:author="Anderson Hirata" w:date="2025-11-24T15:53:00Z" w:initials="AH">
    <w:p w14:paraId="42D370AF" w14:textId="77777777" w:rsidR="006E022C" w:rsidRPr="007B559B" w:rsidRDefault="006E022C" w:rsidP="006E022C">
      <w:pPr>
        <w:pStyle w:val="Textodecomentrio"/>
      </w:pPr>
      <w:r w:rsidRPr="007B559B">
        <w:rPr>
          <w:rStyle w:val="Refdecomentrio"/>
        </w:rPr>
        <w:annotationRef/>
      </w:r>
      <w:r w:rsidRPr="007B559B">
        <w:t>Citar o seu trabalho (talvez na forma de relatório) realizado na minha disciplina de Lab de Sistemas de Controle II. Veja se existe o padrão de citação desse tipo de documento, e coloque nas referências.</w:t>
      </w:r>
    </w:p>
  </w:comment>
  <w:comment w:id="88" w:author="Anderson Hirata" w:date="2025-11-25T19:48:00Z" w:initials="AH">
    <w:p w14:paraId="0A083382" w14:textId="77777777" w:rsidR="00473549" w:rsidRPr="007B559B" w:rsidRDefault="00473549" w:rsidP="00473549">
      <w:pPr>
        <w:pStyle w:val="Textodecomentrio"/>
      </w:pPr>
      <w:r w:rsidRPr="007B559B">
        <w:rPr>
          <w:rStyle w:val="Refdecomentrio"/>
        </w:rPr>
        <w:annotationRef/>
      </w:r>
      <w:r w:rsidRPr="007B559B">
        <w:t xml:space="preserve">Você poderia obter o relatório atualizado, já que está dizendo que são dados recentes. </w:t>
      </w:r>
      <w:hyperlink r:id="rId2" w:history="1">
        <w:r w:rsidRPr="007B559B">
          <w:rPr>
            <w:rStyle w:val="Hyperlink"/>
          </w:rPr>
          <w:t>https://ifr.org/</w:t>
        </w:r>
      </w:hyperlink>
    </w:p>
  </w:comment>
  <w:comment w:id="97" w:author="Anderson Hirata" w:date="2025-11-25T19:59:00Z" w:initials="AH">
    <w:p w14:paraId="1CC2F1E3" w14:textId="77777777" w:rsidR="00C81D67" w:rsidRPr="007B559B" w:rsidRDefault="00C81D67" w:rsidP="00C81D67">
      <w:pPr>
        <w:pStyle w:val="Textodecomentrio"/>
      </w:pPr>
      <w:r w:rsidRPr="007B559B">
        <w:rPr>
          <w:rStyle w:val="Refdecomentrio"/>
        </w:rPr>
        <w:annotationRef/>
      </w:r>
      <w:r w:rsidRPr="007B559B">
        <w:t>Toda figura apresentada no seu trabalho deve ser referenciada, e mencionada no texto. Imagens não devem ser colocadas "soltas" no trabalho, sem nenhum comentário. Se está lá, tem algum motivo e significado. Se está lá sem qualquer discussão realizada a cerca dele, pode ser retirada.</w:t>
      </w:r>
    </w:p>
  </w:comment>
  <w:comment w:id="101" w:author="Anderson Hirata" w:date="2025-11-25T20:00:00Z" w:initials="AH">
    <w:p w14:paraId="25975917" w14:textId="77777777" w:rsidR="00C81D67" w:rsidRPr="007B559B" w:rsidRDefault="00C81D67" w:rsidP="00C81D67">
      <w:pPr>
        <w:pStyle w:val="Textodecomentrio"/>
      </w:pPr>
      <w:r w:rsidRPr="007B559B">
        <w:rPr>
          <w:rStyle w:val="Refdecomentrio"/>
        </w:rPr>
        <w:annotationRef/>
      </w:r>
      <w:r w:rsidRPr="007B559B">
        <w:t>Seria volume de trabalho?</w:t>
      </w:r>
    </w:p>
  </w:comment>
  <w:comment w:id="102" w:author="Anderson Hirata" w:date="2025-11-25T20:02:00Z" w:initials="AH">
    <w:p w14:paraId="1A2E3EA6" w14:textId="77777777" w:rsidR="00C81D67" w:rsidRPr="007B559B" w:rsidRDefault="00C81D67" w:rsidP="00C81D67">
      <w:pPr>
        <w:pStyle w:val="Textodecomentrio"/>
      </w:pPr>
      <w:r w:rsidRPr="007B559B">
        <w:rPr>
          <w:rStyle w:val="Refdecomentrio"/>
        </w:rPr>
        <w:annotationRef/>
      </w:r>
      <w:r w:rsidRPr="007B559B">
        <w:t xml:space="preserve">Por que a cinemática de robôs paralelos é mais complexa que a cinemática de robos seriais? </w:t>
      </w:r>
    </w:p>
  </w:comment>
  <w:comment w:id="111" w:author="Anderson Hirata" w:date="2025-11-25T20:06:00Z" w:initials="AH">
    <w:p w14:paraId="2313A643" w14:textId="77777777" w:rsidR="002A17A0" w:rsidRPr="007B559B" w:rsidRDefault="002A17A0" w:rsidP="002A17A0">
      <w:pPr>
        <w:pStyle w:val="Textodecomentrio"/>
      </w:pPr>
      <w:r w:rsidRPr="007B559B">
        <w:rPr>
          <w:rStyle w:val="Refdecomentrio"/>
        </w:rPr>
        <w:annotationRef/>
      </w:r>
      <w:r w:rsidRPr="007B559B">
        <w:t>Precisa de citação</w:t>
      </w:r>
    </w:p>
  </w:comment>
  <w:comment w:id="125" w:author="Anderson Hirata" w:date="2025-11-26T17:38:00Z" w:initials="AH">
    <w:p w14:paraId="62C17D25" w14:textId="77777777" w:rsidR="007F3B19" w:rsidRPr="007B559B" w:rsidRDefault="007F3B19" w:rsidP="007F3B19">
      <w:pPr>
        <w:pStyle w:val="Textodecomentrio"/>
      </w:pPr>
      <w:r w:rsidRPr="007B559B">
        <w:rPr>
          <w:rStyle w:val="Refdecomentrio"/>
        </w:rPr>
        <w:annotationRef/>
      </w:r>
      <w:r w:rsidRPr="007B559B">
        <w:t>Estou curioso, nesse ponto da leitura do trabalho, se as equações e relações que estão sendo apresentadas aqui serão retomadas para alguma explicação nas seções seguintes.</w:t>
      </w:r>
    </w:p>
  </w:comment>
  <w:comment w:id="126" w:author="Guilherme Miyata" w:date="2025-11-29T02:38:00Z" w:initials="GM">
    <w:p w14:paraId="03CC9D0D" w14:textId="77777777" w:rsidR="00D105E3" w:rsidRPr="007B559B" w:rsidRDefault="00D105E3" w:rsidP="00D105E3">
      <w:pPr>
        <w:pStyle w:val="Textodecomentrio"/>
      </w:pPr>
      <w:r w:rsidRPr="007B559B">
        <w:rPr>
          <w:rStyle w:val="Refdecomentrio"/>
        </w:rPr>
        <w:annotationRef/>
      </w:r>
      <w:r w:rsidRPr="007B559B">
        <w:t>Eu utilizei essas equações para o calculo da cinematica inversa pelo programa, preciso deixar mais explícito la?</w:t>
      </w:r>
    </w:p>
  </w:comment>
  <w:comment w:id="136" w:author="Anderson Hirata" w:date="2025-11-26T17:17:00Z" w:initials="AH">
    <w:p w14:paraId="15C7922E" w14:textId="524124C1" w:rsidR="00996D2F" w:rsidRPr="007B559B" w:rsidRDefault="00996D2F" w:rsidP="00996D2F">
      <w:pPr>
        <w:pStyle w:val="Textodecomentrio"/>
      </w:pPr>
      <w:r w:rsidRPr="007B559B">
        <w:rPr>
          <w:rStyle w:val="Refdecomentrio"/>
        </w:rPr>
        <w:annotationRef/>
      </w:r>
      <w:r w:rsidRPr="007B559B">
        <w:t>Sugiro citar alguma referência, pode ser o livro do Craig ou o TCC do Abdiel, no qual ele descreve essas matrizes de transformação</w:t>
      </w:r>
    </w:p>
  </w:comment>
  <w:comment w:id="128" w:author="Anderson Hirata" w:date="2025-11-26T17:19:00Z" w:initials="AH">
    <w:p w14:paraId="0A65A880" w14:textId="77777777" w:rsidR="00F979A5" w:rsidRPr="007B559B" w:rsidRDefault="00F979A5" w:rsidP="00F979A5">
      <w:pPr>
        <w:pStyle w:val="Textodecomentrio"/>
      </w:pPr>
      <w:r w:rsidRPr="007B559B">
        <w:rPr>
          <w:rStyle w:val="Refdecomentrio"/>
        </w:rPr>
        <w:annotationRef/>
      </w:r>
      <w:r w:rsidRPr="007B559B">
        <w:t>Alguma figura ilustrando os sistemas de coordenadas da base e da plataforma, bem como a nomenclatura referente aos eixos XYZ seria interessante para o acompanhamento do leitor. Quem conhece sobre a robótica, pode acompanhar o texto sem problemas, mas supondo algum leitor que não está familiarizado com esses conceitos, pode parecer vagas as informações colocadas aqui.</w:t>
      </w:r>
    </w:p>
  </w:comment>
  <w:comment w:id="129" w:author="Anderson Hirata" w:date="2025-11-26T17:25:00Z" w:initials="AH">
    <w:p w14:paraId="44EAC643" w14:textId="77777777" w:rsidR="00F979A5" w:rsidRPr="007B559B" w:rsidRDefault="00F979A5" w:rsidP="00F979A5">
      <w:pPr>
        <w:pStyle w:val="Textodecomentrio"/>
      </w:pPr>
      <w:r w:rsidRPr="007B559B">
        <w:rPr>
          <w:rStyle w:val="Refdecomentrio"/>
        </w:rPr>
        <w:annotationRef/>
      </w:r>
      <w:r w:rsidRPr="007B559B">
        <w:t>Uma possível descrição de como se da esse posicionamento da plataforma, poderia ser um painel com alguns exemplos de movimentação.</w:t>
      </w:r>
    </w:p>
  </w:comment>
  <w:comment w:id="130" w:author="Anderson Hirata" w:date="2025-11-26T17:34:00Z" w:initials="AH">
    <w:p w14:paraId="73FEBB38" w14:textId="77777777" w:rsidR="00234BC9" w:rsidRPr="007B559B" w:rsidRDefault="00234BC9" w:rsidP="00234BC9">
      <w:pPr>
        <w:pStyle w:val="Textodecomentrio"/>
      </w:pPr>
      <w:r w:rsidRPr="007B559B">
        <w:rPr>
          <w:rStyle w:val="Refdecomentrio"/>
        </w:rPr>
        <w:annotationRef/>
      </w:r>
      <w:r w:rsidRPr="007B559B">
        <w:t xml:space="preserve">Tipo isso aqui: </w:t>
      </w:r>
      <w:hyperlink r:id="rId3" w:history="1">
        <w:r w:rsidRPr="007B559B">
          <w:rPr>
            <w:rStyle w:val="Hyperlink"/>
          </w:rPr>
          <w:t>(a) Schematic view of a six-dof Stewart platform, (b) orientation of... | Download Scientific Diagram</w:t>
        </w:r>
      </w:hyperlink>
      <w:r w:rsidRPr="007B559B">
        <w:t xml:space="preserve"> </w:t>
      </w:r>
    </w:p>
  </w:comment>
  <w:comment w:id="221" w:author="Anderson Hirata" w:date="2025-11-26T17:31:00Z" w:initials="AH">
    <w:p w14:paraId="05A44569" w14:textId="70916412" w:rsidR="00234BC9" w:rsidRPr="007B559B" w:rsidRDefault="00234BC9" w:rsidP="00234BC9">
      <w:pPr>
        <w:pStyle w:val="Textodecomentrio"/>
      </w:pPr>
      <w:r w:rsidRPr="007B559B">
        <w:rPr>
          <w:rStyle w:val="Refdecomentrio"/>
        </w:rPr>
        <w:annotationRef/>
      </w:r>
      <w:r w:rsidRPr="007B559B">
        <w:t>Poderia representar essa matriz de rotação</w:t>
      </w:r>
    </w:p>
  </w:comment>
  <w:comment w:id="255" w:author="Anderson Hirata" w:date="2025-11-26T17:32:00Z" w:initials="AH">
    <w:p w14:paraId="79770986" w14:textId="77777777" w:rsidR="00D105E3" w:rsidRPr="007B559B" w:rsidRDefault="00D105E3" w:rsidP="00D105E3">
      <w:pPr>
        <w:pStyle w:val="Textodecomentrio"/>
      </w:pPr>
      <w:r w:rsidRPr="007B559B">
        <w:rPr>
          <w:rStyle w:val="Refdecomentrio"/>
        </w:rPr>
        <w:annotationRef/>
      </w:r>
      <w:r w:rsidRPr="007B559B">
        <w:t>Seria isso?</w:t>
      </w:r>
    </w:p>
  </w:comment>
  <w:comment w:id="256" w:author="Guilherme Miyata" w:date="2025-11-27T21:54:00Z" w:initials="GM">
    <w:p w14:paraId="66B55A41" w14:textId="77777777" w:rsidR="00D105E3" w:rsidRPr="007B559B" w:rsidRDefault="00D105E3" w:rsidP="00D105E3">
      <w:pPr>
        <w:pStyle w:val="Textodecomentrio"/>
      </w:pPr>
      <w:r w:rsidRPr="007B559B">
        <w:rPr>
          <w:rStyle w:val="Refdecomentrio"/>
        </w:rPr>
        <w:annotationRef/>
      </w:r>
      <w:r w:rsidRPr="007B559B">
        <w:t>Eu tinha errado msm</w:t>
      </w:r>
    </w:p>
  </w:comment>
  <w:comment w:id="273" w:author="Anderson Hirata" w:date="2025-11-26T17:32:00Z" w:initials="AH">
    <w:p w14:paraId="3A9C6EA6" w14:textId="77777777" w:rsidR="00234BC9" w:rsidRPr="007B559B" w:rsidRDefault="00234BC9" w:rsidP="00234BC9">
      <w:pPr>
        <w:pStyle w:val="Textodecomentrio"/>
      </w:pPr>
      <w:r w:rsidRPr="007B559B">
        <w:rPr>
          <w:rStyle w:val="Refdecomentrio"/>
        </w:rPr>
        <w:annotationRef/>
      </w:r>
      <w:r w:rsidRPr="007B559B">
        <w:t>Seria isso?</w:t>
      </w:r>
    </w:p>
  </w:comment>
  <w:comment w:id="211" w:author="Anderson Hirata" w:date="2025-11-26T17:37:00Z" w:initials="AH">
    <w:p w14:paraId="3BBFD139" w14:textId="77777777" w:rsidR="00234BC9" w:rsidRPr="007B559B" w:rsidRDefault="00234BC9" w:rsidP="00234BC9">
      <w:pPr>
        <w:pStyle w:val="Textodecomentrio"/>
      </w:pPr>
      <w:r w:rsidRPr="007B559B">
        <w:rPr>
          <w:rStyle w:val="Refdecomentrio"/>
        </w:rPr>
        <w:annotationRef/>
      </w:r>
      <w:r w:rsidRPr="007B559B">
        <w:t>Achei que essa seção poderia melhorar se acompanhada por alguma figura ilustrando essas variáveis. Por exemplo, o comprimento Li seria o quê? O deslocamento do elo, ou o comprimento do elo considerando os offsets do atuador prismático?</w:t>
      </w:r>
    </w:p>
  </w:comment>
  <w:comment w:id="384" w:author="Anderson Hirata" w:date="2025-11-26T17:40:00Z" w:initials="AH">
    <w:p w14:paraId="0ADAD8B1" w14:textId="77777777" w:rsidR="000F7EA7" w:rsidRPr="007B559B" w:rsidRDefault="000F7EA7" w:rsidP="000F7EA7">
      <w:pPr>
        <w:pStyle w:val="Textodecomentrio"/>
      </w:pPr>
      <w:r w:rsidRPr="007B559B">
        <w:rPr>
          <w:rStyle w:val="Refdecomentrio"/>
        </w:rPr>
        <w:annotationRef/>
      </w:r>
      <w:r w:rsidRPr="007B559B">
        <w:t>Acho que essa afirmação necessita de referência. Em cinemática de manipuladores seriais, por exemplo, pode ser dito o contrário, a cinemática direta é menos complexa do que a cinemática inversa.</w:t>
      </w:r>
    </w:p>
  </w:comment>
  <w:comment w:id="400" w:author="Anderson Hirata" w:date="2025-11-26T18:09:00Z" w:initials="AH">
    <w:p w14:paraId="1FE5CD76" w14:textId="77777777" w:rsidR="00C72E37" w:rsidRPr="007B559B" w:rsidRDefault="00C72E37" w:rsidP="00C72E37">
      <w:pPr>
        <w:pStyle w:val="Textodecomentrio"/>
      </w:pPr>
      <w:r w:rsidRPr="007B559B">
        <w:rPr>
          <w:rStyle w:val="Refdecomentrio"/>
        </w:rPr>
        <w:annotationRef/>
      </w:r>
      <w:r w:rsidRPr="007B559B">
        <w:t>Essas equações, como apresentadas anteriormente, e as outras que estão mais pra frente no documento, precisam ser enumeradas.</w:t>
      </w:r>
    </w:p>
  </w:comment>
  <w:comment w:id="500" w:author="Anderson Hirata" w:date="2025-11-26T18:21:00Z" w:initials="AH">
    <w:p w14:paraId="06CEEC13" w14:textId="77777777" w:rsidR="0064337D" w:rsidRPr="007B559B" w:rsidRDefault="0064337D" w:rsidP="0064337D">
      <w:pPr>
        <w:pStyle w:val="Textodecomentrio"/>
      </w:pPr>
      <w:r w:rsidRPr="007B559B">
        <w:rPr>
          <w:rStyle w:val="Refdecomentrio"/>
        </w:rPr>
        <w:annotationRef/>
      </w:r>
      <w:r w:rsidRPr="007B559B">
        <w:t>Uma dúvida que surgiu na leitura dessa seção, é se ela foi retirada apenas de uma única fonte bibliográfica. Por ela ser de 2008, isto é, já tem mais de 15 anos desde a sua publicação, quais tipos de soluções mais atuais podem resolver esse problema? Será que não existem métodos mais efeitos para tratar desse assunto, de modo que essas limitações descritas já tenham sido resolvidas?</w:t>
      </w:r>
    </w:p>
  </w:comment>
  <w:comment w:id="501" w:author="Guilherme Miyata" w:date="2025-11-29T02:38:00Z" w:initials="GM">
    <w:p w14:paraId="470F72C6" w14:textId="77777777" w:rsidR="00D105E3" w:rsidRPr="007B559B" w:rsidRDefault="00D105E3" w:rsidP="00D105E3">
      <w:pPr>
        <w:pStyle w:val="Textodecomentrio"/>
      </w:pPr>
      <w:r w:rsidRPr="007B559B">
        <w:rPr>
          <w:rStyle w:val="Refdecomentrio"/>
        </w:rPr>
        <w:annotationRef/>
      </w:r>
      <w:r w:rsidRPr="007B559B">
        <w:t>Deixei essa de Merlet e Gosselin pq pelo q eu tinha pesquisado eles são usados como referencia nessa area de robos paralelos. Adicionei algumas menções de outras solucoes no final. Artigo de 2022</w:t>
      </w:r>
    </w:p>
  </w:comment>
  <w:comment w:id="503" w:author="Anderson Hirata" w:date="2025-11-26T18:25:00Z" w:initials="AH">
    <w:p w14:paraId="53E615FD" w14:textId="76445051" w:rsidR="0064337D" w:rsidRPr="007B559B" w:rsidRDefault="0064337D" w:rsidP="0064337D">
      <w:pPr>
        <w:pStyle w:val="Textodecomentrio"/>
      </w:pPr>
      <w:r w:rsidRPr="007B559B">
        <w:rPr>
          <w:rStyle w:val="Refdecomentrio"/>
        </w:rPr>
        <w:annotationRef/>
      </w:r>
      <w:r w:rsidRPr="007B559B">
        <w:t>O método adotado é o mesmo descrito aqui?</w:t>
      </w:r>
    </w:p>
  </w:comment>
  <w:comment w:id="504" w:author="Guilherme Miyata" w:date="2025-11-29T02:37:00Z" w:initials="GM">
    <w:p w14:paraId="123F5A3C" w14:textId="77777777" w:rsidR="00D105E3" w:rsidRPr="007B559B" w:rsidRDefault="00D105E3" w:rsidP="00D105E3">
      <w:pPr>
        <w:pStyle w:val="Textodecomentrio"/>
      </w:pPr>
      <w:r w:rsidRPr="007B559B">
        <w:rPr>
          <w:rStyle w:val="Refdecomentrio"/>
        </w:rPr>
        <w:annotationRef/>
      </w:r>
      <w:r w:rsidRPr="007B559B">
        <w:t xml:space="preserve">conceitualmente foi o mesmo tipo de abordagem numérica do texto (método iterativo baseado em Newton/least squares para resolver as equações não lineares da cinemática direta), mas implementei usando a função least_squares da SciPy em vez de escrever explicitamente as iterações do Newton–Raphson e a inversa do jacobiano. </w:t>
      </w:r>
    </w:p>
  </w:comment>
  <w:comment w:id="510" w:author="Anderson Hirata" w:date="2025-11-26T18:27:00Z" w:initials="AH">
    <w:p w14:paraId="30A849FB" w14:textId="4D4BADA5" w:rsidR="0064337D" w:rsidRPr="007B559B" w:rsidRDefault="0064337D" w:rsidP="0064337D">
      <w:pPr>
        <w:pStyle w:val="Textodecomentrio"/>
      </w:pPr>
      <w:r w:rsidRPr="007B559B">
        <w:rPr>
          <w:rStyle w:val="Refdecomentrio"/>
        </w:rPr>
        <w:annotationRef/>
      </w:r>
      <w:r w:rsidRPr="007B559B">
        <w:t>Precisa de citação</w:t>
      </w:r>
    </w:p>
  </w:comment>
  <w:comment w:id="511" w:author="Guilherme Miyata" w:date="2025-11-29T02:40:00Z" w:initials="GM">
    <w:p w14:paraId="2CC5A818" w14:textId="77777777" w:rsidR="00D105E3" w:rsidRPr="007B559B" w:rsidRDefault="00D105E3" w:rsidP="00D105E3">
      <w:pPr>
        <w:pStyle w:val="Textodecomentrio"/>
      </w:pPr>
      <w:r w:rsidRPr="007B559B">
        <w:rPr>
          <w:rStyle w:val="Refdecomentrio"/>
        </w:rPr>
        <w:annotationRef/>
      </w:r>
      <w:r w:rsidRPr="007B559B">
        <w:t>Vou tirar essa parte pq ficou repetitivo, já foi dito no outro topico</w:t>
      </w:r>
    </w:p>
  </w:comment>
  <w:comment w:id="516" w:author="Anderson Hirata" w:date="2025-11-26T21:26:00Z" w:initials="AH">
    <w:p w14:paraId="1618A801" w14:textId="0C996877" w:rsidR="009D17D6" w:rsidRPr="007B559B" w:rsidRDefault="009D17D6" w:rsidP="009D17D6">
      <w:pPr>
        <w:pStyle w:val="Textodecomentrio"/>
      </w:pPr>
      <w:r w:rsidRPr="007B559B">
        <w:rPr>
          <w:rStyle w:val="Refdecomentrio"/>
        </w:rPr>
        <w:annotationRef/>
      </w:r>
      <w:r w:rsidRPr="007B559B">
        <w:t>Como isso será útil para o seu trabalho???? Lá na frente, na interpretação dos resultados, ou metodologia usada para o desenvolvimento, você irá utilizar esse conteúdo?</w:t>
      </w:r>
    </w:p>
  </w:comment>
  <w:comment w:id="520" w:author="Anderson Hirata" w:date="2025-11-26T19:08:00Z" w:initials="AH">
    <w:p w14:paraId="281B935D" w14:textId="55D056F2" w:rsidR="00AC5E8F" w:rsidRPr="007B559B" w:rsidRDefault="00AC5E8F" w:rsidP="00AC5E8F">
      <w:pPr>
        <w:pStyle w:val="Textodecomentrio"/>
      </w:pPr>
      <w:r w:rsidRPr="007B559B">
        <w:rPr>
          <w:rStyle w:val="Refdecomentrio"/>
        </w:rPr>
        <w:annotationRef/>
      </w:r>
      <w:r w:rsidRPr="007B559B">
        <w:t>Aqui você está citando várias aplicações, no entanto, de onde foram tiradas essas informações? Em um trabalho acadêmico, nós devemos trazer as informações citando as fontes. Quando se trata de alguma discussão realizada por nós (por exemplo, na seção de resultados) ou uma interpretação, isso não precisa ser feito. No entanto, aqui na seção de teoria, as informações apresentadas foram fundamentadas em conhecimento de outro(s), então precisa citar.</w:t>
      </w:r>
    </w:p>
  </w:comment>
  <w:comment w:id="523" w:author="Anderson Hirata" w:date="2025-11-26T21:11:00Z" w:initials="AH">
    <w:p w14:paraId="186D4FA0" w14:textId="77777777" w:rsidR="00E959DC" w:rsidRPr="007B559B" w:rsidRDefault="00E959DC" w:rsidP="00E959DC">
      <w:pPr>
        <w:pStyle w:val="Textodecomentrio"/>
      </w:pPr>
      <w:r w:rsidRPr="007B559B">
        <w:rPr>
          <w:rStyle w:val="Refdecomentrio"/>
        </w:rPr>
        <w:annotationRef/>
      </w:r>
      <w:r w:rsidRPr="007B559B">
        <w:t>Referência</w:t>
      </w:r>
    </w:p>
  </w:comment>
  <w:comment w:id="524" w:author="Anderson Hirata" w:date="2025-11-26T21:12:00Z" w:initials="AH">
    <w:p w14:paraId="65EAF5C4" w14:textId="77777777" w:rsidR="00E959DC" w:rsidRPr="007B559B" w:rsidRDefault="00E959DC" w:rsidP="00E959DC">
      <w:pPr>
        <w:pStyle w:val="Textodecomentrio"/>
      </w:pPr>
      <w:r w:rsidRPr="007B559B">
        <w:rPr>
          <w:rStyle w:val="Refdecomentrio"/>
        </w:rPr>
        <w:annotationRef/>
      </w:r>
      <w:r w:rsidRPr="007B559B">
        <w:t>Seria de Yuan?</w:t>
      </w:r>
    </w:p>
  </w:comment>
  <w:comment w:id="526" w:author="Anderson Hirata" w:date="2025-11-26T21:11:00Z" w:initials="AH">
    <w:p w14:paraId="783E0AEF" w14:textId="77777777" w:rsidR="00AF1991" w:rsidRPr="007B559B" w:rsidRDefault="00AF1991" w:rsidP="00AF1991">
      <w:pPr>
        <w:pStyle w:val="Textodecomentrio"/>
      </w:pPr>
      <w:r w:rsidRPr="007B559B">
        <w:rPr>
          <w:rStyle w:val="Refdecomentrio"/>
        </w:rPr>
        <w:annotationRef/>
      </w:r>
      <w:r w:rsidRPr="007B559B">
        <w:t>Referência</w:t>
      </w:r>
    </w:p>
  </w:comment>
  <w:comment w:id="527" w:author="Anderson Hirata" w:date="2025-11-26T21:12:00Z" w:initials="AH">
    <w:p w14:paraId="7F365859" w14:textId="77777777" w:rsidR="00AF1991" w:rsidRPr="007B559B" w:rsidRDefault="00AF1991" w:rsidP="00AF1991">
      <w:pPr>
        <w:pStyle w:val="Textodecomentrio"/>
      </w:pPr>
      <w:r w:rsidRPr="007B559B">
        <w:rPr>
          <w:rStyle w:val="Refdecomentrio"/>
        </w:rPr>
        <w:annotationRef/>
      </w:r>
      <w:r w:rsidRPr="007B559B">
        <w:t>Seria de Yuan?</w:t>
      </w:r>
    </w:p>
  </w:comment>
  <w:comment w:id="530" w:author="Anderson Hirata" w:date="2025-11-26T21:11:00Z" w:initials="AH">
    <w:p w14:paraId="0FEB7066" w14:textId="77777777" w:rsidR="00AF1991" w:rsidRPr="007B559B" w:rsidRDefault="00AF1991" w:rsidP="00AF1991">
      <w:pPr>
        <w:pStyle w:val="Textodecomentrio"/>
      </w:pPr>
      <w:r w:rsidRPr="007B559B">
        <w:rPr>
          <w:rStyle w:val="Refdecomentrio"/>
        </w:rPr>
        <w:annotationRef/>
      </w:r>
      <w:r w:rsidRPr="007B559B">
        <w:t>Referência</w:t>
      </w:r>
    </w:p>
  </w:comment>
  <w:comment w:id="531" w:author="Anderson Hirata" w:date="2025-11-26T21:12:00Z" w:initials="AH">
    <w:p w14:paraId="5643A6C3" w14:textId="77777777" w:rsidR="00AF1991" w:rsidRPr="007B559B" w:rsidRDefault="00AF1991" w:rsidP="00AF1991">
      <w:pPr>
        <w:pStyle w:val="Textodecomentrio"/>
      </w:pPr>
      <w:r w:rsidRPr="007B559B">
        <w:rPr>
          <w:rStyle w:val="Refdecomentrio"/>
        </w:rPr>
        <w:annotationRef/>
      </w:r>
      <w:r w:rsidRPr="007B559B">
        <w:t>Seria de Yuan?</w:t>
      </w:r>
    </w:p>
  </w:comment>
  <w:comment w:id="528" w:author="Anderson Hirata" w:date="2025-11-26T21:14:00Z" w:initials="AH">
    <w:p w14:paraId="0EF678F2" w14:textId="77777777" w:rsidR="00E959DC" w:rsidRPr="007B559B" w:rsidRDefault="00E959DC" w:rsidP="00E959DC">
      <w:pPr>
        <w:pStyle w:val="Textodecomentrio"/>
      </w:pPr>
      <w:r w:rsidRPr="007B559B">
        <w:rPr>
          <w:rStyle w:val="Refdecomentrio"/>
        </w:rPr>
        <w:annotationRef/>
      </w:r>
      <w:r w:rsidRPr="007B559B">
        <w:t>Referência</w:t>
      </w:r>
    </w:p>
  </w:comment>
  <w:comment w:id="517" w:author="Anderson Hirata" w:date="2025-11-26T21:15:00Z" w:initials="AH">
    <w:p w14:paraId="1A7C145F" w14:textId="77777777" w:rsidR="00E959DC" w:rsidRPr="007B559B" w:rsidRDefault="00E959DC" w:rsidP="00E959DC">
      <w:pPr>
        <w:pStyle w:val="Textodecomentrio"/>
      </w:pPr>
      <w:r w:rsidRPr="007B559B">
        <w:rPr>
          <w:rStyle w:val="Refdecomentrio"/>
        </w:rPr>
        <w:annotationRef/>
      </w:r>
      <w:r w:rsidRPr="007B559B">
        <w:t xml:space="preserve">Acho que seria válido trazer figuras dos exemplos citados, para deixar mais claro as aplicações. Você pode trazer a figura e fazer a citação correspondente, comentando sobre a figura no texto. </w:t>
      </w:r>
    </w:p>
  </w:comment>
  <w:comment w:id="518" w:author="Anderson Hirata" w:date="2025-11-26T21:16:00Z" w:initials="AH">
    <w:p w14:paraId="071618A1" w14:textId="77777777" w:rsidR="00E959DC" w:rsidRPr="007B559B" w:rsidRDefault="00E959DC" w:rsidP="00E959DC">
      <w:pPr>
        <w:pStyle w:val="Textodecomentrio"/>
      </w:pPr>
      <w:r w:rsidRPr="007B559B">
        <w:rPr>
          <w:rStyle w:val="Refdecomentrio"/>
        </w:rPr>
        <w:annotationRef/>
      </w:r>
      <w:r w:rsidRPr="007B559B">
        <w:t>Por exemplo, algum gráfico que mostra a trajetória realizada, comentando sobre esses aspectos de precisão, estabilidade, etc.</w:t>
      </w:r>
    </w:p>
  </w:comment>
  <w:comment w:id="538" w:author="Anderson Hirata" w:date="2025-11-26T21:26:00Z" w:initials="AH">
    <w:p w14:paraId="07B9DE59" w14:textId="77777777" w:rsidR="009D17D6" w:rsidRPr="007B559B" w:rsidRDefault="009D17D6" w:rsidP="009D17D6">
      <w:pPr>
        <w:pStyle w:val="Textodecomentrio"/>
      </w:pPr>
      <w:r w:rsidRPr="007B559B">
        <w:rPr>
          <w:rStyle w:val="Refdecomentrio"/>
        </w:rPr>
        <w:annotationRef/>
      </w:r>
      <w:r w:rsidRPr="007B559B">
        <w:t>Como isso será útil para o seu trabalho???? Lá na frente, na interpretação dos resultados, ou metodologia usada para o desenvolvimento, você irá utilizar esse conteúdo?</w:t>
      </w:r>
    </w:p>
  </w:comment>
  <w:comment w:id="542" w:author="Anderson Hirata" w:date="2025-11-26T21:21:00Z" w:initials="AH">
    <w:p w14:paraId="6362F408" w14:textId="7B62A1B5" w:rsidR="009D17D6" w:rsidRPr="007B559B" w:rsidRDefault="009D17D6" w:rsidP="009D17D6">
      <w:pPr>
        <w:pStyle w:val="Textodecomentrio"/>
      </w:pPr>
      <w:r w:rsidRPr="007B559B">
        <w:rPr>
          <w:rStyle w:val="Refdecomentrio"/>
        </w:rPr>
        <w:annotationRef/>
      </w:r>
      <w:r w:rsidRPr="007B559B">
        <w:t>Poderia trazer alguma imagem da referência para poder ilustrar esses tipos de movimento</w:t>
      </w:r>
    </w:p>
  </w:comment>
  <w:comment w:id="553" w:author="Anderson Hirata" w:date="2025-11-26T21:20:00Z" w:initials="AH">
    <w:p w14:paraId="6F124546" w14:textId="77777777" w:rsidR="00AF1991" w:rsidRPr="007B559B" w:rsidRDefault="00AF1991" w:rsidP="00AF1991">
      <w:pPr>
        <w:pStyle w:val="Textodecomentrio"/>
      </w:pPr>
      <w:r w:rsidRPr="007B559B">
        <w:rPr>
          <w:rStyle w:val="Refdecomentrio"/>
        </w:rPr>
        <w:annotationRef/>
      </w:r>
      <w:r w:rsidRPr="007B559B">
        <w:t>citação</w:t>
      </w:r>
    </w:p>
  </w:comment>
  <w:comment w:id="540" w:author="Anderson Hirata" w:date="2025-11-26T21:20:00Z" w:initials="AH">
    <w:p w14:paraId="1F834236" w14:textId="34D38488" w:rsidR="009D17D6" w:rsidRPr="007B559B" w:rsidRDefault="009D17D6" w:rsidP="009D17D6">
      <w:pPr>
        <w:pStyle w:val="Textodecomentrio"/>
      </w:pPr>
      <w:r w:rsidRPr="007B559B">
        <w:rPr>
          <w:rStyle w:val="Refdecomentrio"/>
        </w:rPr>
        <w:annotationRef/>
      </w:r>
      <w:r w:rsidRPr="007B559B">
        <w:t>citação</w:t>
      </w:r>
    </w:p>
  </w:comment>
  <w:comment w:id="564" w:author="Anderson Hirata" w:date="2025-11-26T21:21:00Z" w:initials="AH">
    <w:p w14:paraId="1FCF0BDC" w14:textId="77777777" w:rsidR="00AF1991" w:rsidRPr="007B559B" w:rsidRDefault="00AF1991" w:rsidP="00AF1991">
      <w:pPr>
        <w:pStyle w:val="Textodecomentrio"/>
      </w:pPr>
      <w:r w:rsidRPr="007B559B">
        <w:rPr>
          <w:rStyle w:val="Refdecomentrio"/>
        </w:rPr>
        <w:annotationRef/>
      </w:r>
      <w:r w:rsidRPr="007B559B">
        <w:t>citação</w:t>
      </w:r>
    </w:p>
  </w:comment>
  <w:comment w:id="561" w:author="Anderson Hirata" w:date="2025-11-26T21:21:00Z" w:initials="AH">
    <w:p w14:paraId="60ACA38E" w14:textId="77777777" w:rsidR="009D17D6" w:rsidRPr="007B559B" w:rsidRDefault="009D17D6" w:rsidP="009D17D6">
      <w:pPr>
        <w:pStyle w:val="Textodecomentrio"/>
      </w:pPr>
      <w:r w:rsidRPr="007B559B">
        <w:rPr>
          <w:rStyle w:val="Refdecomentrio"/>
        </w:rPr>
        <w:annotationRef/>
      </w:r>
      <w:r w:rsidRPr="007B559B">
        <w:t>citação</w:t>
      </w:r>
    </w:p>
  </w:comment>
  <w:comment w:id="570" w:author="Anderson Hirata" w:date="2025-11-26T21:25:00Z" w:initials="AH">
    <w:p w14:paraId="6E81C57B" w14:textId="77777777" w:rsidR="009D17D6" w:rsidRPr="007B559B" w:rsidRDefault="009D17D6" w:rsidP="009D17D6">
      <w:pPr>
        <w:pStyle w:val="Textodecomentrio"/>
      </w:pPr>
      <w:r w:rsidRPr="007B559B">
        <w:rPr>
          <w:rStyle w:val="Refdecomentrio"/>
        </w:rPr>
        <w:annotationRef/>
      </w:r>
      <w:r w:rsidRPr="007B559B">
        <w:t>Assim como comentei nas seções anteriores, acho que figuras trazidas das fontes de onde você tirou essas explicações deixariam o texto mais rico. Do jeito que está, fica difícil para o leitor ficar imaginando como são essas aplicações. Lembre-se, essa é a seção da teoria, então, o que você está apresentando aqui, de alguma forma precisa ser usada nas próximas seções do trabalho, caso contrário, não vejo muito sentido em trazer as informações aqui.</w:t>
      </w:r>
    </w:p>
  </w:comment>
  <w:comment w:id="574" w:author="Anderson Hirata" w:date="2025-11-26T21:28:00Z" w:initials="AH">
    <w:p w14:paraId="7AFCC664" w14:textId="77777777" w:rsidR="009D17D6" w:rsidRPr="007B559B" w:rsidRDefault="009D17D6" w:rsidP="009D17D6">
      <w:pPr>
        <w:pStyle w:val="Textodecomentrio"/>
      </w:pPr>
      <w:r w:rsidRPr="007B559B">
        <w:rPr>
          <w:rStyle w:val="Refdecomentrio"/>
        </w:rPr>
        <w:annotationRef/>
      </w:r>
      <w:r w:rsidRPr="007B559B">
        <w:t>Como isso será útil para o seu trabalho???? Lá na frente, na interpretação dos resultados, ou metodologia usada para o desenvolvimento, você irá utilizar esse conteúdo?</w:t>
      </w:r>
    </w:p>
  </w:comment>
  <w:comment w:id="577" w:author="Anderson Hirata" w:date="2025-11-26T21:58:00Z" w:initials="AH">
    <w:p w14:paraId="67B02953" w14:textId="77777777" w:rsidR="00087D41" w:rsidRPr="007B559B" w:rsidRDefault="00087D41" w:rsidP="00087D41">
      <w:pPr>
        <w:pStyle w:val="Textodecomentrio"/>
      </w:pPr>
      <w:r w:rsidRPr="007B559B">
        <w:rPr>
          <w:rStyle w:val="Refdecomentrio"/>
        </w:rPr>
        <w:annotationRef/>
      </w:r>
      <w:r w:rsidRPr="007B559B">
        <w:t>Traduzir, ver um termo mais adequado</w:t>
      </w:r>
    </w:p>
  </w:comment>
  <w:comment w:id="576" w:author="Anderson Hirata" w:date="2025-11-26T21:58:00Z" w:initials="AH">
    <w:p w14:paraId="3E53BDFC" w14:textId="77777777" w:rsidR="00087D41" w:rsidRPr="007B559B" w:rsidRDefault="00087D41" w:rsidP="00087D41">
      <w:pPr>
        <w:pStyle w:val="Textodecomentrio"/>
      </w:pPr>
      <w:r w:rsidRPr="007B559B">
        <w:rPr>
          <w:rStyle w:val="Refdecomentrio"/>
        </w:rPr>
        <w:annotationRef/>
      </w:r>
      <w:r w:rsidRPr="007B559B">
        <w:t>Trazer alguma imagem para demonstrar essa aplicação</w:t>
      </w:r>
    </w:p>
  </w:comment>
  <w:comment w:id="596" w:author="Anderson Hirata" w:date="2025-11-26T21:59:00Z" w:initials="AH">
    <w:p w14:paraId="15FCBAE3" w14:textId="77777777" w:rsidR="00AF1991" w:rsidRPr="007B559B" w:rsidRDefault="00AF1991" w:rsidP="00AF1991">
      <w:pPr>
        <w:pStyle w:val="Textodecomentrio"/>
      </w:pPr>
      <w:r w:rsidRPr="007B559B">
        <w:rPr>
          <w:rStyle w:val="Refdecomentrio"/>
        </w:rPr>
        <w:annotationRef/>
      </w:r>
      <w:r w:rsidRPr="007B559B">
        <w:t>O que seria essa plataforma 3x3?</w:t>
      </w:r>
    </w:p>
  </w:comment>
  <w:comment w:id="597" w:author="Guilherme Miyata" w:date="2025-11-28T22:02:00Z" w:initials="GM">
    <w:p w14:paraId="1B9A65D1" w14:textId="77777777" w:rsidR="00AF1991" w:rsidRPr="007B559B" w:rsidRDefault="00AF1991" w:rsidP="00AF1991">
      <w:pPr>
        <w:pStyle w:val="Textodecomentrio"/>
      </w:pPr>
      <w:r w:rsidRPr="007B559B">
        <w:rPr>
          <w:rStyle w:val="Refdecomentrio"/>
        </w:rPr>
        <w:annotationRef/>
      </w:r>
      <w:r w:rsidRPr="007B559B">
        <w:t>É uma variante da plataforma de stewart, só que reduzida a três pernas e 3 graus de liberdade.</w:t>
      </w:r>
      <w:r w:rsidRPr="007B559B">
        <w:br/>
        <w:t>Adicionei uma explicação rapida no texto</w:t>
      </w:r>
    </w:p>
  </w:comment>
  <w:comment w:id="593" w:author="Anderson Hirata" w:date="2025-11-26T22:01:00Z" w:initials="AH">
    <w:p w14:paraId="680D902A" w14:textId="77777777" w:rsidR="00087D41" w:rsidRPr="007B559B" w:rsidRDefault="00087D41" w:rsidP="00087D41">
      <w:pPr>
        <w:pStyle w:val="Textodecomentrio"/>
      </w:pPr>
      <w:r w:rsidRPr="007B559B">
        <w:rPr>
          <w:rStyle w:val="Refdecomentrio"/>
        </w:rPr>
        <w:annotationRef/>
      </w:r>
      <w:r w:rsidRPr="007B559B">
        <w:t>Só para reforçar, nos trabalhos mencionados, o termo usado para o dispositivo para controle manual é joystick? Existe algum outro termo melhor para isso? Outra coisa, acho que essa parte carece de alguma imagem para esclarecer a respeito dessas aplicações. Acho válido uma imagem desse tal de joystick, ou o que seja o controlador usado, e algumas imagens dessas aplicações.</w:t>
      </w:r>
    </w:p>
  </w:comment>
  <w:comment w:id="594" w:author="Guilherme Miyata" w:date="2025-11-29T02:47:00Z" w:initials="GM">
    <w:p w14:paraId="0311B3BF" w14:textId="77777777" w:rsidR="00AF1991" w:rsidRPr="007B559B" w:rsidRDefault="00AF1991" w:rsidP="00AF1991">
      <w:pPr>
        <w:pStyle w:val="Textodecomentrio"/>
      </w:pPr>
      <w:r w:rsidRPr="007B559B">
        <w:rPr>
          <w:rStyle w:val="Refdecomentrio"/>
        </w:rPr>
        <w:annotationRef/>
      </w:r>
      <w:r w:rsidRPr="007B559B">
        <w:t xml:space="preserve">Nos artigos so achei chamando de joystick, mas acho q da pra deixar como controle ou manipulador, funcionaria assim: </w:t>
      </w:r>
      <w:hyperlink r:id="rId4" w:history="1">
        <w:r w:rsidRPr="007B559B">
          <w:rPr>
            <w:rStyle w:val="Hyperlink"/>
          </w:rPr>
          <w:t>https://www.youtube.com/watch?v=V2YWA2xH0oA&amp;t=30s</w:t>
        </w:r>
      </w:hyperlink>
    </w:p>
  </w:comment>
  <w:comment w:id="599" w:author="Anderson Hirata" w:date="2025-11-26T22:04:00Z" w:initials="AH">
    <w:p w14:paraId="7B7D2BE8" w14:textId="1932D81E" w:rsidR="009C04BD" w:rsidRPr="007B559B" w:rsidRDefault="009C04BD" w:rsidP="009C04BD">
      <w:pPr>
        <w:pStyle w:val="Textodecomentrio"/>
      </w:pPr>
      <w:r w:rsidRPr="007B559B">
        <w:rPr>
          <w:rStyle w:val="Refdecomentrio"/>
        </w:rPr>
        <w:annotationRef/>
      </w:r>
      <w:r w:rsidRPr="007B559B">
        <w:t>Dado o exposto nos parágrafos anteriores, acho que esse último poderia ser formulado de maneira a indicar que o controle manual será aplicado como funcionalidade na bancada referente a esse trabalho.</w:t>
      </w:r>
    </w:p>
  </w:comment>
  <w:comment w:id="610" w:author="Anderson Hirata" w:date="2025-11-26T22:20:00Z" w:initials="AH">
    <w:p w14:paraId="4AE78FBA" w14:textId="77777777" w:rsidR="00A12EB6" w:rsidRPr="007B559B" w:rsidRDefault="00A12EB6" w:rsidP="00A12EB6">
      <w:pPr>
        <w:pStyle w:val="Textodecomentrio"/>
      </w:pPr>
      <w:r w:rsidRPr="007B559B">
        <w:rPr>
          <w:rStyle w:val="Refdecomentrio"/>
        </w:rPr>
        <w:annotationRef/>
      </w:r>
      <w:r w:rsidRPr="007B559B">
        <w:t>Aqui estou fornecendo a ideia que você poderia usar para seguir com o que está sendo exposto nos parágrafos seguintes. Sugiro usar como referência o livro do Claudio Garcia, de Controle de Processos. No capítulo 2 ele trata desse assunto, acho que você irá ver fazendo a leitura do que eu coloquei.</w:t>
      </w:r>
    </w:p>
  </w:comment>
  <w:comment w:id="617" w:author="Anderson Hirata" w:date="2025-11-26T22:25:00Z" w:initials="AH">
    <w:p w14:paraId="1CDFD40A" w14:textId="77777777" w:rsidR="00263C07" w:rsidRPr="007B559B" w:rsidRDefault="00263C07" w:rsidP="00263C07">
      <w:pPr>
        <w:pStyle w:val="Textodecomentrio"/>
      </w:pPr>
      <w:r w:rsidRPr="007B559B">
        <w:rPr>
          <w:rStyle w:val="Refdecomentrio"/>
        </w:rPr>
        <w:annotationRef/>
      </w:r>
      <w:r w:rsidRPr="007B559B">
        <w:t>Poderia colocar um gráfico demonstrando a curva de 1</w:t>
      </w:r>
      <w:r w:rsidRPr="007B559B">
        <w:rPr>
          <w:vertAlign w:val="superscript"/>
        </w:rPr>
        <w:t>ª</w:t>
      </w:r>
      <w:r w:rsidRPr="007B559B">
        <w:t xml:space="preserve"> ordem, e os parâmetros de constante de tempo e amplitude do sinal. Explicando a caracterização desses parâmetros também, sendo essas informações utilizadas futuramente na interpretação dos resultados.</w:t>
      </w:r>
    </w:p>
  </w:comment>
  <w:comment w:id="673" w:author="Anderson Hirata" w:date="2025-11-26T22:28:00Z" w:initials="AH">
    <w:p w14:paraId="6C8A3DBC" w14:textId="77777777" w:rsidR="00263C07" w:rsidRPr="007B559B" w:rsidRDefault="00263C07" w:rsidP="00263C07">
      <w:pPr>
        <w:pStyle w:val="Textodecomentrio"/>
      </w:pPr>
      <w:r w:rsidRPr="007B559B">
        <w:rPr>
          <w:rStyle w:val="Refdecomentrio"/>
        </w:rPr>
        <w:annotationRef/>
      </w:r>
      <w:r w:rsidRPr="007B559B">
        <w:t>O que faz esse tempo morto?</w:t>
      </w:r>
    </w:p>
  </w:comment>
  <w:comment w:id="618" w:author="Anderson Hirata" w:date="2025-11-26T22:29:00Z" w:initials="AH">
    <w:p w14:paraId="27BA699D" w14:textId="77777777" w:rsidR="00263C07" w:rsidRPr="007B559B" w:rsidRDefault="00263C07" w:rsidP="00263C07">
      <w:pPr>
        <w:pStyle w:val="Textodecomentrio"/>
      </w:pPr>
      <w:r w:rsidRPr="007B559B">
        <w:rPr>
          <w:rStyle w:val="Refdecomentrio"/>
        </w:rPr>
        <w:annotationRef/>
      </w:r>
      <w:r w:rsidRPr="007B559B">
        <w:t>Referenciar (ex. Livro do Garcia, de Controle de Processos)</w:t>
      </w:r>
    </w:p>
  </w:comment>
  <w:comment w:id="608" w:author="Anderson Hirata" w:date="2025-11-26T22:31:00Z" w:initials="AH">
    <w:p w14:paraId="799EBCE6" w14:textId="77777777" w:rsidR="00263C07" w:rsidRPr="007B559B" w:rsidRDefault="00263C07" w:rsidP="00263C07">
      <w:pPr>
        <w:pStyle w:val="Textodecomentrio"/>
      </w:pPr>
      <w:r w:rsidRPr="007B559B">
        <w:rPr>
          <w:rStyle w:val="Refdecomentrio"/>
        </w:rPr>
        <w:annotationRef/>
      </w:r>
      <w:r w:rsidRPr="007B559B">
        <w:t>Acho que aqui está misturado o que é modelagem, e o que é controlador PID. Minha sugestão é dividir essa seção em 2.4.1 Modelos de Função de transferência e 2.4.2 Controlador PID.</w:t>
      </w:r>
    </w:p>
  </w:comment>
  <w:comment w:id="682" w:author="Anderson Hirata" w:date="2025-11-26T22:40:00Z" w:initials="AH">
    <w:p w14:paraId="15F90F13" w14:textId="77777777" w:rsidR="00534699" w:rsidRPr="007B559B" w:rsidRDefault="00534699" w:rsidP="00534699">
      <w:pPr>
        <w:pStyle w:val="Textodecomentrio"/>
      </w:pPr>
      <w:r w:rsidRPr="007B559B">
        <w:rPr>
          <w:rStyle w:val="Refdecomentrio"/>
        </w:rPr>
        <w:annotationRef/>
      </w:r>
      <w:r w:rsidRPr="007B559B">
        <w:t>Isso está mais com cara de metodologia.</w:t>
      </w:r>
    </w:p>
  </w:comment>
  <w:comment w:id="710" w:author="Anderson Hirata" w:date="2025-11-27T15:10:00Z" w:initials="AH">
    <w:p w14:paraId="2A40AEC8" w14:textId="77777777" w:rsidR="001F7882" w:rsidRPr="007B559B" w:rsidRDefault="001F7882" w:rsidP="001F7882">
      <w:pPr>
        <w:pStyle w:val="Textodecomentrio"/>
      </w:pPr>
      <w:r w:rsidRPr="007B559B">
        <w:rPr>
          <w:rStyle w:val="Refdecomentrio"/>
        </w:rPr>
        <w:annotationRef/>
      </w:r>
      <w:r w:rsidRPr="007B559B">
        <w:t>Checar se o trabalho d Felipe foi citado nas Referências. Em uma olhada rápida, não encontrei a citação.</w:t>
      </w:r>
    </w:p>
  </w:comment>
  <w:comment w:id="884" w:author="Anderson Hirata" w:date="2025-11-24T15:24:00Z" w:initials="AH">
    <w:p w14:paraId="6590C0EF" w14:textId="59130F07" w:rsidR="00BD26F2" w:rsidRPr="007B559B" w:rsidRDefault="00BD26F2" w:rsidP="00BD26F2">
      <w:pPr>
        <w:pStyle w:val="Textodecomentrio"/>
      </w:pPr>
      <w:r w:rsidRPr="007B559B">
        <w:rPr>
          <w:rStyle w:val="Refdecomentrio"/>
        </w:rPr>
        <w:annotationRef/>
      </w:r>
      <w:r w:rsidRPr="007B559B">
        <w:t>Corrigir a forma de citação, colocar tudo em ordem alfabética. Retirar a numeração.</w:t>
      </w:r>
    </w:p>
  </w:comment>
  <w:comment w:id="885" w:author="Guilherme Miyata" w:date="2025-11-29T20:14:00Z" w:initials="GM">
    <w:p w14:paraId="1779788F" w14:textId="77777777" w:rsidR="009B0D21" w:rsidRDefault="009B0D21" w:rsidP="009B0D21">
      <w:pPr>
        <w:pStyle w:val="Textodecomentrio"/>
      </w:pPr>
      <w:r w:rsidRPr="007B559B">
        <w:rPr>
          <w:rStyle w:val="Refdecomentrio"/>
        </w:rPr>
        <w:annotationRef/>
      </w:r>
      <w:r w:rsidRPr="007B559B">
        <w:t>N tem mesmo numeração?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FE5385" w15:done="0"/>
  <w15:commentEx w15:paraId="4D096D9E" w15:done="0"/>
  <w15:commentEx w15:paraId="42D370AF" w15:done="0"/>
  <w15:commentEx w15:paraId="0A083382" w15:done="0"/>
  <w15:commentEx w15:paraId="1CC2F1E3" w15:done="0"/>
  <w15:commentEx w15:paraId="25975917" w15:done="0"/>
  <w15:commentEx w15:paraId="1A2E3EA6" w15:done="0"/>
  <w15:commentEx w15:paraId="2313A643" w15:done="0"/>
  <w15:commentEx w15:paraId="62C17D25" w15:done="0"/>
  <w15:commentEx w15:paraId="03CC9D0D" w15:paraIdParent="62C17D25" w15:done="0"/>
  <w15:commentEx w15:paraId="15C7922E" w15:done="0"/>
  <w15:commentEx w15:paraId="0A65A880" w15:done="0"/>
  <w15:commentEx w15:paraId="44EAC643" w15:paraIdParent="0A65A880" w15:done="0"/>
  <w15:commentEx w15:paraId="73FEBB38" w15:paraIdParent="0A65A880" w15:done="0"/>
  <w15:commentEx w15:paraId="05A44569" w15:done="0"/>
  <w15:commentEx w15:paraId="79770986" w15:done="0"/>
  <w15:commentEx w15:paraId="66B55A41" w15:paraIdParent="79770986" w15:done="0"/>
  <w15:commentEx w15:paraId="3A9C6EA6" w15:done="0"/>
  <w15:commentEx w15:paraId="3BBFD139" w15:done="0"/>
  <w15:commentEx w15:paraId="0ADAD8B1" w15:done="0"/>
  <w15:commentEx w15:paraId="1FE5CD76" w15:done="0"/>
  <w15:commentEx w15:paraId="06CEEC13" w15:done="0"/>
  <w15:commentEx w15:paraId="470F72C6" w15:paraIdParent="06CEEC13" w15:done="0"/>
  <w15:commentEx w15:paraId="53E615FD" w15:done="0"/>
  <w15:commentEx w15:paraId="123F5A3C" w15:paraIdParent="53E615FD" w15:done="0"/>
  <w15:commentEx w15:paraId="30A849FB" w15:done="0"/>
  <w15:commentEx w15:paraId="2CC5A818" w15:paraIdParent="30A849FB" w15:done="0"/>
  <w15:commentEx w15:paraId="1618A801" w15:done="0"/>
  <w15:commentEx w15:paraId="281B935D" w15:done="0"/>
  <w15:commentEx w15:paraId="186D4FA0" w15:done="0"/>
  <w15:commentEx w15:paraId="65EAF5C4" w15:paraIdParent="186D4FA0" w15:done="0"/>
  <w15:commentEx w15:paraId="783E0AEF" w15:done="0"/>
  <w15:commentEx w15:paraId="7F365859" w15:paraIdParent="783E0AEF" w15:done="0"/>
  <w15:commentEx w15:paraId="0FEB7066" w15:done="0"/>
  <w15:commentEx w15:paraId="5643A6C3" w15:paraIdParent="0FEB7066" w15:done="0"/>
  <w15:commentEx w15:paraId="0EF678F2" w15:done="0"/>
  <w15:commentEx w15:paraId="1A7C145F" w15:done="0"/>
  <w15:commentEx w15:paraId="071618A1" w15:paraIdParent="1A7C145F" w15:done="0"/>
  <w15:commentEx w15:paraId="07B9DE59" w15:done="0"/>
  <w15:commentEx w15:paraId="6362F408" w15:done="0"/>
  <w15:commentEx w15:paraId="6F124546" w15:done="0"/>
  <w15:commentEx w15:paraId="1F834236" w15:done="0"/>
  <w15:commentEx w15:paraId="1FCF0BDC" w15:done="0"/>
  <w15:commentEx w15:paraId="60ACA38E" w15:done="0"/>
  <w15:commentEx w15:paraId="6E81C57B" w15:done="0"/>
  <w15:commentEx w15:paraId="7AFCC664" w15:done="0"/>
  <w15:commentEx w15:paraId="67B02953" w15:done="0"/>
  <w15:commentEx w15:paraId="3E53BDFC" w15:done="0"/>
  <w15:commentEx w15:paraId="15FCBAE3" w15:done="0"/>
  <w15:commentEx w15:paraId="1B9A65D1" w15:paraIdParent="15FCBAE3" w15:done="0"/>
  <w15:commentEx w15:paraId="680D902A" w15:done="0"/>
  <w15:commentEx w15:paraId="0311B3BF" w15:paraIdParent="680D902A" w15:done="0"/>
  <w15:commentEx w15:paraId="7B7D2BE8" w15:done="0"/>
  <w15:commentEx w15:paraId="4AE78FBA" w15:done="0"/>
  <w15:commentEx w15:paraId="1CDFD40A" w15:done="0"/>
  <w15:commentEx w15:paraId="6C8A3DBC" w15:done="0"/>
  <w15:commentEx w15:paraId="27BA699D" w15:done="0"/>
  <w15:commentEx w15:paraId="799EBCE6" w15:done="0"/>
  <w15:commentEx w15:paraId="15F90F13" w15:done="0"/>
  <w15:commentEx w15:paraId="2A40AEC8" w15:done="0"/>
  <w15:commentEx w15:paraId="6590C0EF" w15:done="0"/>
  <w15:commentEx w15:paraId="1779788F" w15:paraIdParent="6590C0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D3E3D3" w16cex:dateUtc="2025-11-24T18:08:00Z">
    <w16cex:extLst>
      <w16:ext w16:uri="{CE6994B0-6A32-4C9F-8C6B-6E91EDA988CE}">
        <cr:reactions xmlns:cr="http://schemas.microsoft.com/office/comments/2020/reactions">
          <cr:reaction reactionType="1">
            <cr:reactionInfo dateUtc="2025-11-25T21:33:36Z">
              <cr:user userId="S::g.miyata@discentes.ifsp.edu.br::a4ca0aeb-9ef7-430d-8e64-4affdb0c701d" userProvider="AD" userName="Guilherme Miyata"/>
            </cr:reactionInfo>
          </cr:reaction>
        </cr:reactions>
      </w16:ext>
    </w16cex:extLst>
  </w16cex:commentExtensible>
  <w16cex:commentExtensible w16cex:durableId="2FFB554D" w16cex:dateUtc="2025-11-24T18:18:00Z">
    <w16cex:extLst>
      <w16:ext w16:uri="{CE6994B0-6A32-4C9F-8C6B-6E91EDA988CE}">
        <cr:reactions xmlns:cr="http://schemas.microsoft.com/office/comments/2020/reactions">
          <cr:reaction reactionType="1">
            <cr:reactionInfo dateUtc="2025-11-25T21:50:18Z">
              <cr:user userId="S::g.miyata@discentes.ifsp.edu.br::a4ca0aeb-9ef7-430d-8e64-4affdb0c701d" userProvider="AD" userName="Guilherme Miyata"/>
            </cr:reactionInfo>
          </cr:reaction>
        </cr:reactions>
      </w16:ext>
    </w16cex:extLst>
  </w16cex:commentExtensible>
  <w16cex:commentExtensible w16cex:durableId="50D22848" w16cex:dateUtc="2025-11-24T18:53:00Z">
    <w16cex:extLst>
      <w16:ext w16:uri="{CE6994B0-6A32-4C9F-8C6B-6E91EDA988CE}">
        <cr:reactions xmlns:cr="http://schemas.microsoft.com/office/comments/2020/reactions">
          <cr:reaction reactionType="1">
            <cr:reactionInfo dateUtc="2025-11-25T21:50:26Z">
              <cr:user userId="S::g.miyata@discentes.ifsp.edu.br::a4ca0aeb-9ef7-430d-8e64-4affdb0c701d" userProvider="AD" userName="Guilherme Miyata"/>
            </cr:reactionInfo>
          </cr:reaction>
        </cr:reactions>
      </w16:ext>
    </w16cex:extLst>
  </w16cex:commentExtensible>
  <w16cex:commentExtensible w16cex:durableId="4638A0AD" w16cex:dateUtc="2025-11-25T22:48:00Z"/>
  <w16cex:commentExtensible w16cex:durableId="08F801BF" w16cex:dateUtc="2025-11-25T22:59:00Z"/>
  <w16cex:commentExtensible w16cex:durableId="4077FC97" w16cex:dateUtc="2025-11-25T23:00:00Z"/>
  <w16cex:commentExtensible w16cex:durableId="3B6DEDA8" w16cex:dateUtc="2025-11-25T23:02:00Z"/>
  <w16cex:commentExtensible w16cex:durableId="252F6763" w16cex:dateUtc="2025-11-25T23:06:00Z"/>
  <w16cex:commentExtensible w16cex:durableId="2D34ABFD" w16cex:dateUtc="2025-11-26T20:38:00Z"/>
  <w16cex:commentExtensible w16cex:durableId="57B798EA" w16cex:dateUtc="2025-11-29T05:38:00Z"/>
  <w16cex:commentExtensible w16cex:durableId="2AF0B1F2" w16cex:dateUtc="2025-11-26T20:17:00Z"/>
  <w16cex:commentExtensible w16cex:durableId="01F79916" w16cex:dateUtc="2025-11-26T20:19:00Z"/>
  <w16cex:commentExtensible w16cex:durableId="59EBD75D" w16cex:dateUtc="2025-11-26T20:25:00Z"/>
  <w16cex:commentExtensible w16cex:durableId="17445711" w16cex:dateUtc="2025-11-26T20:34:00Z"/>
  <w16cex:commentExtensible w16cex:durableId="7BCC942A" w16cex:dateUtc="2025-11-26T20:31:00Z"/>
  <w16cex:commentExtensible w16cex:durableId="3FE2B56B" w16cex:dateUtc="2025-11-26T20:32:00Z"/>
  <w16cex:commentExtensible w16cex:durableId="6A657A6F" w16cex:dateUtc="2025-11-28T00:54:00Z"/>
  <w16cex:commentExtensible w16cex:durableId="382AF109" w16cex:dateUtc="2025-11-26T20:32:00Z"/>
  <w16cex:commentExtensible w16cex:durableId="61CA5C2C" w16cex:dateUtc="2025-11-26T20:37:00Z"/>
  <w16cex:commentExtensible w16cex:durableId="7CF70A01" w16cex:dateUtc="2025-11-26T20:40:00Z"/>
  <w16cex:commentExtensible w16cex:durableId="7F24AFEC" w16cex:dateUtc="2025-11-26T21:09:00Z"/>
  <w16cex:commentExtensible w16cex:durableId="3F49DEFF" w16cex:dateUtc="2025-11-26T21:21:00Z"/>
  <w16cex:commentExtensible w16cex:durableId="1AB7B78B" w16cex:dateUtc="2025-11-29T05:38:00Z"/>
  <w16cex:commentExtensible w16cex:durableId="254C169D" w16cex:dateUtc="2025-11-26T21:25:00Z"/>
  <w16cex:commentExtensible w16cex:durableId="25D312DE" w16cex:dateUtc="2025-11-29T05:37:00Z"/>
  <w16cex:commentExtensible w16cex:durableId="519286E6" w16cex:dateUtc="2025-11-26T21:27:00Z"/>
  <w16cex:commentExtensible w16cex:durableId="0DCA62DE" w16cex:dateUtc="2025-11-29T05:40:00Z"/>
  <w16cex:commentExtensible w16cex:durableId="5E93B2A8" w16cex:dateUtc="2025-11-27T00:26:00Z"/>
  <w16cex:commentExtensible w16cex:durableId="0369629F" w16cex:dateUtc="2025-11-26T22:08:00Z"/>
  <w16cex:commentExtensible w16cex:durableId="5B096E59" w16cex:dateUtc="2025-11-27T00:11:00Z"/>
  <w16cex:commentExtensible w16cex:durableId="445ABE14" w16cex:dateUtc="2025-11-27T00:12:00Z"/>
  <w16cex:commentExtensible w16cex:durableId="2607CAC9" w16cex:dateUtc="2025-11-27T00:11:00Z"/>
  <w16cex:commentExtensible w16cex:durableId="6787AE63" w16cex:dateUtc="2025-11-27T00:12:00Z"/>
  <w16cex:commentExtensible w16cex:durableId="7370637D" w16cex:dateUtc="2025-11-27T00:11:00Z"/>
  <w16cex:commentExtensible w16cex:durableId="0BD620B9" w16cex:dateUtc="2025-11-27T00:12:00Z"/>
  <w16cex:commentExtensible w16cex:durableId="74DCA620" w16cex:dateUtc="2025-11-27T00:14:00Z"/>
  <w16cex:commentExtensible w16cex:durableId="32EE0D65" w16cex:dateUtc="2025-11-27T00:15:00Z"/>
  <w16cex:commentExtensible w16cex:durableId="41167FB3" w16cex:dateUtc="2025-11-27T00:16:00Z"/>
  <w16cex:commentExtensible w16cex:durableId="16C8E665" w16cex:dateUtc="2025-11-27T00:26:00Z"/>
  <w16cex:commentExtensible w16cex:durableId="19E7FDCE" w16cex:dateUtc="2025-11-27T00:21:00Z"/>
  <w16cex:commentExtensible w16cex:durableId="7F4BB7F9" w16cex:dateUtc="2025-11-27T00:20:00Z"/>
  <w16cex:commentExtensible w16cex:durableId="5A682DAA" w16cex:dateUtc="2025-11-27T00:20:00Z"/>
  <w16cex:commentExtensible w16cex:durableId="2A1123B0" w16cex:dateUtc="2025-11-27T00:21:00Z"/>
  <w16cex:commentExtensible w16cex:durableId="34F39435" w16cex:dateUtc="2025-11-27T00:21:00Z"/>
  <w16cex:commentExtensible w16cex:durableId="1AB96260" w16cex:dateUtc="2025-11-27T00:25:00Z"/>
  <w16cex:commentExtensible w16cex:durableId="52307468" w16cex:dateUtc="2025-11-27T00:28:00Z"/>
  <w16cex:commentExtensible w16cex:durableId="15EB0A51" w16cex:dateUtc="2025-11-27T00:58:00Z"/>
  <w16cex:commentExtensible w16cex:durableId="6E3A5284" w16cex:dateUtc="2025-11-27T00:58:00Z"/>
  <w16cex:commentExtensible w16cex:durableId="47CC6860" w16cex:dateUtc="2025-11-27T00:59:00Z"/>
  <w16cex:commentExtensible w16cex:durableId="1F82EA7F" w16cex:dateUtc="2025-11-29T01:02:00Z"/>
  <w16cex:commentExtensible w16cex:durableId="3295C818" w16cex:dateUtc="2025-11-27T01:01:00Z"/>
  <w16cex:commentExtensible w16cex:durableId="7BB41659" w16cex:dateUtc="2025-11-29T05:47:00Z"/>
  <w16cex:commentExtensible w16cex:durableId="1D17AE73" w16cex:dateUtc="2025-11-27T01:04:00Z"/>
  <w16cex:commentExtensible w16cex:durableId="672F622D" w16cex:dateUtc="2025-11-27T01:20:00Z"/>
  <w16cex:commentExtensible w16cex:durableId="1EB30C97" w16cex:dateUtc="2025-11-27T01:25:00Z"/>
  <w16cex:commentExtensible w16cex:durableId="57608494" w16cex:dateUtc="2025-11-27T01:28:00Z"/>
  <w16cex:commentExtensible w16cex:durableId="33FF1A8A" w16cex:dateUtc="2025-11-27T01:29:00Z"/>
  <w16cex:commentExtensible w16cex:durableId="23D5B186" w16cex:dateUtc="2025-11-27T01:31:00Z"/>
  <w16cex:commentExtensible w16cex:durableId="5A2199F6" w16cex:dateUtc="2025-11-27T01:40:00Z"/>
  <w16cex:commentExtensible w16cex:durableId="6EA331CC" w16cex:dateUtc="2025-11-27T18:10:00Z"/>
  <w16cex:commentExtensible w16cex:durableId="4CA646C6" w16cex:dateUtc="2025-11-24T18:24:00Z"/>
  <w16cex:commentExtensible w16cex:durableId="439F417B" w16cex:dateUtc="2025-11-29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FE5385" w16cid:durableId="2AD3E3D3"/>
  <w16cid:commentId w16cid:paraId="4D096D9E" w16cid:durableId="2FFB554D"/>
  <w16cid:commentId w16cid:paraId="42D370AF" w16cid:durableId="50D22848"/>
  <w16cid:commentId w16cid:paraId="0A083382" w16cid:durableId="4638A0AD"/>
  <w16cid:commentId w16cid:paraId="1CC2F1E3" w16cid:durableId="08F801BF"/>
  <w16cid:commentId w16cid:paraId="25975917" w16cid:durableId="4077FC97"/>
  <w16cid:commentId w16cid:paraId="1A2E3EA6" w16cid:durableId="3B6DEDA8"/>
  <w16cid:commentId w16cid:paraId="2313A643" w16cid:durableId="252F6763"/>
  <w16cid:commentId w16cid:paraId="62C17D25" w16cid:durableId="2D34ABFD"/>
  <w16cid:commentId w16cid:paraId="03CC9D0D" w16cid:durableId="57B798EA"/>
  <w16cid:commentId w16cid:paraId="15C7922E" w16cid:durableId="2AF0B1F2"/>
  <w16cid:commentId w16cid:paraId="0A65A880" w16cid:durableId="01F79916"/>
  <w16cid:commentId w16cid:paraId="44EAC643" w16cid:durableId="59EBD75D"/>
  <w16cid:commentId w16cid:paraId="73FEBB38" w16cid:durableId="17445711"/>
  <w16cid:commentId w16cid:paraId="05A44569" w16cid:durableId="7BCC942A"/>
  <w16cid:commentId w16cid:paraId="79770986" w16cid:durableId="3FE2B56B"/>
  <w16cid:commentId w16cid:paraId="66B55A41" w16cid:durableId="6A657A6F"/>
  <w16cid:commentId w16cid:paraId="3A9C6EA6" w16cid:durableId="382AF109"/>
  <w16cid:commentId w16cid:paraId="3BBFD139" w16cid:durableId="61CA5C2C"/>
  <w16cid:commentId w16cid:paraId="0ADAD8B1" w16cid:durableId="7CF70A01"/>
  <w16cid:commentId w16cid:paraId="1FE5CD76" w16cid:durableId="7F24AFEC"/>
  <w16cid:commentId w16cid:paraId="06CEEC13" w16cid:durableId="3F49DEFF"/>
  <w16cid:commentId w16cid:paraId="470F72C6" w16cid:durableId="1AB7B78B"/>
  <w16cid:commentId w16cid:paraId="53E615FD" w16cid:durableId="254C169D"/>
  <w16cid:commentId w16cid:paraId="123F5A3C" w16cid:durableId="25D312DE"/>
  <w16cid:commentId w16cid:paraId="30A849FB" w16cid:durableId="519286E6"/>
  <w16cid:commentId w16cid:paraId="2CC5A818" w16cid:durableId="0DCA62DE"/>
  <w16cid:commentId w16cid:paraId="1618A801" w16cid:durableId="5E93B2A8"/>
  <w16cid:commentId w16cid:paraId="281B935D" w16cid:durableId="0369629F"/>
  <w16cid:commentId w16cid:paraId="186D4FA0" w16cid:durableId="5B096E59"/>
  <w16cid:commentId w16cid:paraId="65EAF5C4" w16cid:durableId="445ABE14"/>
  <w16cid:commentId w16cid:paraId="783E0AEF" w16cid:durableId="2607CAC9"/>
  <w16cid:commentId w16cid:paraId="7F365859" w16cid:durableId="6787AE63"/>
  <w16cid:commentId w16cid:paraId="0FEB7066" w16cid:durableId="7370637D"/>
  <w16cid:commentId w16cid:paraId="5643A6C3" w16cid:durableId="0BD620B9"/>
  <w16cid:commentId w16cid:paraId="0EF678F2" w16cid:durableId="74DCA620"/>
  <w16cid:commentId w16cid:paraId="1A7C145F" w16cid:durableId="32EE0D65"/>
  <w16cid:commentId w16cid:paraId="071618A1" w16cid:durableId="41167FB3"/>
  <w16cid:commentId w16cid:paraId="07B9DE59" w16cid:durableId="16C8E665"/>
  <w16cid:commentId w16cid:paraId="6362F408" w16cid:durableId="19E7FDCE"/>
  <w16cid:commentId w16cid:paraId="6F124546" w16cid:durableId="7F4BB7F9"/>
  <w16cid:commentId w16cid:paraId="1F834236" w16cid:durableId="5A682DAA"/>
  <w16cid:commentId w16cid:paraId="1FCF0BDC" w16cid:durableId="2A1123B0"/>
  <w16cid:commentId w16cid:paraId="60ACA38E" w16cid:durableId="34F39435"/>
  <w16cid:commentId w16cid:paraId="6E81C57B" w16cid:durableId="1AB96260"/>
  <w16cid:commentId w16cid:paraId="7AFCC664" w16cid:durableId="52307468"/>
  <w16cid:commentId w16cid:paraId="67B02953" w16cid:durableId="15EB0A51"/>
  <w16cid:commentId w16cid:paraId="3E53BDFC" w16cid:durableId="6E3A5284"/>
  <w16cid:commentId w16cid:paraId="15FCBAE3" w16cid:durableId="47CC6860"/>
  <w16cid:commentId w16cid:paraId="1B9A65D1" w16cid:durableId="1F82EA7F"/>
  <w16cid:commentId w16cid:paraId="680D902A" w16cid:durableId="3295C818"/>
  <w16cid:commentId w16cid:paraId="0311B3BF" w16cid:durableId="7BB41659"/>
  <w16cid:commentId w16cid:paraId="7B7D2BE8" w16cid:durableId="1D17AE73"/>
  <w16cid:commentId w16cid:paraId="4AE78FBA" w16cid:durableId="672F622D"/>
  <w16cid:commentId w16cid:paraId="1CDFD40A" w16cid:durableId="1EB30C97"/>
  <w16cid:commentId w16cid:paraId="6C8A3DBC" w16cid:durableId="57608494"/>
  <w16cid:commentId w16cid:paraId="27BA699D" w16cid:durableId="33FF1A8A"/>
  <w16cid:commentId w16cid:paraId="799EBCE6" w16cid:durableId="23D5B186"/>
  <w16cid:commentId w16cid:paraId="15F90F13" w16cid:durableId="5A2199F6"/>
  <w16cid:commentId w16cid:paraId="2A40AEC8" w16cid:durableId="6EA331CC"/>
  <w16cid:commentId w16cid:paraId="6590C0EF" w16cid:durableId="4CA646C6"/>
  <w16cid:commentId w16cid:paraId="1779788F" w16cid:durableId="439F41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96592" w14:textId="77777777" w:rsidR="00466C79" w:rsidRPr="007B559B" w:rsidRDefault="00466C79" w:rsidP="00355715">
      <w:r w:rsidRPr="007B559B">
        <w:separator/>
      </w:r>
    </w:p>
  </w:endnote>
  <w:endnote w:type="continuationSeparator" w:id="0">
    <w:p w14:paraId="04C56447" w14:textId="77777777" w:rsidR="00466C79" w:rsidRPr="007B559B" w:rsidRDefault="00466C79" w:rsidP="00355715">
      <w:r w:rsidRPr="007B559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7B559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0D798" w14:textId="77777777" w:rsidR="00466C79" w:rsidRPr="007B559B" w:rsidRDefault="00466C79" w:rsidP="00355715">
      <w:r w:rsidRPr="007B559B">
        <w:separator/>
      </w:r>
    </w:p>
  </w:footnote>
  <w:footnote w:type="continuationSeparator" w:id="0">
    <w:p w14:paraId="429AD980" w14:textId="77777777" w:rsidR="00466C79" w:rsidRPr="007B559B" w:rsidRDefault="00466C79" w:rsidP="00355715">
      <w:r w:rsidRPr="007B559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7B559B" w:rsidRDefault="006E14DB">
        <w:pPr>
          <w:pStyle w:val="Cabealho"/>
          <w:jc w:val="right"/>
        </w:pPr>
        <w:r w:rsidRPr="007B559B">
          <w:fldChar w:fldCharType="begin"/>
        </w:r>
        <w:r w:rsidRPr="007B559B">
          <w:instrText>PAGE   \* MERGEFORMAT</w:instrText>
        </w:r>
        <w:r w:rsidRPr="007B559B">
          <w:fldChar w:fldCharType="separate"/>
        </w:r>
        <w:r w:rsidRPr="007B559B">
          <w:t>72</w:t>
        </w:r>
        <w:r w:rsidRPr="007B559B">
          <w:fldChar w:fldCharType="end"/>
        </w:r>
      </w:p>
    </w:sdtContent>
  </w:sdt>
  <w:p w14:paraId="4584B382" w14:textId="77777777" w:rsidR="006E14DB" w:rsidRPr="007B559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6564550"/>
    <w:multiLevelType w:val="multilevel"/>
    <w:tmpl w:val="C66C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7"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8"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F7762E3"/>
    <w:multiLevelType w:val="multilevel"/>
    <w:tmpl w:val="DA94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9116ED"/>
    <w:multiLevelType w:val="multilevel"/>
    <w:tmpl w:val="66A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2"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36"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7"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94DB7"/>
    <w:multiLevelType w:val="multilevel"/>
    <w:tmpl w:val="690C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48"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9"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1"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B881C15"/>
    <w:multiLevelType w:val="hybridMultilevel"/>
    <w:tmpl w:val="33F6AA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6"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59"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47"/>
  </w:num>
  <w:num w:numId="2" w16cid:durableId="17149611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21"/>
  </w:num>
  <w:num w:numId="5" w16cid:durableId="114914786">
    <w:abstractNumId w:val="14"/>
  </w:num>
  <w:num w:numId="6" w16cid:durableId="735397359">
    <w:abstractNumId w:val="31"/>
  </w:num>
  <w:num w:numId="7" w16cid:durableId="1072578957">
    <w:abstractNumId w:val="3"/>
  </w:num>
  <w:num w:numId="8" w16cid:durableId="1184781267">
    <w:abstractNumId w:val="35"/>
  </w:num>
  <w:num w:numId="9" w16cid:durableId="755126344">
    <w:abstractNumId w:val="9"/>
  </w:num>
  <w:num w:numId="10" w16cid:durableId="1533955307">
    <w:abstractNumId w:val="58"/>
  </w:num>
  <w:num w:numId="11" w16cid:durableId="889269915">
    <w:abstractNumId w:val="33"/>
  </w:num>
  <w:num w:numId="12" w16cid:durableId="831412510">
    <w:abstractNumId w:val="59"/>
  </w:num>
  <w:num w:numId="13" w16cid:durableId="2126776965">
    <w:abstractNumId w:val="22"/>
  </w:num>
  <w:num w:numId="14" w16cid:durableId="1576814496">
    <w:abstractNumId w:val="13"/>
  </w:num>
  <w:num w:numId="15" w16cid:durableId="1476294382">
    <w:abstractNumId w:val="49"/>
  </w:num>
  <w:num w:numId="16" w16cid:durableId="1757828202">
    <w:abstractNumId w:val="39"/>
  </w:num>
  <w:num w:numId="17" w16cid:durableId="571624137">
    <w:abstractNumId w:val="26"/>
  </w:num>
  <w:num w:numId="18" w16cid:durableId="271128284">
    <w:abstractNumId w:val="40"/>
  </w:num>
  <w:num w:numId="19" w16cid:durableId="953248279">
    <w:abstractNumId w:val="47"/>
  </w:num>
  <w:num w:numId="20" w16cid:durableId="991953329">
    <w:abstractNumId w:val="52"/>
  </w:num>
  <w:num w:numId="21" w16cid:durableId="1663774678">
    <w:abstractNumId w:val="38"/>
  </w:num>
  <w:num w:numId="22" w16cid:durableId="981081524">
    <w:abstractNumId w:val="53"/>
  </w:num>
  <w:num w:numId="23" w16cid:durableId="1942568046">
    <w:abstractNumId w:val="47"/>
  </w:num>
  <w:num w:numId="24" w16cid:durableId="1668285089">
    <w:abstractNumId w:val="24"/>
  </w:num>
  <w:num w:numId="25" w16cid:durableId="1508211691">
    <w:abstractNumId w:val="37"/>
  </w:num>
  <w:num w:numId="26" w16cid:durableId="967122793">
    <w:abstractNumId w:val="32"/>
  </w:num>
  <w:num w:numId="27" w16cid:durableId="1601915312">
    <w:abstractNumId w:val="8"/>
  </w:num>
  <w:num w:numId="28" w16cid:durableId="2038043208">
    <w:abstractNumId w:val="10"/>
  </w:num>
  <w:num w:numId="29" w16cid:durableId="1675112385">
    <w:abstractNumId w:val="15"/>
  </w:num>
  <w:num w:numId="30" w16cid:durableId="585461110">
    <w:abstractNumId w:val="30"/>
  </w:num>
  <w:num w:numId="31" w16cid:durableId="844591568">
    <w:abstractNumId w:val="47"/>
  </w:num>
  <w:num w:numId="32" w16cid:durableId="1267998791">
    <w:abstractNumId w:val="56"/>
  </w:num>
  <w:num w:numId="33" w16cid:durableId="724641875">
    <w:abstractNumId w:val="47"/>
  </w:num>
  <w:num w:numId="34" w16cid:durableId="581911413">
    <w:abstractNumId w:val="16"/>
  </w:num>
  <w:num w:numId="35" w16cid:durableId="1321272201">
    <w:abstractNumId w:val="46"/>
  </w:num>
  <w:num w:numId="36" w16cid:durableId="947277677">
    <w:abstractNumId w:val="34"/>
  </w:num>
  <w:num w:numId="37" w16cid:durableId="604924438">
    <w:abstractNumId w:val="27"/>
  </w:num>
  <w:num w:numId="38" w16cid:durableId="1864634421">
    <w:abstractNumId w:val="57"/>
  </w:num>
  <w:num w:numId="39" w16cid:durableId="345446136">
    <w:abstractNumId w:val="41"/>
  </w:num>
  <w:num w:numId="40" w16cid:durableId="1772973037">
    <w:abstractNumId w:val="19"/>
  </w:num>
  <w:num w:numId="41" w16cid:durableId="1591162386">
    <w:abstractNumId w:val="29"/>
  </w:num>
  <w:num w:numId="42" w16cid:durableId="1498957560">
    <w:abstractNumId w:val="51"/>
  </w:num>
  <w:num w:numId="43" w16cid:durableId="1920284061">
    <w:abstractNumId w:val="4"/>
  </w:num>
  <w:num w:numId="44" w16cid:durableId="1274901901">
    <w:abstractNumId w:val="54"/>
  </w:num>
  <w:num w:numId="45" w16cid:durableId="1060054822">
    <w:abstractNumId w:val="11"/>
  </w:num>
  <w:num w:numId="46" w16cid:durableId="967660393">
    <w:abstractNumId w:val="23"/>
  </w:num>
  <w:num w:numId="47" w16cid:durableId="1314412773">
    <w:abstractNumId w:val="44"/>
  </w:num>
  <w:num w:numId="48" w16cid:durableId="669909638">
    <w:abstractNumId w:val="12"/>
  </w:num>
  <w:num w:numId="49" w16cid:durableId="304745280">
    <w:abstractNumId w:val="45"/>
  </w:num>
  <w:num w:numId="50" w16cid:durableId="760489745">
    <w:abstractNumId w:val="48"/>
  </w:num>
  <w:num w:numId="51" w16cid:durableId="1626622244">
    <w:abstractNumId w:val="17"/>
  </w:num>
  <w:num w:numId="52" w16cid:durableId="1572812447">
    <w:abstractNumId w:val="42"/>
  </w:num>
  <w:num w:numId="53" w16cid:durableId="128330081">
    <w:abstractNumId w:val="36"/>
  </w:num>
  <w:num w:numId="54" w16cid:durableId="1763138591">
    <w:abstractNumId w:val="50"/>
  </w:num>
  <w:num w:numId="55" w16cid:durableId="736824196">
    <w:abstractNumId w:val="2"/>
  </w:num>
  <w:num w:numId="56" w16cid:durableId="458843723">
    <w:abstractNumId w:val="7"/>
  </w:num>
  <w:num w:numId="57" w16cid:durableId="801460429">
    <w:abstractNumId w:val="6"/>
  </w:num>
  <w:num w:numId="58" w16cid:durableId="1858502300">
    <w:abstractNumId w:val="0"/>
  </w:num>
  <w:num w:numId="59" w16cid:durableId="252251302">
    <w:abstractNumId w:val="1"/>
  </w:num>
  <w:num w:numId="60" w16cid:durableId="746537278">
    <w:abstractNumId w:val="20"/>
  </w:num>
  <w:num w:numId="61" w16cid:durableId="1511946856">
    <w:abstractNumId w:val="28"/>
  </w:num>
  <w:num w:numId="62" w16cid:durableId="343015438">
    <w:abstractNumId w:val="18"/>
  </w:num>
  <w:num w:numId="63" w16cid:durableId="1078480711">
    <w:abstractNumId w:val="5"/>
  </w:num>
  <w:num w:numId="64" w16cid:durableId="1455103598">
    <w:abstractNumId w:val="43"/>
  </w:num>
  <w:num w:numId="65" w16cid:durableId="1276055782">
    <w:abstractNumId w:val="5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erson Hirata">
    <w15:presenceInfo w15:providerId="Windows Live" w15:userId="1264852161a2ac13"/>
  </w15:person>
  <w15:person w15:author="Guilherme Miyata">
    <w15:presenceInfo w15:providerId="AD" w15:userId="S::g.miyata@discentes.ifsp.edu.br::a4ca0aeb-9ef7-430d-8e64-4affdb0c70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5A4"/>
    <w:rsid w:val="00030669"/>
    <w:rsid w:val="000339C5"/>
    <w:rsid w:val="00036DDA"/>
    <w:rsid w:val="00042A9B"/>
    <w:rsid w:val="00043A75"/>
    <w:rsid w:val="00046C9C"/>
    <w:rsid w:val="00054A06"/>
    <w:rsid w:val="00054D20"/>
    <w:rsid w:val="00061ADB"/>
    <w:rsid w:val="00061CF7"/>
    <w:rsid w:val="00062853"/>
    <w:rsid w:val="00065CC9"/>
    <w:rsid w:val="0006606E"/>
    <w:rsid w:val="00072C36"/>
    <w:rsid w:val="00080F15"/>
    <w:rsid w:val="00080F18"/>
    <w:rsid w:val="000854E7"/>
    <w:rsid w:val="00087D41"/>
    <w:rsid w:val="000951AA"/>
    <w:rsid w:val="00095802"/>
    <w:rsid w:val="000958C4"/>
    <w:rsid w:val="0009597A"/>
    <w:rsid w:val="000A246E"/>
    <w:rsid w:val="000A61EF"/>
    <w:rsid w:val="000B0346"/>
    <w:rsid w:val="000B432F"/>
    <w:rsid w:val="000B5946"/>
    <w:rsid w:val="000C6665"/>
    <w:rsid w:val="000C7149"/>
    <w:rsid w:val="000D1A3F"/>
    <w:rsid w:val="000D200E"/>
    <w:rsid w:val="000D3748"/>
    <w:rsid w:val="000D484B"/>
    <w:rsid w:val="000D4D0B"/>
    <w:rsid w:val="000D6027"/>
    <w:rsid w:val="000D7957"/>
    <w:rsid w:val="000E03CF"/>
    <w:rsid w:val="000E706B"/>
    <w:rsid w:val="000F7EA7"/>
    <w:rsid w:val="00100A7E"/>
    <w:rsid w:val="00101202"/>
    <w:rsid w:val="00104438"/>
    <w:rsid w:val="001048E9"/>
    <w:rsid w:val="00104A6F"/>
    <w:rsid w:val="00105228"/>
    <w:rsid w:val="00110B67"/>
    <w:rsid w:val="001118D6"/>
    <w:rsid w:val="00126C08"/>
    <w:rsid w:val="00127311"/>
    <w:rsid w:val="00140C62"/>
    <w:rsid w:val="00150899"/>
    <w:rsid w:val="001509E2"/>
    <w:rsid w:val="001560CD"/>
    <w:rsid w:val="0016021E"/>
    <w:rsid w:val="00163393"/>
    <w:rsid w:val="00165773"/>
    <w:rsid w:val="00174BAF"/>
    <w:rsid w:val="00176FA3"/>
    <w:rsid w:val="00181FE2"/>
    <w:rsid w:val="00182422"/>
    <w:rsid w:val="0018357F"/>
    <w:rsid w:val="0018407C"/>
    <w:rsid w:val="00193235"/>
    <w:rsid w:val="00194D14"/>
    <w:rsid w:val="001A0330"/>
    <w:rsid w:val="001A18FF"/>
    <w:rsid w:val="001A5BA9"/>
    <w:rsid w:val="001B039D"/>
    <w:rsid w:val="001B1EFB"/>
    <w:rsid w:val="001B4BA3"/>
    <w:rsid w:val="001B7C4A"/>
    <w:rsid w:val="001C0CCE"/>
    <w:rsid w:val="001C3893"/>
    <w:rsid w:val="001D0FA0"/>
    <w:rsid w:val="001D13D2"/>
    <w:rsid w:val="001D327F"/>
    <w:rsid w:val="001E0ED7"/>
    <w:rsid w:val="001F2F08"/>
    <w:rsid w:val="001F4431"/>
    <w:rsid w:val="001F508F"/>
    <w:rsid w:val="001F6A91"/>
    <w:rsid w:val="001F7882"/>
    <w:rsid w:val="0020140B"/>
    <w:rsid w:val="002023DB"/>
    <w:rsid w:val="002074BD"/>
    <w:rsid w:val="002209A2"/>
    <w:rsid w:val="00232DED"/>
    <w:rsid w:val="00234BC9"/>
    <w:rsid w:val="00235082"/>
    <w:rsid w:val="0023586A"/>
    <w:rsid w:val="00235D05"/>
    <w:rsid w:val="00243806"/>
    <w:rsid w:val="0024700F"/>
    <w:rsid w:val="00247B77"/>
    <w:rsid w:val="00253A55"/>
    <w:rsid w:val="00263C07"/>
    <w:rsid w:val="00265BB8"/>
    <w:rsid w:val="002753B8"/>
    <w:rsid w:val="0028149D"/>
    <w:rsid w:val="002823A5"/>
    <w:rsid w:val="00283445"/>
    <w:rsid w:val="00285C9E"/>
    <w:rsid w:val="00286037"/>
    <w:rsid w:val="00286C75"/>
    <w:rsid w:val="00291B23"/>
    <w:rsid w:val="0029337F"/>
    <w:rsid w:val="00296B5D"/>
    <w:rsid w:val="002A07F0"/>
    <w:rsid w:val="002A17A0"/>
    <w:rsid w:val="002A23E6"/>
    <w:rsid w:val="002A3213"/>
    <w:rsid w:val="002A67A4"/>
    <w:rsid w:val="002A72EB"/>
    <w:rsid w:val="002B0DF6"/>
    <w:rsid w:val="002B6228"/>
    <w:rsid w:val="002C135F"/>
    <w:rsid w:val="002C198E"/>
    <w:rsid w:val="002D06C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91B"/>
    <w:rsid w:val="00324C8E"/>
    <w:rsid w:val="003334C2"/>
    <w:rsid w:val="003335E2"/>
    <w:rsid w:val="0033724F"/>
    <w:rsid w:val="00340012"/>
    <w:rsid w:val="0034221B"/>
    <w:rsid w:val="00345A39"/>
    <w:rsid w:val="00345DE3"/>
    <w:rsid w:val="00353B22"/>
    <w:rsid w:val="00355715"/>
    <w:rsid w:val="00361B14"/>
    <w:rsid w:val="0036257D"/>
    <w:rsid w:val="00366660"/>
    <w:rsid w:val="00381890"/>
    <w:rsid w:val="003825F8"/>
    <w:rsid w:val="00382847"/>
    <w:rsid w:val="00392374"/>
    <w:rsid w:val="0039363B"/>
    <w:rsid w:val="003B4519"/>
    <w:rsid w:val="003B48E5"/>
    <w:rsid w:val="003B5FAE"/>
    <w:rsid w:val="003C13EC"/>
    <w:rsid w:val="003C33B3"/>
    <w:rsid w:val="003C3BD6"/>
    <w:rsid w:val="003C7111"/>
    <w:rsid w:val="003D166F"/>
    <w:rsid w:val="003D18E9"/>
    <w:rsid w:val="003D2D21"/>
    <w:rsid w:val="003D6DD2"/>
    <w:rsid w:val="003E28FB"/>
    <w:rsid w:val="003E601B"/>
    <w:rsid w:val="003F5870"/>
    <w:rsid w:val="003F7DFB"/>
    <w:rsid w:val="00404602"/>
    <w:rsid w:val="00410087"/>
    <w:rsid w:val="004139E0"/>
    <w:rsid w:val="0041444E"/>
    <w:rsid w:val="004305A7"/>
    <w:rsid w:val="00430E79"/>
    <w:rsid w:val="00432899"/>
    <w:rsid w:val="004347D7"/>
    <w:rsid w:val="00437E20"/>
    <w:rsid w:val="00457286"/>
    <w:rsid w:val="00461BF8"/>
    <w:rsid w:val="0046251B"/>
    <w:rsid w:val="004659F3"/>
    <w:rsid w:val="00466C79"/>
    <w:rsid w:val="00471426"/>
    <w:rsid w:val="00473549"/>
    <w:rsid w:val="004764A2"/>
    <w:rsid w:val="00481145"/>
    <w:rsid w:val="00487549"/>
    <w:rsid w:val="00490446"/>
    <w:rsid w:val="004914F6"/>
    <w:rsid w:val="004954B3"/>
    <w:rsid w:val="004A020E"/>
    <w:rsid w:val="004A72EB"/>
    <w:rsid w:val="004A7CE1"/>
    <w:rsid w:val="004B43F1"/>
    <w:rsid w:val="004B4889"/>
    <w:rsid w:val="004C4123"/>
    <w:rsid w:val="004D3E35"/>
    <w:rsid w:val="004E059E"/>
    <w:rsid w:val="004E48D2"/>
    <w:rsid w:val="004E5AD9"/>
    <w:rsid w:val="004E5DF5"/>
    <w:rsid w:val="004F4ADB"/>
    <w:rsid w:val="004F4AE5"/>
    <w:rsid w:val="004F5D5D"/>
    <w:rsid w:val="005017F1"/>
    <w:rsid w:val="00503947"/>
    <w:rsid w:val="005047A1"/>
    <w:rsid w:val="0050525D"/>
    <w:rsid w:val="005057E7"/>
    <w:rsid w:val="00506233"/>
    <w:rsid w:val="0050693A"/>
    <w:rsid w:val="005119B9"/>
    <w:rsid w:val="00513CB9"/>
    <w:rsid w:val="00522186"/>
    <w:rsid w:val="005260A2"/>
    <w:rsid w:val="00533626"/>
    <w:rsid w:val="00534699"/>
    <w:rsid w:val="00536534"/>
    <w:rsid w:val="00537534"/>
    <w:rsid w:val="005413AA"/>
    <w:rsid w:val="00543A33"/>
    <w:rsid w:val="0054653F"/>
    <w:rsid w:val="00552022"/>
    <w:rsid w:val="0055226B"/>
    <w:rsid w:val="0055236B"/>
    <w:rsid w:val="0055641F"/>
    <w:rsid w:val="005642DB"/>
    <w:rsid w:val="005659F9"/>
    <w:rsid w:val="005713B0"/>
    <w:rsid w:val="00572F96"/>
    <w:rsid w:val="005818AC"/>
    <w:rsid w:val="005900DC"/>
    <w:rsid w:val="00590894"/>
    <w:rsid w:val="00593F5C"/>
    <w:rsid w:val="00597574"/>
    <w:rsid w:val="005A1EE5"/>
    <w:rsid w:val="005A4454"/>
    <w:rsid w:val="005A605B"/>
    <w:rsid w:val="005A706D"/>
    <w:rsid w:val="005A7952"/>
    <w:rsid w:val="005B0525"/>
    <w:rsid w:val="005B5591"/>
    <w:rsid w:val="005C15B8"/>
    <w:rsid w:val="005C4490"/>
    <w:rsid w:val="005D1B86"/>
    <w:rsid w:val="005D557F"/>
    <w:rsid w:val="005D59E8"/>
    <w:rsid w:val="005D7D67"/>
    <w:rsid w:val="005E3952"/>
    <w:rsid w:val="005F05F5"/>
    <w:rsid w:val="005F0AE9"/>
    <w:rsid w:val="005F5D7F"/>
    <w:rsid w:val="005F6B0F"/>
    <w:rsid w:val="005F6D2A"/>
    <w:rsid w:val="005F717F"/>
    <w:rsid w:val="006046B5"/>
    <w:rsid w:val="00615F12"/>
    <w:rsid w:val="00627E98"/>
    <w:rsid w:val="006401FF"/>
    <w:rsid w:val="0064337D"/>
    <w:rsid w:val="00650629"/>
    <w:rsid w:val="00650DC2"/>
    <w:rsid w:val="00655882"/>
    <w:rsid w:val="006559BD"/>
    <w:rsid w:val="006637A8"/>
    <w:rsid w:val="00663937"/>
    <w:rsid w:val="00665BF1"/>
    <w:rsid w:val="006667D9"/>
    <w:rsid w:val="0067308F"/>
    <w:rsid w:val="00673E89"/>
    <w:rsid w:val="0067688B"/>
    <w:rsid w:val="00677061"/>
    <w:rsid w:val="00677E08"/>
    <w:rsid w:val="0068053F"/>
    <w:rsid w:val="006879CB"/>
    <w:rsid w:val="006A25B9"/>
    <w:rsid w:val="006A5E5A"/>
    <w:rsid w:val="006A5E71"/>
    <w:rsid w:val="006A7281"/>
    <w:rsid w:val="006B0586"/>
    <w:rsid w:val="006B35AB"/>
    <w:rsid w:val="006B3EEA"/>
    <w:rsid w:val="006B728C"/>
    <w:rsid w:val="006C1844"/>
    <w:rsid w:val="006C1C10"/>
    <w:rsid w:val="006C30C9"/>
    <w:rsid w:val="006C7EBF"/>
    <w:rsid w:val="006C7FD6"/>
    <w:rsid w:val="006D2096"/>
    <w:rsid w:val="006D2397"/>
    <w:rsid w:val="006D48E3"/>
    <w:rsid w:val="006D67FC"/>
    <w:rsid w:val="006D683C"/>
    <w:rsid w:val="006D73B9"/>
    <w:rsid w:val="006E00E8"/>
    <w:rsid w:val="006E022C"/>
    <w:rsid w:val="006E14DB"/>
    <w:rsid w:val="006F0F4A"/>
    <w:rsid w:val="006F3FB7"/>
    <w:rsid w:val="007025A3"/>
    <w:rsid w:val="00702774"/>
    <w:rsid w:val="007051BF"/>
    <w:rsid w:val="00706E0E"/>
    <w:rsid w:val="007202C5"/>
    <w:rsid w:val="00725A62"/>
    <w:rsid w:val="007271E7"/>
    <w:rsid w:val="007277D3"/>
    <w:rsid w:val="00730FB8"/>
    <w:rsid w:val="0073597B"/>
    <w:rsid w:val="007407BA"/>
    <w:rsid w:val="00740E4C"/>
    <w:rsid w:val="0074272E"/>
    <w:rsid w:val="0074391F"/>
    <w:rsid w:val="007470DE"/>
    <w:rsid w:val="00750613"/>
    <w:rsid w:val="00753AA2"/>
    <w:rsid w:val="00754050"/>
    <w:rsid w:val="00755446"/>
    <w:rsid w:val="007718E5"/>
    <w:rsid w:val="0077367D"/>
    <w:rsid w:val="007841CB"/>
    <w:rsid w:val="007849C2"/>
    <w:rsid w:val="00785B72"/>
    <w:rsid w:val="00790DCB"/>
    <w:rsid w:val="0079183F"/>
    <w:rsid w:val="007A0BA1"/>
    <w:rsid w:val="007A1891"/>
    <w:rsid w:val="007A2B95"/>
    <w:rsid w:val="007A66AB"/>
    <w:rsid w:val="007A6AC4"/>
    <w:rsid w:val="007B18EE"/>
    <w:rsid w:val="007B1C38"/>
    <w:rsid w:val="007B559B"/>
    <w:rsid w:val="007B6315"/>
    <w:rsid w:val="007B650A"/>
    <w:rsid w:val="007C1D31"/>
    <w:rsid w:val="007D14D6"/>
    <w:rsid w:val="007D5A24"/>
    <w:rsid w:val="007D76F7"/>
    <w:rsid w:val="007E1131"/>
    <w:rsid w:val="007E6026"/>
    <w:rsid w:val="007F1D25"/>
    <w:rsid w:val="007F3B19"/>
    <w:rsid w:val="00804CAC"/>
    <w:rsid w:val="00805075"/>
    <w:rsid w:val="00807E0D"/>
    <w:rsid w:val="00807E26"/>
    <w:rsid w:val="008113A9"/>
    <w:rsid w:val="00816751"/>
    <w:rsid w:val="008214A2"/>
    <w:rsid w:val="00822A04"/>
    <w:rsid w:val="00826961"/>
    <w:rsid w:val="008279A2"/>
    <w:rsid w:val="008279D1"/>
    <w:rsid w:val="00827F37"/>
    <w:rsid w:val="008307F0"/>
    <w:rsid w:val="008310CF"/>
    <w:rsid w:val="00837499"/>
    <w:rsid w:val="00851DB0"/>
    <w:rsid w:val="00855581"/>
    <w:rsid w:val="00855C02"/>
    <w:rsid w:val="008575FB"/>
    <w:rsid w:val="0086035D"/>
    <w:rsid w:val="00862F7E"/>
    <w:rsid w:val="00865FD4"/>
    <w:rsid w:val="0087034C"/>
    <w:rsid w:val="00875699"/>
    <w:rsid w:val="00876AC3"/>
    <w:rsid w:val="0087713B"/>
    <w:rsid w:val="00886CA1"/>
    <w:rsid w:val="00886FC1"/>
    <w:rsid w:val="008938B3"/>
    <w:rsid w:val="008A163B"/>
    <w:rsid w:val="008A2695"/>
    <w:rsid w:val="008A6841"/>
    <w:rsid w:val="008B1654"/>
    <w:rsid w:val="008B1E6F"/>
    <w:rsid w:val="008B7B58"/>
    <w:rsid w:val="008C0176"/>
    <w:rsid w:val="008C23E5"/>
    <w:rsid w:val="008C5878"/>
    <w:rsid w:val="008C65BC"/>
    <w:rsid w:val="008D6B21"/>
    <w:rsid w:val="008D6B40"/>
    <w:rsid w:val="008E1397"/>
    <w:rsid w:val="008E1CFC"/>
    <w:rsid w:val="008E4A10"/>
    <w:rsid w:val="008E53BA"/>
    <w:rsid w:val="008F06D5"/>
    <w:rsid w:val="008F0D5A"/>
    <w:rsid w:val="008F37B1"/>
    <w:rsid w:val="008F4A34"/>
    <w:rsid w:val="008F4FF4"/>
    <w:rsid w:val="008F6D66"/>
    <w:rsid w:val="009017F4"/>
    <w:rsid w:val="00913A8F"/>
    <w:rsid w:val="00921A12"/>
    <w:rsid w:val="009224F3"/>
    <w:rsid w:val="009242C2"/>
    <w:rsid w:val="00924735"/>
    <w:rsid w:val="0092488D"/>
    <w:rsid w:val="00927095"/>
    <w:rsid w:val="00934076"/>
    <w:rsid w:val="00935695"/>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D2F"/>
    <w:rsid w:val="00996EDC"/>
    <w:rsid w:val="00996F0A"/>
    <w:rsid w:val="009A2504"/>
    <w:rsid w:val="009A350F"/>
    <w:rsid w:val="009A7BE5"/>
    <w:rsid w:val="009B0D21"/>
    <w:rsid w:val="009B2CF1"/>
    <w:rsid w:val="009B3FA5"/>
    <w:rsid w:val="009B7D36"/>
    <w:rsid w:val="009C04BD"/>
    <w:rsid w:val="009C16FA"/>
    <w:rsid w:val="009C25F9"/>
    <w:rsid w:val="009C406B"/>
    <w:rsid w:val="009C5D75"/>
    <w:rsid w:val="009C6102"/>
    <w:rsid w:val="009C7F88"/>
    <w:rsid w:val="009D17D6"/>
    <w:rsid w:val="009D2548"/>
    <w:rsid w:val="009D2744"/>
    <w:rsid w:val="009D34DE"/>
    <w:rsid w:val="009D3D2C"/>
    <w:rsid w:val="009D4288"/>
    <w:rsid w:val="009E0F21"/>
    <w:rsid w:val="009E10AA"/>
    <w:rsid w:val="009E7F35"/>
    <w:rsid w:val="009F5F8D"/>
    <w:rsid w:val="00A0074B"/>
    <w:rsid w:val="00A02D0F"/>
    <w:rsid w:val="00A05EC3"/>
    <w:rsid w:val="00A12EB6"/>
    <w:rsid w:val="00A15564"/>
    <w:rsid w:val="00A16CF7"/>
    <w:rsid w:val="00A24361"/>
    <w:rsid w:val="00A24BBC"/>
    <w:rsid w:val="00A30066"/>
    <w:rsid w:val="00A34B13"/>
    <w:rsid w:val="00A40A5A"/>
    <w:rsid w:val="00A47B74"/>
    <w:rsid w:val="00A502AB"/>
    <w:rsid w:val="00A529C3"/>
    <w:rsid w:val="00A53190"/>
    <w:rsid w:val="00A54930"/>
    <w:rsid w:val="00A62B27"/>
    <w:rsid w:val="00A63EA3"/>
    <w:rsid w:val="00A63EAB"/>
    <w:rsid w:val="00A65505"/>
    <w:rsid w:val="00A75610"/>
    <w:rsid w:val="00A75E9D"/>
    <w:rsid w:val="00A77325"/>
    <w:rsid w:val="00A77BF6"/>
    <w:rsid w:val="00A81E8F"/>
    <w:rsid w:val="00A842A6"/>
    <w:rsid w:val="00A8777C"/>
    <w:rsid w:val="00A94D42"/>
    <w:rsid w:val="00AA3C4A"/>
    <w:rsid w:val="00AA68BD"/>
    <w:rsid w:val="00AB331D"/>
    <w:rsid w:val="00AC235F"/>
    <w:rsid w:val="00AC5A3B"/>
    <w:rsid w:val="00AC5E8F"/>
    <w:rsid w:val="00AC5ED5"/>
    <w:rsid w:val="00AD2154"/>
    <w:rsid w:val="00AD23E4"/>
    <w:rsid w:val="00AE3BBD"/>
    <w:rsid w:val="00AF1991"/>
    <w:rsid w:val="00AF64F3"/>
    <w:rsid w:val="00B0098E"/>
    <w:rsid w:val="00B073BC"/>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77960"/>
    <w:rsid w:val="00B80B30"/>
    <w:rsid w:val="00B81148"/>
    <w:rsid w:val="00B854CA"/>
    <w:rsid w:val="00B86980"/>
    <w:rsid w:val="00B92C36"/>
    <w:rsid w:val="00B93A31"/>
    <w:rsid w:val="00BA6816"/>
    <w:rsid w:val="00BB2B31"/>
    <w:rsid w:val="00BB721A"/>
    <w:rsid w:val="00BC11F3"/>
    <w:rsid w:val="00BC7751"/>
    <w:rsid w:val="00BD0572"/>
    <w:rsid w:val="00BD26F2"/>
    <w:rsid w:val="00BE23F2"/>
    <w:rsid w:val="00BE271C"/>
    <w:rsid w:val="00BE60F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2E37"/>
    <w:rsid w:val="00C77C36"/>
    <w:rsid w:val="00C81D67"/>
    <w:rsid w:val="00C81DA3"/>
    <w:rsid w:val="00C94F73"/>
    <w:rsid w:val="00CA1EDB"/>
    <w:rsid w:val="00CA3238"/>
    <w:rsid w:val="00CA3CF2"/>
    <w:rsid w:val="00CA48F3"/>
    <w:rsid w:val="00CB2617"/>
    <w:rsid w:val="00CB2E7C"/>
    <w:rsid w:val="00CB70B0"/>
    <w:rsid w:val="00CC7DAA"/>
    <w:rsid w:val="00CD0320"/>
    <w:rsid w:val="00CD0CE9"/>
    <w:rsid w:val="00CD13FB"/>
    <w:rsid w:val="00CD64DE"/>
    <w:rsid w:val="00CE2978"/>
    <w:rsid w:val="00CE75AE"/>
    <w:rsid w:val="00CF11FC"/>
    <w:rsid w:val="00CF1A55"/>
    <w:rsid w:val="00CF3E92"/>
    <w:rsid w:val="00CF4FCC"/>
    <w:rsid w:val="00CF52F0"/>
    <w:rsid w:val="00D000BE"/>
    <w:rsid w:val="00D02A38"/>
    <w:rsid w:val="00D05BF4"/>
    <w:rsid w:val="00D105E3"/>
    <w:rsid w:val="00D12D87"/>
    <w:rsid w:val="00D13EC6"/>
    <w:rsid w:val="00D17A05"/>
    <w:rsid w:val="00D21357"/>
    <w:rsid w:val="00D214E8"/>
    <w:rsid w:val="00D22CC2"/>
    <w:rsid w:val="00D2358B"/>
    <w:rsid w:val="00D32073"/>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BC"/>
    <w:rsid w:val="00D95397"/>
    <w:rsid w:val="00D958B5"/>
    <w:rsid w:val="00DA569C"/>
    <w:rsid w:val="00DA64DF"/>
    <w:rsid w:val="00DA7D9C"/>
    <w:rsid w:val="00DB28D0"/>
    <w:rsid w:val="00DB339B"/>
    <w:rsid w:val="00DB40A5"/>
    <w:rsid w:val="00DC06BA"/>
    <w:rsid w:val="00DC13EF"/>
    <w:rsid w:val="00DC4FC0"/>
    <w:rsid w:val="00DC5098"/>
    <w:rsid w:val="00DC7594"/>
    <w:rsid w:val="00DD4139"/>
    <w:rsid w:val="00DD472A"/>
    <w:rsid w:val="00DE6149"/>
    <w:rsid w:val="00DE7CE1"/>
    <w:rsid w:val="00DF0BC8"/>
    <w:rsid w:val="00DF37AB"/>
    <w:rsid w:val="00DF3992"/>
    <w:rsid w:val="00DF6EF7"/>
    <w:rsid w:val="00E00E4C"/>
    <w:rsid w:val="00E04345"/>
    <w:rsid w:val="00E1103D"/>
    <w:rsid w:val="00E11133"/>
    <w:rsid w:val="00E15E08"/>
    <w:rsid w:val="00E172EF"/>
    <w:rsid w:val="00E17800"/>
    <w:rsid w:val="00E2192D"/>
    <w:rsid w:val="00E22B60"/>
    <w:rsid w:val="00E230B6"/>
    <w:rsid w:val="00E277F2"/>
    <w:rsid w:val="00E27FAB"/>
    <w:rsid w:val="00E3471E"/>
    <w:rsid w:val="00E34F91"/>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959DC"/>
    <w:rsid w:val="00EA43AA"/>
    <w:rsid w:val="00EA6E56"/>
    <w:rsid w:val="00EA702F"/>
    <w:rsid w:val="00EA7663"/>
    <w:rsid w:val="00EB2761"/>
    <w:rsid w:val="00EB7757"/>
    <w:rsid w:val="00EC4634"/>
    <w:rsid w:val="00EC796C"/>
    <w:rsid w:val="00EC7A63"/>
    <w:rsid w:val="00ED1898"/>
    <w:rsid w:val="00ED1966"/>
    <w:rsid w:val="00ED56FB"/>
    <w:rsid w:val="00ED7C3F"/>
    <w:rsid w:val="00ED7D96"/>
    <w:rsid w:val="00EE03AF"/>
    <w:rsid w:val="00EE1B2C"/>
    <w:rsid w:val="00EF3D4F"/>
    <w:rsid w:val="00EF6AB8"/>
    <w:rsid w:val="00F005FC"/>
    <w:rsid w:val="00F00D7C"/>
    <w:rsid w:val="00F02031"/>
    <w:rsid w:val="00F07ED6"/>
    <w:rsid w:val="00F12463"/>
    <w:rsid w:val="00F1660D"/>
    <w:rsid w:val="00F17FD3"/>
    <w:rsid w:val="00F25BE0"/>
    <w:rsid w:val="00F3148F"/>
    <w:rsid w:val="00F35C32"/>
    <w:rsid w:val="00F368B6"/>
    <w:rsid w:val="00F436D9"/>
    <w:rsid w:val="00F5176D"/>
    <w:rsid w:val="00F615A6"/>
    <w:rsid w:val="00F636C3"/>
    <w:rsid w:val="00F64ADF"/>
    <w:rsid w:val="00F737A4"/>
    <w:rsid w:val="00F746F8"/>
    <w:rsid w:val="00F76BC3"/>
    <w:rsid w:val="00F82056"/>
    <w:rsid w:val="00F8218F"/>
    <w:rsid w:val="00F8410B"/>
    <w:rsid w:val="00F84ACC"/>
    <w:rsid w:val="00F8521C"/>
    <w:rsid w:val="00F86F73"/>
    <w:rsid w:val="00F95723"/>
    <w:rsid w:val="00F965FF"/>
    <w:rsid w:val="00F979A5"/>
    <w:rsid w:val="00FA0B3E"/>
    <w:rsid w:val="00FA1F22"/>
    <w:rsid w:val="00FA2BFF"/>
    <w:rsid w:val="00FB2D8D"/>
    <w:rsid w:val="00FB60CC"/>
    <w:rsid w:val="00FB74E1"/>
    <w:rsid w:val="00FC1651"/>
    <w:rsid w:val="00FC25F4"/>
    <w:rsid w:val="00FC4AD1"/>
    <w:rsid w:val="00FC65B6"/>
    <w:rsid w:val="00FD106C"/>
    <w:rsid w:val="00FE2960"/>
    <w:rsid w:val="00FE52BD"/>
    <w:rsid w:val="00FF075F"/>
    <w:rsid w:val="00FF1193"/>
    <w:rsid w:val="00FF47BD"/>
    <w:rsid w:val="00FF59B6"/>
    <w:rsid w:val="00FF6BFE"/>
    <w:rsid w:val="00FF7DE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CC9"/>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 w:type="paragraph" w:styleId="Reviso">
    <w:name w:val="Revision"/>
    <w:hidden/>
    <w:uiPriority w:val="99"/>
    <w:semiHidden/>
    <w:rsid w:val="00EE03AF"/>
    <w:pPr>
      <w:spacing w:after="0"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EE03AF"/>
    <w:rPr>
      <w:sz w:val="16"/>
      <w:szCs w:val="16"/>
    </w:rPr>
  </w:style>
  <w:style w:type="paragraph" w:styleId="Textodecomentrio">
    <w:name w:val="annotation text"/>
    <w:basedOn w:val="Normal"/>
    <w:link w:val="TextodecomentrioChar"/>
    <w:uiPriority w:val="99"/>
    <w:unhideWhenUsed/>
    <w:rsid w:val="00EE03AF"/>
    <w:rPr>
      <w:sz w:val="20"/>
      <w:szCs w:val="20"/>
    </w:rPr>
  </w:style>
  <w:style w:type="character" w:customStyle="1" w:styleId="TextodecomentrioChar">
    <w:name w:val="Texto de comentário Char"/>
    <w:basedOn w:val="Fontepargpadro"/>
    <w:link w:val="Textodecomentrio"/>
    <w:uiPriority w:val="99"/>
    <w:rsid w:val="00EE03AF"/>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EE03AF"/>
    <w:rPr>
      <w:b/>
      <w:bCs/>
    </w:rPr>
  </w:style>
  <w:style w:type="character" w:customStyle="1" w:styleId="AssuntodocomentrioChar">
    <w:name w:val="Assunto do comentário Char"/>
    <w:basedOn w:val="TextodecomentrioChar"/>
    <w:link w:val="Assuntodocomentrio"/>
    <w:uiPriority w:val="99"/>
    <w:semiHidden/>
    <w:rsid w:val="00EE03AF"/>
    <w:rPr>
      <w:rFonts w:ascii="Times New Roman" w:eastAsia="Times New Roman" w:hAnsi="Times New Roman" w:cs="Times New Roman"/>
      <w:b/>
      <w:bCs/>
      <w:sz w:val="20"/>
      <w:szCs w:val="20"/>
      <w:lang w:eastAsia="pt-BR"/>
    </w:rPr>
  </w:style>
  <w:style w:type="paragraph" w:customStyle="1" w:styleId="Tabela">
    <w:name w:val="Tabela"/>
    <w:basedOn w:val="Legenda"/>
    <w:link w:val="TabelaChar"/>
    <w:qFormat/>
    <w:rsid w:val="009C5D75"/>
  </w:style>
  <w:style w:type="character" w:customStyle="1" w:styleId="TabelaChar">
    <w:name w:val="Tabela Char"/>
    <w:basedOn w:val="LegendaChar"/>
    <w:link w:val="Tabela"/>
    <w:rsid w:val="009C5D75"/>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researchgate.net/figure/a-Schematic-view-of-a-six-dof-Stewart-platform-b-orientation-of-moving-platform_fig1_241141402" TargetMode="External"/><Relationship Id="rId2" Type="http://schemas.openxmlformats.org/officeDocument/2006/relationships/hyperlink" Target="https://ifr.org/" TargetMode="External"/><Relationship Id="rId1" Type="http://schemas.openxmlformats.org/officeDocument/2006/relationships/hyperlink" Target="https://robotics.caltech.edu/~jwb/courses/ME115/handouts/ReviewStewartPlatform.pdf" TargetMode="External"/><Relationship Id="rId4" Type="http://schemas.openxmlformats.org/officeDocument/2006/relationships/hyperlink" Target="https://www.youtube.com/watch?v=V2YWA2xH0oA&amp;t=30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hyperlink" Target="https://www.ietf.org/rfc/rfc6455.txt" TargetMode="External"/><Relationship Id="rId16" Type="http://schemas.openxmlformats.org/officeDocument/2006/relationships/image" Target="media/image5.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ifr.org/wr-industrial-robots/" TargetMode="External"/><Relationship Id="rId118" Type="http://schemas.microsoft.com/office/2011/relationships/people" Target="people.xml"/><Relationship Id="rId80" Type="http://schemas.openxmlformats.org/officeDocument/2006/relationships/image" Target="media/image69.jpeg"/><Relationship Id="rId85" Type="http://schemas.openxmlformats.org/officeDocument/2006/relationships/image" Target="media/image74.jpe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ifr.org/ifr-press-releases/news/global-robot-density-in-factories-doubled-in-seven-years" TargetMode="External"/><Relationship Id="rId119"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hyperlink" Target="https://www.espressif.com/sites/default/files/documentation/esp32-s3_datasheet_en.pdf"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110</Pages>
  <Words>23276</Words>
  <Characters>125692</Characters>
  <Application>Microsoft Office Word</Application>
  <DocSecurity>0</DocSecurity>
  <Lines>1047</Lines>
  <Paragraphs>297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148671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8</cp:revision>
  <cp:lastPrinted>2021-01-14T14:15:00Z</cp:lastPrinted>
  <dcterms:created xsi:type="dcterms:W3CDTF">2025-11-29T06:12:00Z</dcterms:created>
  <dcterms:modified xsi:type="dcterms:W3CDTF">2025-11-30T06:35:00Z</dcterms:modified>
</cp:coreProperties>
</file>